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header+xml" PartName="/word/header3.xml"/>
  <Override ContentType="application/vnd.openxmlformats-officedocument.wordprocessingml.header+xml" PartName="/word/header4.xml"/>
  <Default ContentType="image/png" Extension="png"/>
  <Default ContentType="image/jpeg" Extension="jpeg"/>
  <Override ContentType="image/x-emf" PartName="/word/media/image21.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widowControl/>
        <w:snapToGrid w:val="0"/>
        <w:spacing w:before="240" w:after="240" w:line="360" w:lineRule="auto"/>
        <w:ind w:firstLine="1044"/>
        <w:jc w:val="both"/>
        <w:rPr>
          <w:b/>
          <w:kern w:val="0"/>
          <w:sz w:val="52"/>
          <w:szCs w:val="52"/>
        </w:rPr>
        <w:pPrChange w:id="0" w:author="许胄资" w:date="2015-03-18T10:06:58Z">
          <w:pPr>
            <w:widowControl/>
            <w:snapToGrid w:val="0"/>
            <w:spacing w:before="240" w:after="240" w:line="360" w:lineRule="auto"/>
            <w:ind w:firstLine="1044"/>
            <w:jc w:val="center"/>
          </w:pPr>
        </w:pPrChange>
      </w:pPr>
    </w:p>
    <w:p>
      <w:pPr>
        <w:widowControl/>
        <w:snapToGrid w:val="0"/>
        <w:spacing w:before="240" w:after="240" w:line="360" w:lineRule="auto"/>
        <w:ind w:firstLine="1044"/>
        <w:jc w:val="center"/>
        <w:rPr>
          <w:b/>
          <w:kern w:val="0"/>
          <w:sz w:val="52"/>
          <w:szCs w:val="52"/>
        </w:rPr>
      </w:pPr>
    </w:p>
    <w:p>
      <w:pPr>
        <w:widowControl/>
        <w:snapToGrid w:val="0"/>
        <w:spacing w:before="240" w:after="240" w:line="360" w:lineRule="auto"/>
        <w:jc w:val="center"/>
        <w:rPr>
          <w:rFonts w:ascii="微软雅黑" w:hAnsi="微软雅黑" w:eastAsia="微软雅黑"/>
          <w:b/>
          <w:kern w:val="0"/>
          <w:sz w:val="52"/>
          <w:szCs w:val="52"/>
        </w:rPr>
      </w:pPr>
      <w:r>
        <w:rPr>
          <w:rFonts w:ascii="微软雅黑" w:hAnsi="微软雅黑" w:eastAsia="微软雅黑"/>
          <w:b/>
          <w:kern w:val="0"/>
          <w:sz w:val="52"/>
          <w:szCs w:val="52"/>
        </w:rPr>
        <w:t>贵州省电子政务网</w:t>
      </w:r>
      <w:r>
        <w:rPr>
          <w:rFonts w:hint="eastAsia" w:ascii="微软雅黑" w:hAnsi="微软雅黑" w:eastAsia="微软雅黑"/>
          <w:b/>
          <w:kern w:val="0"/>
          <w:sz w:val="52"/>
          <w:szCs w:val="52"/>
        </w:rPr>
        <w:t>工程建设项目</w:t>
      </w:r>
    </w:p>
    <w:p>
      <w:pPr>
        <w:widowControl/>
        <w:snapToGrid w:val="0"/>
        <w:spacing w:before="240" w:after="240" w:line="360" w:lineRule="auto"/>
        <w:jc w:val="center"/>
        <w:rPr>
          <w:rFonts w:ascii="微软雅黑" w:hAnsi="微软雅黑" w:eastAsia="微软雅黑"/>
          <w:b/>
          <w:kern w:val="0"/>
          <w:sz w:val="52"/>
          <w:szCs w:val="52"/>
        </w:rPr>
      </w:pPr>
      <w:r>
        <w:rPr>
          <w:rFonts w:ascii="微软雅黑" w:hAnsi="微软雅黑" w:eastAsia="微软雅黑"/>
          <w:b/>
          <w:kern w:val="0"/>
          <w:sz w:val="52"/>
          <w:szCs w:val="52"/>
        </w:rPr>
        <w:t>可行性研究报告</w:t>
      </w:r>
    </w:p>
    <w:p>
      <w:pPr>
        <w:widowControl/>
        <w:snapToGrid w:val="0"/>
        <w:spacing w:before="240" w:after="240" w:line="360" w:lineRule="auto"/>
        <w:ind w:firstLine="900" w:firstLineChars="375"/>
        <w:rPr>
          <w:kern w:val="0"/>
        </w:rPr>
      </w:pPr>
    </w:p>
    <w:p>
      <w:pPr>
        <w:widowControl/>
        <w:snapToGrid w:val="0"/>
        <w:spacing w:before="240" w:after="240" w:line="360" w:lineRule="auto"/>
        <w:ind w:firstLine="900" w:firstLineChars="375"/>
        <w:rPr>
          <w:kern w:val="0"/>
        </w:rPr>
      </w:pPr>
    </w:p>
    <w:p>
      <w:pPr>
        <w:widowControl/>
        <w:snapToGrid w:val="0"/>
        <w:spacing w:before="240" w:after="240" w:line="360" w:lineRule="auto"/>
        <w:ind w:firstLine="1050" w:firstLineChars="375"/>
        <w:rPr>
          <w:rFonts w:ascii="仿宋" w:hAnsi="仿宋"/>
          <w:kern w:val="0"/>
          <w:sz w:val="28"/>
        </w:rPr>
      </w:pPr>
    </w:p>
    <w:p>
      <w:pPr>
        <w:widowControl/>
        <w:snapToGrid w:val="0"/>
        <w:spacing w:before="240" w:after="240" w:line="360" w:lineRule="auto"/>
        <w:ind w:firstLine="1050" w:firstLineChars="375"/>
        <w:rPr>
          <w:rFonts w:ascii="仿宋" w:hAnsi="仿宋"/>
          <w:kern w:val="0"/>
          <w:sz w:val="28"/>
        </w:rPr>
      </w:pPr>
      <w:r>
        <w:rPr>
          <w:rFonts w:ascii="仿宋" w:hAnsi="仿宋"/>
          <w:kern w:val="0"/>
          <w:sz w:val="28"/>
        </w:rPr>
        <w:t>项目建设单位：</w:t>
      </w:r>
      <w:r>
        <w:rPr>
          <w:rFonts w:hint="eastAsia" w:ascii="仿宋" w:hAnsi="仿宋"/>
          <w:kern w:val="0"/>
          <w:sz w:val="28"/>
        </w:rPr>
        <w:t>贵州</w:t>
      </w:r>
      <w:r>
        <w:rPr>
          <w:rFonts w:ascii="仿宋" w:hAnsi="仿宋"/>
          <w:kern w:val="0"/>
          <w:sz w:val="28"/>
        </w:rPr>
        <w:t>省</w:t>
      </w:r>
      <w:r>
        <w:rPr>
          <w:rFonts w:hint="eastAsia" w:ascii="仿宋" w:hAnsi="仿宋"/>
          <w:kern w:val="0"/>
          <w:sz w:val="28"/>
        </w:rPr>
        <w:t>人民</w:t>
      </w:r>
      <w:r>
        <w:rPr>
          <w:rFonts w:ascii="仿宋" w:hAnsi="仿宋"/>
          <w:kern w:val="0"/>
          <w:sz w:val="28"/>
        </w:rPr>
        <w:t>政府办公厅</w:t>
      </w:r>
    </w:p>
    <w:p>
      <w:pPr>
        <w:widowControl/>
        <w:snapToGrid w:val="0"/>
        <w:spacing w:before="240" w:after="240" w:line="360" w:lineRule="auto"/>
        <w:rPr>
          <w:rFonts w:ascii="仿宋" w:hAnsi="仿宋"/>
          <w:kern w:val="0"/>
          <w:sz w:val="28"/>
        </w:rPr>
      </w:pPr>
      <w:r>
        <w:rPr>
          <w:rFonts w:ascii="仿宋" w:hAnsi="仿宋"/>
          <w:kern w:val="0"/>
          <w:sz w:val="28"/>
        </w:rPr>
        <w:t>编制单位：</w:t>
      </w:r>
      <w:r>
        <w:rPr>
          <w:rFonts w:hint="eastAsia" w:ascii="仿宋" w:hAnsi="仿宋"/>
          <w:kern w:val="0"/>
          <w:sz w:val="28"/>
        </w:rPr>
        <w:t>贵州</w:t>
      </w:r>
      <w:r>
        <w:rPr>
          <w:rFonts w:ascii="仿宋" w:hAnsi="仿宋"/>
          <w:kern w:val="0"/>
          <w:sz w:val="28"/>
        </w:rPr>
        <w:t>省人民政府办公厅、</w:t>
      </w:r>
      <w:r>
        <w:rPr>
          <w:rFonts w:hint="eastAsia" w:ascii="仿宋" w:hAnsi="仿宋"/>
          <w:kern w:val="0"/>
          <w:sz w:val="28"/>
        </w:rPr>
        <w:t>北京</w:t>
      </w:r>
      <w:r>
        <w:rPr>
          <w:rFonts w:ascii="仿宋" w:hAnsi="仿宋"/>
          <w:kern w:val="0"/>
          <w:sz w:val="28"/>
        </w:rPr>
        <w:t>致远协创软件有限公司</w:t>
      </w:r>
    </w:p>
    <w:p>
      <w:pPr>
        <w:widowControl/>
        <w:snapToGrid w:val="0"/>
        <w:spacing w:before="240" w:after="240" w:line="360" w:lineRule="auto"/>
        <w:ind w:firstLine="1050" w:firstLineChars="375"/>
        <w:rPr>
          <w:rFonts w:ascii="仿宋" w:hAnsi="仿宋"/>
          <w:kern w:val="0"/>
          <w:sz w:val="28"/>
        </w:rPr>
      </w:pPr>
      <w:r>
        <w:rPr>
          <w:rFonts w:ascii="仿宋" w:hAnsi="仿宋"/>
          <w:kern w:val="0"/>
          <w:sz w:val="28"/>
        </w:rPr>
        <w:t>编制日期：2014年7月</w:t>
      </w:r>
    </w:p>
    <w:p>
      <w:pPr>
        <w:widowControl/>
        <w:snapToGrid w:val="0"/>
        <w:spacing w:before="240" w:after="240" w:line="360" w:lineRule="auto"/>
        <w:ind w:firstLine="1050" w:firstLineChars="375"/>
        <w:rPr>
          <w:rFonts w:ascii="仿宋" w:hAnsi="仿宋"/>
          <w:kern w:val="0"/>
          <w:sz w:val="28"/>
        </w:rPr>
      </w:pPr>
      <w:r>
        <w:rPr>
          <w:rFonts w:ascii="仿宋" w:hAnsi="仿宋"/>
          <w:kern w:val="0"/>
          <w:sz w:val="28"/>
        </w:rPr>
        <w:t>项目建设单位联系人：</w:t>
      </w:r>
      <w:r>
        <w:rPr>
          <w:rFonts w:hint="eastAsia" w:ascii="仿宋" w:hAnsi="仿宋"/>
          <w:kern w:val="0"/>
          <w:sz w:val="28"/>
        </w:rPr>
        <w:t>王红</w:t>
      </w:r>
    </w:p>
    <w:p>
      <w:pPr>
        <w:widowControl/>
        <w:snapToGrid w:val="0"/>
        <w:spacing w:before="240" w:after="240" w:line="360" w:lineRule="auto"/>
        <w:ind w:firstLine="1050" w:firstLineChars="375"/>
        <w:rPr>
          <w:rFonts w:ascii="仿宋" w:hAnsi="仿宋"/>
          <w:kern w:val="0"/>
          <w:sz w:val="28"/>
        </w:rPr>
      </w:pPr>
      <w:r>
        <w:rPr>
          <w:rFonts w:ascii="仿宋" w:hAnsi="仿宋"/>
          <w:kern w:val="0"/>
          <w:sz w:val="28"/>
        </w:rPr>
        <w:t>联系方式：×××××（电话、传真、电子邮件）</w:t>
      </w:r>
    </w:p>
    <w:p>
      <w:pPr>
        <w:widowControl/>
        <w:snapToGrid w:val="0"/>
        <w:spacing w:before="240" w:after="240" w:line="360" w:lineRule="auto"/>
        <w:ind w:firstLine="900" w:firstLineChars="375"/>
        <w:rPr>
          <w:kern w:val="0"/>
        </w:rPr>
      </w:pPr>
    </w:p>
    <w:p>
      <w:pPr>
        <w:widowControl/>
        <w:snapToGrid w:val="0"/>
        <w:spacing w:before="240" w:after="240" w:line="360" w:lineRule="auto"/>
        <w:ind w:firstLine="900" w:firstLineChars="375"/>
        <w:rPr>
          <w:kern w:val="0"/>
        </w:rPr>
      </w:pPr>
      <w:r>
        <w:rPr>
          <w:kern w:val="0"/>
        </w:rPr>
        <w:br w:type="page"/>
      </w:r>
    </w:p>
    <w:p>
      <w:pPr>
        <w:widowControl/>
        <w:snapToGrid w:val="0"/>
        <w:spacing w:before="240" w:after="240" w:line="360" w:lineRule="auto"/>
        <w:ind w:firstLine="900" w:firstLineChars="375"/>
        <w:rPr>
          <w:kern w:val="0"/>
        </w:rPr>
      </w:pPr>
    </w:p>
    <w:p>
      <w:pPr>
        <w:widowControl/>
        <w:snapToGrid w:val="0"/>
        <w:spacing w:before="240" w:after="240" w:line="360" w:lineRule="auto"/>
        <w:ind w:firstLine="900" w:firstLineChars="375"/>
        <w:rPr>
          <w:kern w:val="0"/>
        </w:rPr>
      </w:pPr>
    </w:p>
    <w:p>
      <w:pPr>
        <w:widowControl/>
        <w:snapToGrid w:val="0"/>
        <w:spacing w:before="240" w:after="240" w:line="360" w:lineRule="auto"/>
        <w:ind w:firstLine="900" w:firstLineChars="375"/>
        <w:rPr>
          <w:kern w:val="0"/>
        </w:rPr>
      </w:pPr>
    </w:p>
    <w:p>
      <w:pPr>
        <w:widowControl/>
        <w:snapToGrid w:val="0"/>
        <w:spacing w:before="240" w:after="240" w:line="360" w:lineRule="auto"/>
        <w:ind w:firstLine="1050" w:firstLineChars="375"/>
        <w:rPr>
          <w:rFonts w:ascii="仿宋" w:hAnsi="仿宋"/>
          <w:kern w:val="0"/>
          <w:sz w:val="28"/>
        </w:rPr>
      </w:pPr>
      <w:r>
        <w:rPr>
          <w:rFonts w:ascii="仿宋" w:hAnsi="仿宋"/>
          <w:kern w:val="0"/>
          <w:sz w:val="28"/>
        </w:rPr>
        <w:t>编制单位：××××　　　　</w:t>
      </w:r>
      <w:r>
        <w:rPr>
          <w:rFonts w:hint="eastAsia" w:ascii="仿宋" w:hAnsi="仿宋"/>
          <w:kern w:val="0"/>
          <w:sz w:val="28"/>
        </w:rPr>
        <w:t xml:space="preserve">     </w:t>
      </w:r>
      <w:r>
        <w:rPr>
          <w:rFonts w:ascii="仿宋" w:hAnsi="仿宋"/>
          <w:kern w:val="0"/>
          <w:sz w:val="28"/>
        </w:rPr>
        <w:t>(盖章)</w:t>
      </w:r>
    </w:p>
    <w:p>
      <w:pPr>
        <w:widowControl/>
        <w:snapToGrid w:val="0"/>
        <w:spacing w:before="240" w:after="240" w:line="360" w:lineRule="auto"/>
        <w:ind w:firstLine="1050" w:firstLineChars="375"/>
        <w:rPr>
          <w:rFonts w:ascii="仿宋" w:hAnsi="仿宋"/>
          <w:kern w:val="0"/>
          <w:sz w:val="28"/>
        </w:rPr>
      </w:pPr>
      <w:r>
        <w:rPr>
          <w:rFonts w:ascii="仿宋" w:hAnsi="仿宋"/>
          <w:kern w:val="0"/>
          <w:sz w:val="28"/>
        </w:rPr>
        <w:t>编制单位负责人：×××　　</w:t>
      </w:r>
      <w:r>
        <w:rPr>
          <w:rFonts w:hint="eastAsia" w:ascii="仿宋" w:hAnsi="仿宋"/>
          <w:kern w:val="0"/>
          <w:sz w:val="28"/>
        </w:rPr>
        <w:t xml:space="preserve">    </w:t>
      </w:r>
      <w:r>
        <w:rPr>
          <w:rFonts w:ascii="仿宋" w:hAnsi="仿宋"/>
          <w:kern w:val="0"/>
          <w:sz w:val="28"/>
        </w:rPr>
        <w:t>(签章)</w:t>
      </w:r>
    </w:p>
    <w:p>
      <w:pPr>
        <w:widowControl/>
        <w:snapToGrid w:val="0"/>
        <w:spacing w:before="240" w:after="240" w:line="360" w:lineRule="auto"/>
        <w:ind w:firstLine="1050" w:firstLineChars="375"/>
        <w:rPr>
          <w:rFonts w:ascii="仿宋" w:hAnsi="仿宋"/>
          <w:kern w:val="0"/>
          <w:sz w:val="28"/>
        </w:rPr>
      </w:pPr>
      <w:r>
        <w:rPr>
          <w:rFonts w:ascii="仿宋" w:hAnsi="仿宋"/>
          <w:kern w:val="0"/>
          <w:sz w:val="28"/>
        </w:rPr>
        <w:t>编制</w:t>
      </w:r>
      <w:r>
        <w:rPr>
          <w:rFonts w:hint="eastAsia" w:ascii="仿宋" w:hAnsi="仿宋"/>
          <w:kern w:val="0"/>
          <w:sz w:val="28"/>
        </w:rPr>
        <w:t>单位</w:t>
      </w:r>
      <w:r>
        <w:rPr>
          <w:rFonts w:ascii="仿宋" w:hAnsi="仿宋"/>
          <w:kern w:val="0"/>
          <w:sz w:val="28"/>
        </w:rPr>
        <w:t>项目负责人：×××　　(职称)</w:t>
      </w:r>
    </w:p>
    <w:p>
      <w:pPr>
        <w:widowControl/>
        <w:snapToGrid w:val="0"/>
        <w:spacing w:before="240" w:after="240" w:line="360" w:lineRule="auto"/>
        <w:ind w:firstLine="1050" w:firstLineChars="375"/>
        <w:rPr>
          <w:rFonts w:ascii="仿宋" w:hAnsi="仿宋"/>
          <w:kern w:val="0"/>
          <w:sz w:val="28"/>
        </w:rPr>
      </w:pPr>
      <w:r>
        <w:rPr>
          <w:rFonts w:ascii="仿宋" w:hAnsi="仿宋"/>
          <w:kern w:val="0"/>
          <w:sz w:val="28"/>
        </w:rPr>
        <w:t>主要编制人员：×××　　　</w:t>
      </w:r>
      <w:r>
        <w:rPr>
          <w:rFonts w:hint="eastAsia" w:ascii="仿宋" w:hAnsi="仿宋"/>
          <w:kern w:val="0"/>
          <w:sz w:val="28"/>
        </w:rPr>
        <w:t xml:space="preserve">    </w:t>
      </w:r>
      <w:r>
        <w:rPr>
          <w:rFonts w:ascii="仿宋" w:hAnsi="仿宋"/>
          <w:kern w:val="0"/>
          <w:sz w:val="28"/>
        </w:rPr>
        <w:t>(职称)</w:t>
      </w:r>
    </w:p>
    <w:p>
      <w:pPr>
        <w:widowControl/>
        <w:snapToGrid w:val="0"/>
        <w:spacing w:before="240" w:after="240" w:line="360" w:lineRule="auto"/>
        <w:ind w:firstLine="1050" w:firstLineChars="375"/>
        <w:rPr>
          <w:rFonts w:ascii="仿宋" w:hAnsi="仿宋"/>
          <w:kern w:val="0"/>
          <w:sz w:val="28"/>
        </w:rPr>
      </w:pPr>
      <w:r>
        <w:rPr>
          <w:rFonts w:ascii="仿宋" w:hAnsi="仿宋"/>
          <w:kern w:val="0"/>
          <w:sz w:val="28"/>
        </w:rPr>
        <w:t>参加编制单位：×××××　</w:t>
      </w:r>
      <w:r>
        <w:rPr>
          <w:rFonts w:hint="eastAsia" w:ascii="仿宋" w:hAnsi="仿宋"/>
          <w:kern w:val="0"/>
          <w:sz w:val="28"/>
        </w:rPr>
        <w:t xml:space="preserve">      </w:t>
      </w:r>
      <w:r>
        <w:rPr>
          <w:rFonts w:ascii="仿宋" w:hAnsi="仿宋"/>
          <w:kern w:val="0"/>
          <w:sz w:val="28"/>
        </w:rPr>
        <w:t>(盖章)</w:t>
      </w:r>
    </w:p>
    <w:p>
      <w:pPr>
        <w:widowControl/>
        <w:snapToGrid w:val="0"/>
        <w:spacing w:before="240" w:after="240" w:line="360" w:lineRule="auto"/>
        <w:ind w:firstLine="1050" w:firstLineChars="375"/>
        <w:rPr>
          <w:rFonts w:ascii="仿宋" w:hAnsi="仿宋"/>
          <w:kern w:val="0"/>
          <w:sz w:val="28"/>
        </w:rPr>
      </w:pPr>
    </w:p>
    <w:p>
      <w:pPr>
        <w:widowControl/>
        <w:spacing w:line="360" w:lineRule="auto"/>
        <w:ind w:firstLine="560"/>
        <w:rPr>
          <w:rFonts w:ascii="仿宋" w:hAnsi="仿宋"/>
          <w:kern w:val="0"/>
          <w:sz w:val="28"/>
        </w:rPr>
      </w:pPr>
      <w:r>
        <w:rPr>
          <w:rFonts w:ascii="仿宋" w:hAnsi="仿宋"/>
          <w:kern w:val="0"/>
          <w:sz w:val="28"/>
        </w:rPr>
        <w:br w:type="page"/>
      </w:r>
    </w:p>
    <w:p>
      <w:pPr>
        <w:pStyle w:val="57"/>
        <w:jc w:val="center"/>
      </w:pPr>
      <w:r>
        <w:rPr>
          <w:rFonts w:ascii="微软雅黑" w:hAnsi="微软雅黑" w:eastAsia="微软雅黑"/>
          <w:b w:val="0"/>
          <w:color w:val="auto"/>
          <w:sz w:val="32"/>
          <w:lang w:val="zh-CN"/>
        </w:rPr>
        <w:t>目</w:t>
      </w:r>
      <w:r>
        <w:rPr>
          <w:rFonts w:hint="eastAsia" w:ascii="微软雅黑" w:hAnsi="微软雅黑" w:eastAsia="微软雅黑"/>
          <w:b w:val="0"/>
          <w:color w:val="auto"/>
          <w:sz w:val="32"/>
          <w:lang w:val="zh-CN"/>
        </w:rPr>
        <w:t xml:space="preserve"> </w:t>
      </w:r>
      <w:r>
        <w:rPr>
          <w:rFonts w:ascii="微软雅黑" w:hAnsi="微软雅黑" w:eastAsia="微软雅黑"/>
          <w:b w:val="0"/>
          <w:color w:val="auto"/>
          <w:sz w:val="32"/>
          <w:lang w:val="zh-CN"/>
        </w:rPr>
        <w:t>录</w:t>
      </w:r>
    </w:p>
    <w:p>
      <w:pPr>
        <w:pStyle w:val="24"/>
        <w:tabs>
          <w:tab w:val="right" w:leader="dot" w:pos="8810"/>
        </w:tabs>
        <w:ind w:firstLine="400"/>
        <w:rPr>
          <w:rFonts w:eastAsia="宋体" w:cs="黑体"/>
          <w:b w:val="0"/>
          <w:bCs w:val="0"/>
          <w:caps w:val="0"/>
          <w:sz w:val="21"/>
          <w:szCs w:val="22"/>
        </w:rPr>
      </w:pPr>
      <w:r>
        <w:rPr>
          <w:b w:val="0"/>
          <w:bCs w:val="0"/>
          <w:caps w:val="0"/>
          <w:sz w:val="20"/>
        </w:rPr>
        <w:fldChar w:fldCharType="begin"/>
      </w:r>
      <w:r>
        <w:rPr>
          <w:b w:val="0"/>
          <w:bCs w:val="0"/>
          <w:caps w:val="0"/>
          <w:sz w:val="20"/>
        </w:rPr>
        <w:instrText xml:space="preserve"> TOC \o "1-3" \h \z \u </w:instrText>
      </w:r>
      <w:r>
        <w:rPr>
          <w:b w:val="0"/>
          <w:bCs w:val="0"/>
          <w:caps w:val="0"/>
          <w:sz w:val="20"/>
        </w:rPr>
        <w:fldChar w:fldCharType="separate"/>
      </w:r>
      <w:r>
        <w:fldChar w:fldCharType="begin"/>
      </w:r>
      <w:r>
        <w:instrText xml:space="preserve">HYPERLINK  \l "_Toc407119558" </w:instrText>
      </w:r>
      <w:r>
        <w:fldChar w:fldCharType="separate"/>
      </w:r>
      <w:r>
        <w:rPr>
          <w:rStyle w:val="34"/>
          <w:rFonts w:hint="eastAsia" w:ascii="Times New Roman" w:hAnsi="Times New Roman"/>
        </w:rPr>
        <w:t>第一章</w:t>
      </w:r>
      <w:r>
        <w:rPr>
          <w:rStyle w:val="34"/>
          <w:rFonts w:hint="eastAsia"/>
        </w:rPr>
        <w:t xml:space="preserve"> 项目概况</w:t>
      </w:r>
      <w:r>
        <w:tab/>
      </w:r>
      <w:r>
        <w:fldChar w:fldCharType="begin"/>
      </w:r>
      <w:r>
        <w:instrText xml:space="preserve"> PAGEREF _Toc407119558 \h </w:instrText>
      </w:r>
      <w:r>
        <w:fldChar w:fldCharType="separate"/>
      </w:r>
      <w:r>
        <w:t>- 1 -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"_Toc407119559" </w:instrText>
      </w:r>
      <w:r>
        <w:fldChar w:fldCharType="separate"/>
      </w:r>
      <w:r>
        <w:rPr>
          <w:rStyle w:val="34"/>
        </w:rPr>
        <w:t>1.1</w:t>
      </w:r>
      <w:r>
        <w:rPr>
          <w:rStyle w:val="34"/>
          <w:rFonts w:hint="eastAsia"/>
        </w:rPr>
        <w:t xml:space="preserve"> 项目名称</w:t>
      </w:r>
      <w:r>
        <w:tab/>
      </w:r>
      <w:r>
        <w:fldChar w:fldCharType="begin"/>
      </w:r>
      <w:r>
        <w:instrText xml:space="preserve"> PAGEREF _Toc407119559 \h </w:instrText>
      </w:r>
      <w:r>
        <w:fldChar w:fldCharType="separate"/>
      </w:r>
      <w:r>
        <w:t>- 1 -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"_Toc407119560" </w:instrText>
      </w:r>
      <w:r>
        <w:fldChar w:fldCharType="separate"/>
      </w:r>
      <w:r>
        <w:rPr>
          <w:rStyle w:val="34"/>
        </w:rPr>
        <w:t>1.2</w:t>
      </w:r>
      <w:r>
        <w:rPr>
          <w:rStyle w:val="34"/>
          <w:rFonts w:hint="eastAsia"/>
        </w:rPr>
        <w:t xml:space="preserve"> 项目建设单位</w:t>
      </w:r>
      <w:r>
        <w:tab/>
      </w:r>
      <w:r>
        <w:fldChar w:fldCharType="begin"/>
      </w:r>
      <w:r>
        <w:instrText xml:space="preserve"> PAGEREF _Toc407119560 \h </w:instrText>
      </w:r>
      <w:r>
        <w:fldChar w:fldCharType="separate"/>
      </w:r>
      <w:r>
        <w:t>- 2 -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"_Toc407119561" </w:instrText>
      </w:r>
      <w:r>
        <w:fldChar w:fldCharType="separate"/>
      </w:r>
      <w:r>
        <w:rPr>
          <w:rStyle w:val="34"/>
        </w:rPr>
        <w:t>1.3</w:t>
      </w:r>
      <w:r>
        <w:rPr>
          <w:rStyle w:val="34"/>
          <w:rFonts w:hint="eastAsia"/>
        </w:rPr>
        <w:t xml:space="preserve"> 可研报告编制单位</w:t>
      </w:r>
      <w:r>
        <w:tab/>
      </w:r>
      <w:r>
        <w:fldChar w:fldCharType="begin"/>
      </w:r>
      <w:r>
        <w:instrText xml:space="preserve"> PAGEREF _Toc407119561 \h </w:instrText>
      </w:r>
      <w:r>
        <w:fldChar w:fldCharType="separate"/>
      </w:r>
      <w:r>
        <w:t>- 2 -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"_Toc407119562" </w:instrText>
      </w:r>
      <w:r>
        <w:fldChar w:fldCharType="separate"/>
      </w:r>
      <w:r>
        <w:rPr>
          <w:rStyle w:val="34"/>
        </w:rPr>
        <w:t>1.4</w:t>
      </w:r>
      <w:r>
        <w:rPr>
          <w:rStyle w:val="34"/>
          <w:rFonts w:hint="eastAsia"/>
        </w:rPr>
        <w:t xml:space="preserve"> 可研报告编制依据</w:t>
      </w:r>
      <w:r>
        <w:tab/>
      </w:r>
      <w:r>
        <w:fldChar w:fldCharType="begin"/>
      </w:r>
      <w:r>
        <w:instrText xml:space="preserve"> PAGEREF _Toc407119562 \h </w:instrText>
      </w:r>
      <w:r>
        <w:fldChar w:fldCharType="separate"/>
      </w:r>
      <w:r>
        <w:t>- 2 -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"_Toc407119563" </w:instrText>
      </w:r>
      <w:r>
        <w:fldChar w:fldCharType="separate"/>
      </w:r>
      <w:r>
        <w:rPr>
          <w:rStyle w:val="34"/>
        </w:rPr>
        <w:t>1.5</w:t>
      </w:r>
      <w:r>
        <w:rPr>
          <w:rStyle w:val="34"/>
          <w:rFonts w:hint="eastAsia"/>
        </w:rPr>
        <w:t xml:space="preserve"> 项目建设目标及内容</w:t>
      </w:r>
      <w:r>
        <w:tab/>
      </w:r>
      <w:r>
        <w:fldChar w:fldCharType="begin"/>
      </w:r>
      <w:r>
        <w:instrText xml:space="preserve"> PAGEREF _Toc407119563 \h </w:instrText>
      </w:r>
      <w:r>
        <w:fldChar w:fldCharType="separate"/>
      </w:r>
      <w:r>
        <w:t>- 4 -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"_Toc407119564" </w:instrText>
      </w:r>
      <w:r>
        <w:fldChar w:fldCharType="separate"/>
      </w:r>
      <w:r>
        <w:rPr>
          <w:rStyle w:val="34"/>
          <w:rFonts w:ascii="Times New Roman" w:hAnsi="Times New Roman"/>
        </w:rPr>
        <w:t>1.5.1</w:t>
      </w:r>
      <w:r>
        <w:rPr>
          <w:rStyle w:val="34"/>
          <w:rFonts w:hint="eastAsia"/>
        </w:rPr>
        <w:t xml:space="preserve"> 项目建设目标</w:t>
      </w:r>
      <w:r>
        <w:tab/>
      </w:r>
      <w:r>
        <w:fldChar w:fldCharType="begin"/>
      </w:r>
      <w:r>
        <w:instrText xml:space="preserve"> PAGEREF _Toc407119564 \h </w:instrText>
      </w:r>
      <w:r>
        <w:fldChar w:fldCharType="separate"/>
      </w:r>
      <w:r>
        <w:t>- 4 -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"_Toc407119565" </w:instrText>
      </w:r>
      <w:r>
        <w:fldChar w:fldCharType="separate"/>
      </w:r>
      <w:r>
        <w:rPr>
          <w:rStyle w:val="34"/>
          <w:rFonts w:ascii="Times New Roman" w:hAnsi="Times New Roman"/>
        </w:rPr>
        <w:t>1.5.2</w:t>
      </w:r>
      <w:r>
        <w:rPr>
          <w:rStyle w:val="34"/>
          <w:rFonts w:hint="eastAsia"/>
        </w:rPr>
        <w:t xml:space="preserve"> 项目建设规模</w:t>
      </w:r>
      <w:r>
        <w:tab/>
      </w:r>
      <w:r>
        <w:fldChar w:fldCharType="begin"/>
      </w:r>
      <w:r>
        <w:instrText xml:space="preserve"> PAGEREF _Toc407119565 \h </w:instrText>
      </w:r>
      <w:r>
        <w:fldChar w:fldCharType="separate"/>
      </w:r>
      <w:r>
        <w:t>- 4 -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"_Toc407119566" </w:instrText>
      </w:r>
      <w:r>
        <w:fldChar w:fldCharType="separate"/>
      </w:r>
      <w:r>
        <w:rPr>
          <w:rStyle w:val="34"/>
          <w:rFonts w:ascii="Times New Roman" w:hAnsi="Times New Roman"/>
        </w:rPr>
        <w:t>1.5.3</w:t>
      </w:r>
      <w:r>
        <w:rPr>
          <w:rStyle w:val="34"/>
          <w:rFonts w:hint="eastAsia"/>
        </w:rPr>
        <w:t xml:space="preserve"> 项目建设内容</w:t>
      </w:r>
      <w:r>
        <w:tab/>
      </w:r>
      <w:r>
        <w:fldChar w:fldCharType="begin"/>
      </w:r>
      <w:r>
        <w:instrText xml:space="preserve"> PAGEREF _Toc407119566 \h </w:instrText>
      </w:r>
      <w:r>
        <w:fldChar w:fldCharType="separate"/>
      </w:r>
      <w:r>
        <w:t>- 4 -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"_Toc407119567" </w:instrText>
      </w:r>
      <w:r>
        <w:fldChar w:fldCharType="separate"/>
      </w:r>
      <w:r>
        <w:rPr>
          <w:rStyle w:val="34"/>
          <w:rFonts w:ascii="Times New Roman" w:hAnsi="Times New Roman"/>
        </w:rPr>
        <w:t>1.5.4</w:t>
      </w:r>
      <w:r>
        <w:rPr>
          <w:rStyle w:val="34"/>
          <w:rFonts w:hint="eastAsia"/>
        </w:rPr>
        <w:t xml:space="preserve"> 项目建设周期</w:t>
      </w:r>
      <w:r>
        <w:tab/>
      </w:r>
      <w:r>
        <w:fldChar w:fldCharType="begin"/>
      </w:r>
      <w:r>
        <w:instrText xml:space="preserve"> PAGEREF _Toc407119567 \h </w:instrText>
      </w:r>
      <w:r>
        <w:fldChar w:fldCharType="separate"/>
      </w:r>
      <w:r>
        <w:t>- 5 -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"_Toc407119568" </w:instrText>
      </w:r>
      <w:r>
        <w:fldChar w:fldCharType="separate"/>
      </w:r>
      <w:r>
        <w:rPr>
          <w:rStyle w:val="34"/>
        </w:rPr>
        <w:t>1.6</w:t>
      </w:r>
      <w:r>
        <w:rPr>
          <w:rStyle w:val="34"/>
          <w:rFonts w:hint="eastAsia"/>
        </w:rPr>
        <w:t xml:space="preserve"> 总投资及来源</w:t>
      </w:r>
      <w:r>
        <w:tab/>
      </w:r>
      <w:r>
        <w:fldChar w:fldCharType="begin"/>
      </w:r>
      <w:r>
        <w:instrText xml:space="preserve"> PAGEREF _Toc407119568 \h </w:instrText>
      </w:r>
      <w:r>
        <w:fldChar w:fldCharType="separate"/>
      </w:r>
      <w:r>
        <w:t>- 6 -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"_Toc407119569" </w:instrText>
      </w:r>
      <w:r>
        <w:fldChar w:fldCharType="separate"/>
      </w:r>
      <w:r>
        <w:rPr>
          <w:rStyle w:val="34"/>
        </w:rPr>
        <w:t>1.7</w:t>
      </w:r>
      <w:r>
        <w:rPr>
          <w:rStyle w:val="34"/>
          <w:rFonts w:hint="eastAsia"/>
        </w:rPr>
        <w:t xml:space="preserve"> 经济效益与社会效益</w:t>
      </w:r>
      <w:r>
        <w:tab/>
      </w:r>
      <w:r>
        <w:fldChar w:fldCharType="begin"/>
      </w:r>
      <w:r>
        <w:instrText xml:space="preserve"> PAGEREF _Toc407119569 \h </w:instrText>
      </w:r>
      <w:r>
        <w:fldChar w:fldCharType="separate"/>
      </w:r>
      <w:r>
        <w:t>- 6 -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"_Toc407119570" </w:instrText>
      </w:r>
      <w:r>
        <w:fldChar w:fldCharType="separate"/>
      </w:r>
      <w:r>
        <w:rPr>
          <w:rStyle w:val="34"/>
        </w:rPr>
        <w:t>1.8</w:t>
      </w:r>
      <w:r>
        <w:rPr>
          <w:rStyle w:val="34"/>
          <w:rFonts w:hint="eastAsia"/>
        </w:rPr>
        <w:t xml:space="preserve"> 主要结论与建议</w:t>
      </w:r>
      <w:r>
        <w:tab/>
      </w:r>
      <w:r>
        <w:fldChar w:fldCharType="begin"/>
      </w:r>
      <w:r>
        <w:instrText xml:space="preserve"> PAGEREF _Toc407119570 \h </w:instrText>
      </w:r>
      <w:r>
        <w:fldChar w:fldCharType="separate"/>
      </w:r>
      <w:r>
        <w:t>- 6 -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"_Toc407119571" </w:instrText>
      </w:r>
      <w:r>
        <w:fldChar w:fldCharType="separate"/>
      </w:r>
      <w:r>
        <w:rPr>
          <w:rStyle w:val="34"/>
          <w:rFonts w:hint="eastAsia" w:ascii="Times New Roman" w:hAnsi="Times New Roman"/>
        </w:rPr>
        <w:t>第二章</w:t>
      </w:r>
      <w:r>
        <w:rPr>
          <w:rStyle w:val="34"/>
          <w:rFonts w:hint="eastAsia"/>
        </w:rPr>
        <w:t xml:space="preserve"> 项目建设单位概况</w:t>
      </w:r>
      <w:r>
        <w:tab/>
      </w:r>
      <w:r>
        <w:fldChar w:fldCharType="begin"/>
      </w:r>
      <w:r>
        <w:instrText xml:space="preserve"> PAGEREF _Toc407119571 \h </w:instrText>
      </w:r>
      <w:r>
        <w:fldChar w:fldCharType="separate"/>
      </w:r>
      <w:r>
        <w:t>- 7 -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"_Toc407119572" </w:instrText>
      </w:r>
      <w:r>
        <w:fldChar w:fldCharType="separate"/>
      </w:r>
      <w:r>
        <w:rPr>
          <w:rStyle w:val="34"/>
          <w:rFonts w:hint="eastAsia" w:ascii="Times New Roman" w:hAnsi="Times New Roman"/>
        </w:rPr>
        <w:t>第三章</w:t>
      </w:r>
      <w:r>
        <w:rPr>
          <w:rStyle w:val="34"/>
          <w:rFonts w:hint="eastAsia"/>
        </w:rPr>
        <w:t xml:space="preserve"> 需求分析和项目建设的必要性</w:t>
      </w:r>
      <w:r>
        <w:tab/>
      </w:r>
      <w:r>
        <w:fldChar w:fldCharType="begin"/>
      </w:r>
      <w:r>
        <w:instrText xml:space="preserve"> PAGEREF _Toc407119572 \h </w:instrText>
      </w:r>
      <w:r>
        <w:fldChar w:fldCharType="separate"/>
      </w:r>
      <w:r>
        <w:t>- 8 -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"_Toc407119573" </w:instrText>
      </w:r>
      <w:r>
        <w:fldChar w:fldCharType="separate"/>
      </w:r>
      <w:r>
        <w:rPr>
          <w:rStyle w:val="34"/>
        </w:rPr>
        <w:t>3.1</w:t>
      </w:r>
      <w:r>
        <w:rPr>
          <w:rStyle w:val="34"/>
          <w:rFonts w:hint="eastAsia"/>
        </w:rPr>
        <w:t xml:space="preserve"> 政务目标分析</w:t>
      </w:r>
      <w:r>
        <w:tab/>
      </w:r>
      <w:r>
        <w:fldChar w:fldCharType="begin"/>
      </w:r>
      <w:r>
        <w:instrText xml:space="preserve"> PAGEREF _Toc407119573 \h </w:instrText>
      </w:r>
      <w:r>
        <w:fldChar w:fldCharType="separate"/>
      </w:r>
      <w:r>
        <w:t>- 8 -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"_Toc407119574" </w:instrText>
      </w:r>
      <w:r>
        <w:fldChar w:fldCharType="separate"/>
      </w:r>
      <w:r>
        <w:rPr>
          <w:rStyle w:val="34"/>
          <w:rFonts w:ascii="Times New Roman" w:hAnsi="Times New Roman"/>
          <w:kern w:val="0"/>
        </w:rPr>
        <w:t>3.1.1</w:t>
      </w:r>
      <w:r>
        <w:rPr>
          <w:rStyle w:val="34"/>
          <w:rFonts w:hint="eastAsia"/>
          <w:kern w:val="0"/>
        </w:rPr>
        <w:t xml:space="preserve"> 社会问题</w:t>
      </w:r>
      <w:r>
        <w:tab/>
      </w:r>
      <w:r>
        <w:fldChar w:fldCharType="begin"/>
      </w:r>
      <w:r>
        <w:instrText xml:space="preserve"> PAGEREF _Toc407119574 \h </w:instrText>
      </w:r>
      <w:r>
        <w:fldChar w:fldCharType="separate"/>
      </w:r>
      <w:r>
        <w:t>- 8 -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"_Toc407119575" </w:instrText>
      </w:r>
      <w:r>
        <w:fldChar w:fldCharType="separate"/>
      </w:r>
      <w:r>
        <w:rPr>
          <w:rStyle w:val="34"/>
          <w:rFonts w:ascii="Times New Roman" w:hAnsi="Times New Roman"/>
          <w:kern w:val="0"/>
        </w:rPr>
        <w:t>3.1.2</w:t>
      </w:r>
      <w:r>
        <w:rPr>
          <w:rStyle w:val="34"/>
          <w:rFonts w:hint="eastAsia"/>
          <w:kern w:val="0"/>
        </w:rPr>
        <w:t xml:space="preserve"> 问题的症结分析</w:t>
      </w:r>
      <w:r>
        <w:tab/>
      </w:r>
      <w:r>
        <w:fldChar w:fldCharType="begin"/>
      </w:r>
      <w:r>
        <w:instrText xml:space="preserve"> PAGEREF _Toc407119575 \h </w:instrText>
      </w:r>
      <w:r>
        <w:fldChar w:fldCharType="separate"/>
      </w:r>
      <w:r>
        <w:t>- 8 -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"_Toc407119576" </w:instrText>
      </w:r>
      <w:r>
        <w:fldChar w:fldCharType="separate"/>
      </w:r>
      <w:r>
        <w:rPr>
          <w:rStyle w:val="34"/>
          <w:rFonts w:ascii="Times New Roman" w:hAnsi="Times New Roman"/>
          <w:kern w:val="0"/>
        </w:rPr>
        <w:t>3.1.3</w:t>
      </w:r>
      <w:r>
        <w:rPr>
          <w:rStyle w:val="34"/>
          <w:rFonts w:hint="eastAsia"/>
          <w:kern w:val="0"/>
        </w:rPr>
        <w:t xml:space="preserve"> 政务目标分析</w:t>
      </w:r>
      <w:r>
        <w:tab/>
      </w:r>
      <w:r>
        <w:fldChar w:fldCharType="begin"/>
      </w:r>
      <w:r>
        <w:instrText xml:space="preserve"> PAGEREF _Toc407119576 \h </w:instrText>
      </w:r>
      <w:r>
        <w:fldChar w:fldCharType="separate"/>
      </w:r>
      <w:r>
        <w:t>- 8 -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"_Toc407119577" </w:instrText>
      </w:r>
      <w:r>
        <w:fldChar w:fldCharType="separate"/>
      </w:r>
      <w:r>
        <w:rPr>
          <w:rStyle w:val="34"/>
          <w:rFonts w:ascii="Times New Roman" w:hAnsi="Times New Roman"/>
          <w:kern w:val="0"/>
        </w:rPr>
        <w:t>3.1.4</w:t>
      </w:r>
      <w:r>
        <w:rPr>
          <w:rStyle w:val="34"/>
          <w:rFonts w:hint="eastAsia"/>
          <w:kern w:val="0"/>
        </w:rPr>
        <w:t xml:space="preserve"> 业务目标分析</w:t>
      </w:r>
      <w:r>
        <w:tab/>
      </w:r>
      <w:r>
        <w:fldChar w:fldCharType="begin"/>
      </w:r>
      <w:r>
        <w:instrText xml:space="preserve"> PAGEREF _Toc407119577 \h </w:instrText>
      </w:r>
      <w:r>
        <w:fldChar w:fldCharType="separate"/>
      </w:r>
      <w:r>
        <w:t>- 8 -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"_Toc407119578" </w:instrText>
      </w:r>
      <w:r>
        <w:fldChar w:fldCharType="separate"/>
      </w:r>
      <w:r>
        <w:rPr>
          <w:rStyle w:val="34"/>
          <w:rFonts w:ascii="Times New Roman" w:hAnsi="Times New Roman"/>
          <w:kern w:val="0"/>
        </w:rPr>
        <w:t>3.1.5</w:t>
      </w:r>
      <w:r>
        <w:rPr>
          <w:rStyle w:val="34"/>
          <w:rFonts w:hint="eastAsia"/>
          <w:kern w:val="0"/>
        </w:rPr>
        <w:t xml:space="preserve"> 信息化目标分析</w:t>
      </w:r>
      <w:r>
        <w:tab/>
      </w:r>
      <w:r>
        <w:fldChar w:fldCharType="begin"/>
      </w:r>
      <w:r>
        <w:instrText xml:space="preserve"> PAGEREF _Toc407119578 \h </w:instrText>
      </w:r>
      <w:r>
        <w:fldChar w:fldCharType="separate"/>
      </w:r>
      <w:r>
        <w:t>- 8 -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"_Toc407119579" </w:instrText>
      </w:r>
      <w:r>
        <w:fldChar w:fldCharType="separate"/>
      </w:r>
      <w:r>
        <w:rPr>
          <w:rStyle w:val="34"/>
        </w:rPr>
        <w:t>3.2</w:t>
      </w:r>
      <w:r>
        <w:rPr>
          <w:rStyle w:val="34"/>
          <w:rFonts w:hint="eastAsia"/>
        </w:rPr>
        <w:t xml:space="preserve"> 业务分析</w:t>
      </w:r>
      <w:r>
        <w:tab/>
      </w:r>
      <w:r>
        <w:fldChar w:fldCharType="begin"/>
      </w:r>
      <w:r>
        <w:instrText xml:space="preserve"> PAGEREF _Toc407119579 \h </w:instrText>
      </w:r>
      <w:r>
        <w:fldChar w:fldCharType="separate"/>
      </w:r>
      <w:r>
        <w:t>- 8 -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"_Toc407119580" </w:instrText>
      </w:r>
      <w:r>
        <w:fldChar w:fldCharType="separate"/>
      </w:r>
      <w:r>
        <w:rPr>
          <w:rStyle w:val="34"/>
          <w:rFonts w:ascii="Times New Roman" w:hAnsi="Times New Roman"/>
          <w:kern w:val="0"/>
        </w:rPr>
        <w:t>3.2.1</w:t>
      </w:r>
      <w:r>
        <w:rPr>
          <w:rStyle w:val="34"/>
          <w:rFonts w:hint="eastAsia"/>
          <w:kern w:val="0"/>
        </w:rPr>
        <w:t xml:space="preserve"> 业务功能分析</w:t>
      </w:r>
      <w:r>
        <w:tab/>
      </w:r>
      <w:r>
        <w:fldChar w:fldCharType="begin"/>
      </w:r>
      <w:r>
        <w:instrText xml:space="preserve"> PAGEREF _Toc407119580 \h </w:instrText>
      </w:r>
      <w:r>
        <w:fldChar w:fldCharType="separate"/>
      </w:r>
      <w:r>
        <w:t>- 9 -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"_Toc407119581" </w:instrText>
      </w:r>
      <w:r>
        <w:fldChar w:fldCharType="separate"/>
      </w:r>
      <w:r>
        <w:rPr>
          <w:rStyle w:val="34"/>
          <w:rFonts w:ascii="Times New Roman" w:hAnsi="Times New Roman"/>
          <w:kern w:val="0"/>
        </w:rPr>
        <w:t>3.2.2</w:t>
      </w:r>
      <w:r>
        <w:rPr>
          <w:rStyle w:val="34"/>
          <w:rFonts w:hint="eastAsia"/>
          <w:kern w:val="0"/>
        </w:rPr>
        <w:t xml:space="preserve"> 业务流程分析</w:t>
      </w:r>
      <w:r>
        <w:tab/>
      </w:r>
      <w:r>
        <w:fldChar w:fldCharType="begin"/>
      </w:r>
      <w:r>
        <w:instrText xml:space="preserve"> PAGEREF _Toc407119581 \h </w:instrText>
      </w:r>
      <w:r>
        <w:fldChar w:fldCharType="separate"/>
      </w:r>
      <w:r>
        <w:t>- 9 -</w:t>
      </w:r>
      <w:r>
        <w:fldChar w:fldCharType="end"/>
      </w:r>
      <w:r>
        <w:fldChar w:fldCharType="end"/>
      </w:r>
    </w:p>
    <w:p>
      <w:pPr>
        <w:pStyle w:val="18"/>
        <w:tabs>
          <w:tab w:val="right" w:leader="dot" w:pos="8810"/>
        </w:tabs>
        <w:ind w:firstLine="360"/>
        <w:rPr>
          <w:rFonts w:eastAsia="宋体" w:cs="黑体"/>
          <w:iCs w:val="0"/>
          <w:sz w:val="21"/>
          <w:szCs w:val="22"/>
        </w:rPr>
      </w:pPr>
      <w:r>
        <w:fldChar w:fldCharType="begin"/>
      </w:r>
      <w:r>
        <w:instrText xml:space="preserve">HYPERLINK  \l "_Toc407119582" </w:instrText>
      </w:r>
      <w:r>
        <w:fldChar w:fldCharType="separate"/>
      </w:r>
      <w:r>
        <w:rPr>
          <w:rStyle w:val="34"/>
          <w:rFonts w:ascii="Times New Roman" w:hAnsi="Times New Roman"/>
          <w:kern w:val="0"/>
        </w:rPr>
        <w:t>3.2.3</w:t>
      </w:r>
      <w:r>
        <w:rPr>
          <w:rStyle w:val="34"/>
          <w:rFonts w:hint="eastAsia"/>
          <w:kern w:val="0"/>
        </w:rPr>
        <w:t xml:space="preserve"> 业务量分析</w:t>
      </w:r>
      <w:r>
        <w:tab/>
      </w:r>
      <w:r>
        <w:fldChar w:fldCharType="begin"/>
      </w:r>
      <w:r>
        <w:instrText xml:space="preserve"> PAGEREF _Toc407119582 \h </w:instrText>
      </w:r>
      <w:r>
        <w:fldChar w:fldCharType="separate"/>
      </w:r>
      <w:r>
        <w:t>- 9 -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"_Toc407119583" </w:instrText>
      </w:r>
      <w:r>
        <w:fldChar w:fldCharType="separate"/>
      </w:r>
      <w:r>
        <w:rPr>
          <w:rStyle w:val="34"/>
        </w:rPr>
        <w:t>3.3</w:t>
      </w:r>
      <w:r>
        <w:rPr>
          <w:rStyle w:val="34"/>
          <w:rFonts w:hint="eastAsia"/>
        </w:rPr>
        <w:t xml:space="preserve"> 信息量分析</w:t>
      </w:r>
      <w:r>
        <w:tab/>
      </w:r>
      <w:r>
        <w:fldChar w:fldCharType="begin"/>
      </w:r>
      <w:r>
        <w:instrText xml:space="preserve"> PAGEREF _Toc407119583 \h </w:instrText>
      </w:r>
      <w:r>
        <w:fldChar w:fldCharType="separate"/>
      </w:r>
      <w:r>
        <w:t>- 9 -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"_Toc407119584" </w:instrText>
      </w:r>
      <w:r>
        <w:fldChar w:fldCharType="separate"/>
      </w:r>
      <w:r>
        <w:rPr>
          <w:rStyle w:val="34"/>
        </w:rPr>
        <w:t>3.4</w:t>
      </w:r>
      <w:r>
        <w:rPr>
          <w:rStyle w:val="34"/>
          <w:rFonts w:hint="eastAsia"/>
        </w:rPr>
        <w:t xml:space="preserve"> 系统功能和性能需求分析</w:t>
      </w:r>
      <w:r>
        <w:tab/>
      </w:r>
      <w:r>
        <w:fldChar w:fldCharType="begin"/>
      </w:r>
      <w:r>
        <w:instrText xml:space="preserve"> PAGEREF _Toc407119584 \h </w:instrText>
      </w:r>
      <w:r>
        <w:fldChar w:fldCharType="separate"/>
      </w:r>
      <w:r>
        <w:t>- 9 -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"_Toc407119585" </w:instrText>
      </w:r>
      <w:r>
        <w:fldChar w:fldCharType="separate"/>
      </w:r>
      <w:r>
        <w:rPr>
          <w:rStyle w:val="34"/>
        </w:rPr>
        <w:t>3.5</w:t>
      </w:r>
      <w:r>
        <w:rPr>
          <w:rStyle w:val="34"/>
          <w:rFonts w:hint="eastAsia"/>
        </w:rPr>
        <w:t xml:space="preserve"> 现状及差距</w:t>
      </w:r>
      <w:r>
        <w:tab/>
      </w:r>
      <w:r>
        <w:fldChar w:fldCharType="begin"/>
      </w:r>
      <w:r>
        <w:instrText xml:space="preserve"> PAGEREF _Toc407119585 \h </w:instrText>
      </w:r>
      <w:r>
        <w:fldChar w:fldCharType="separate"/>
      </w:r>
      <w:r>
        <w:t>- 9 -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"_Toc407119586" </w:instrText>
      </w:r>
      <w:r>
        <w:fldChar w:fldCharType="separate"/>
      </w:r>
      <w:r>
        <w:rPr>
          <w:rStyle w:val="34"/>
        </w:rPr>
        <w:t>3.6</w:t>
      </w:r>
      <w:r>
        <w:rPr>
          <w:rStyle w:val="34"/>
          <w:rFonts w:hint="eastAsia"/>
        </w:rPr>
        <w:t xml:space="preserve"> 项目建设的必要性</w:t>
      </w:r>
      <w:r>
        <w:tab/>
      </w:r>
      <w:r>
        <w:fldChar w:fldCharType="begin"/>
      </w:r>
      <w:r>
        <w:instrText xml:space="preserve"> PAGEREF _Toc407119586 \h </w:instrText>
      </w:r>
      <w:r>
        <w:fldChar w:fldCharType="separate"/>
      </w:r>
      <w:r>
        <w:t>- 9 -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"_Toc407119587" </w:instrText>
      </w:r>
      <w:r>
        <w:fldChar w:fldCharType="separate"/>
      </w:r>
      <w:r>
        <w:rPr>
          <w:rStyle w:val="34"/>
          <w:rFonts w:hint="eastAsia" w:ascii="Times New Roman" w:hAnsi="Times New Roman"/>
        </w:rPr>
        <w:t>第四章</w:t>
      </w:r>
      <w:r>
        <w:rPr>
          <w:rStyle w:val="34"/>
          <w:rFonts w:hint="eastAsia"/>
        </w:rPr>
        <w:t xml:space="preserve"> 总体建设方案</w:t>
      </w:r>
      <w:r>
        <w:tab/>
      </w:r>
      <w:r>
        <w:fldChar w:fldCharType="begin"/>
      </w:r>
      <w:r>
        <w:instrText xml:space="preserve"> PAGEREF _Toc407119587 \h </w:instrText>
      </w:r>
      <w:r>
        <w:fldChar w:fldCharType="separate"/>
      </w:r>
      <w:r>
        <w:t>- 10 -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"_Toc407119588" </w:instrText>
      </w:r>
      <w:r>
        <w:fldChar w:fldCharType="separate"/>
      </w:r>
      <w:r>
        <w:rPr>
          <w:rStyle w:val="34"/>
        </w:rPr>
        <w:t>4.1</w:t>
      </w:r>
      <w:r>
        <w:rPr>
          <w:rStyle w:val="34"/>
          <w:rFonts w:hint="eastAsia"/>
        </w:rPr>
        <w:t xml:space="preserve"> 建设原则和策略：</w:t>
      </w:r>
      <w:r>
        <w:tab/>
      </w:r>
      <w:r>
        <w:fldChar w:fldCharType="begin"/>
      </w:r>
      <w:r>
        <w:instrText xml:space="preserve"> PAGEREF _Toc407119588 \h </w:instrText>
      </w:r>
      <w:r>
        <w:fldChar w:fldCharType="separate"/>
      </w:r>
      <w:r>
        <w:t>- 10 -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"_Toc407119589" </w:instrText>
      </w:r>
      <w:r>
        <w:fldChar w:fldCharType="separate"/>
      </w:r>
      <w:r>
        <w:rPr>
          <w:rStyle w:val="34"/>
        </w:rPr>
        <w:t>4.2</w:t>
      </w:r>
      <w:r>
        <w:rPr>
          <w:rStyle w:val="34"/>
          <w:rFonts w:hint="eastAsia"/>
        </w:rPr>
        <w:t xml:space="preserve"> 总体目标与分期目标</w:t>
      </w:r>
      <w:r>
        <w:tab/>
      </w:r>
      <w:r>
        <w:fldChar w:fldCharType="begin"/>
      </w:r>
      <w:r>
        <w:instrText xml:space="preserve"> PAGEREF _Toc407119589 \h </w:instrText>
      </w:r>
      <w:r>
        <w:fldChar w:fldCharType="separate"/>
      </w:r>
      <w:r>
        <w:t>- 10 -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"_Toc407119590" </w:instrText>
      </w:r>
      <w:r>
        <w:fldChar w:fldCharType="separate"/>
      </w:r>
      <w:r>
        <w:rPr>
          <w:rStyle w:val="34"/>
        </w:rPr>
        <w:t>4.3</w:t>
      </w:r>
      <w:r>
        <w:rPr>
          <w:rStyle w:val="34"/>
          <w:rFonts w:hint="eastAsia"/>
        </w:rPr>
        <w:t xml:space="preserve"> 总体建设任务与分期建设内容</w:t>
      </w:r>
      <w:r>
        <w:tab/>
      </w:r>
      <w:r>
        <w:fldChar w:fldCharType="begin"/>
      </w:r>
      <w:r>
        <w:instrText xml:space="preserve"> PAGEREF _Toc407119590 \h </w:instrText>
      </w:r>
      <w:r>
        <w:fldChar w:fldCharType="separate"/>
      </w:r>
      <w:r>
        <w:t>- 10 -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"_Toc407119591" </w:instrText>
      </w:r>
      <w:r>
        <w:fldChar w:fldCharType="separate"/>
      </w:r>
      <w:r>
        <w:rPr>
          <w:rStyle w:val="34"/>
        </w:rPr>
        <w:t>4.4</w:t>
      </w:r>
      <w:r>
        <w:rPr>
          <w:rStyle w:val="34"/>
          <w:rFonts w:hint="eastAsia"/>
        </w:rPr>
        <w:t xml:space="preserve"> 总体设计方案</w:t>
      </w:r>
      <w:r>
        <w:tab/>
      </w:r>
      <w:r>
        <w:fldChar w:fldCharType="begin"/>
      </w:r>
      <w:r>
        <w:instrText xml:space="preserve"> PAGEREF _Toc407119591 \h </w:instrText>
      </w:r>
      <w:r>
        <w:fldChar w:fldCharType="separate"/>
      </w:r>
      <w:r>
        <w:t>- 10 -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"_Toc407119592" </w:instrText>
      </w:r>
      <w:r>
        <w:fldChar w:fldCharType="separate"/>
      </w:r>
      <w:r>
        <w:rPr>
          <w:rStyle w:val="34"/>
          <w:rFonts w:hint="eastAsia" w:ascii="Times New Roman" w:hAnsi="Times New Roman"/>
        </w:rPr>
        <w:t>第五章</w:t>
      </w:r>
      <w:r>
        <w:rPr>
          <w:rStyle w:val="34"/>
          <w:rFonts w:hint="eastAsia"/>
        </w:rPr>
        <w:t xml:space="preserve"> 本期项目建设方案</w:t>
      </w:r>
      <w:r>
        <w:tab/>
      </w:r>
      <w:r>
        <w:fldChar w:fldCharType="begin"/>
      </w:r>
      <w:r>
        <w:instrText xml:space="preserve"> PAGEREF _Toc407119592 \h </w:instrText>
      </w:r>
      <w:r>
        <w:fldChar w:fldCharType="separate"/>
      </w:r>
      <w:r>
        <w:t>- 11 -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"_Toc407119593" </w:instrText>
      </w:r>
      <w:r>
        <w:fldChar w:fldCharType="separate"/>
      </w:r>
      <w:r>
        <w:rPr>
          <w:rStyle w:val="34"/>
        </w:rPr>
        <w:t>5.1</w:t>
      </w:r>
      <w:r>
        <w:rPr>
          <w:rStyle w:val="34"/>
          <w:rFonts w:hint="eastAsia"/>
        </w:rPr>
        <w:t xml:space="preserve"> 建设目标、规模与内容</w:t>
      </w:r>
      <w:r>
        <w:tab/>
      </w:r>
      <w:r>
        <w:fldChar w:fldCharType="begin"/>
      </w:r>
      <w:r>
        <w:instrText xml:space="preserve"> PAGEREF _Toc407119593 \h </w:instrText>
      </w:r>
      <w:r>
        <w:fldChar w:fldCharType="separate"/>
      </w:r>
      <w:r>
        <w:t>- 11 -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"_Toc407119594" </w:instrText>
      </w:r>
      <w:r>
        <w:fldChar w:fldCharType="separate"/>
      </w:r>
      <w:r>
        <w:rPr>
          <w:rStyle w:val="34"/>
        </w:rPr>
        <w:t>5.2</w:t>
      </w:r>
      <w:r>
        <w:rPr>
          <w:rStyle w:val="34"/>
          <w:rFonts w:hint="eastAsia"/>
        </w:rPr>
        <w:t xml:space="preserve"> 标准规范建设内容</w:t>
      </w:r>
      <w:r>
        <w:tab/>
      </w:r>
      <w:r>
        <w:fldChar w:fldCharType="begin"/>
      </w:r>
      <w:r>
        <w:instrText xml:space="preserve"> PAGEREF _Toc407119594 \h </w:instrText>
      </w:r>
      <w:r>
        <w:fldChar w:fldCharType="separate"/>
      </w:r>
      <w:r>
        <w:t>- 11 -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"_Toc407119595" </w:instrText>
      </w:r>
      <w:r>
        <w:fldChar w:fldCharType="separate"/>
      </w:r>
      <w:r>
        <w:rPr>
          <w:rStyle w:val="34"/>
        </w:rPr>
        <w:t>5.3</w:t>
      </w:r>
      <w:r>
        <w:rPr>
          <w:rStyle w:val="34"/>
          <w:rFonts w:hint="eastAsia"/>
        </w:rPr>
        <w:t xml:space="preserve"> 信息资源规划和数据库建设方案</w:t>
      </w:r>
      <w:r>
        <w:tab/>
      </w:r>
      <w:r>
        <w:fldChar w:fldCharType="begin"/>
      </w:r>
      <w:r>
        <w:instrText xml:space="preserve"> PAGEREF _Toc407119595 \h </w:instrText>
      </w:r>
      <w:r>
        <w:fldChar w:fldCharType="separate"/>
      </w:r>
      <w:r>
        <w:t>- 11 -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"_Toc407119596" </w:instrText>
      </w:r>
      <w:r>
        <w:fldChar w:fldCharType="separate"/>
      </w:r>
      <w:r>
        <w:rPr>
          <w:rStyle w:val="34"/>
        </w:rPr>
        <w:t>5.4</w:t>
      </w:r>
      <w:r>
        <w:rPr>
          <w:rStyle w:val="34"/>
          <w:rFonts w:hint="eastAsia"/>
        </w:rPr>
        <w:t xml:space="preserve"> 应用支撑平台和应用系统建设方案</w:t>
      </w:r>
      <w:r>
        <w:tab/>
      </w:r>
      <w:r>
        <w:fldChar w:fldCharType="begin"/>
      </w:r>
      <w:r>
        <w:instrText xml:space="preserve"> PAGEREF _Toc407119596 \h </w:instrText>
      </w:r>
      <w:r>
        <w:fldChar w:fldCharType="separate"/>
      </w:r>
      <w:r>
        <w:t>- 11 -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"_Toc407119597" </w:instrText>
      </w:r>
      <w:r>
        <w:fldChar w:fldCharType="separate"/>
      </w:r>
      <w:r>
        <w:rPr>
          <w:rStyle w:val="34"/>
        </w:rPr>
        <w:t>5.5</w:t>
      </w:r>
      <w:r>
        <w:rPr>
          <w:rStyle w:val="34"/>
          <w:rFonts w:hint="eastAsia"/>
        </w:rPr>
        <w:t xml:space="preserve"> 数据处理和存储系统建设方案</w:t>
      </w:r>
      <w:r>
        <w:tab/>
      </w:r>
      <w:r>
        <w:fldChar w:fldCharType="begin"/>
      </w:r>
      <w:r>
        <w:instrText xml:space="preserve"> PAGEREF _Toc407119597 \h </w:instrText>
      </w:r>
      <w:r>
        <w:fldChar w:fldCharType="separate"/>
      </w:r>
      <w:r>
        <w:t>- 11 -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"_Toc407119598" </w:instrText>
      </w:r>
      <w:r>
        <w:fldChar w:fldCharType="separate"/>
      </w:r>
      <w:r>
        <w:rPr>
          <w:rStyle w:val="34"/>
        </w:rPr>
        <w:t>5.6</w:t>
      </w:r>
      <w:r>
        <w:rPr>
          <w:rStyle w:val="34"/>
          <w:rFonts w:hint="eastAsia"/>
        </w:rPr>
        <w:t xml:space="preserve"> 终端系统建设方案</w:t>
      </w:r>
      <w:r>
        <w:tab/>
      </w:r>
      <w:r>
        <w:fldChar w:fldCharType="begin"/>
      </w:r>
      <w:r>
        <w:instrText xml:space="preserve"> PAGEREF _Toc407119598 \h </w:instrText>
      </w:r>
      <w:r>
        <w:fldChar w:fldCharType="separate"/>
      </w:r>
      <w:r>
        <w:t>- 12 -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"_Toc407119599" </w:instrText>
      </w:r>
      <w:r>
        <w:fldChar w:fldCharType="separate"/>
      </w:r>
      <w:r>
        <w:rPr>
          <w:rStyle w:val="34"/>
        </w:rPr>
        <w:t>5.7</w:t>
      </w:r>
      <w:r>
        <w:rPr>
          <w:rStyle w:val="34"/>
          <w:rFonts w:hint="eastAsia"/>
        </w:rPr>
        <w:t xml:space="preserve"> 终端系统建设方案</w:t>
      </w:r>
      <w:r>
        <w:tab/>
      </w:r>
      <w:r>
        <w:fldChar w:fldCharType="begin"/>
      </w:r>
      <w:r>
        <w:instrText xml:space="preserve"> PAGEREF _Toc407119599 \h </w:instrText>
      </w:r>
      <w:r>
        <w:fldChar w:fldCharType="separate"/>
      </w:r>
      <w:r>
        <w:t>- 12 -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"_Toc407119600" </w:instrText>
      </w:r>
      <w:r>
        <w:fldChar w:fldCharType="separate"/>
      </w:r>
      <w:r>
        <w:rPr>
          <w:rStyle w:val="34"/>
        </w:rPr>
        <w:t>5.8</w:t>
      </w:r>
      <w:r>
        <w:rPr>
          <w:rStyle w:val="34"/>
          <w:rFonts w:hint="eastAsia"/>
        </w:rPr>
        <w:t xml:space="preserve"> 安全系统建设方案</w:t>
      </w:r>
      <w:r>
        <w:tab/>
      </w:r>
      <w:r>
        <w:fldChar w:fldCharType="begin"/>
      </w:r>
      <w:r>
        <w:instrText xml:space="preserve"> PAGEREF _Toc407119600 \h </w:instrText>
      </w:r>
      <w:r>
        <w:fldChar w:fldCharType="separate"/>
      </w:r>
      <w:r>
        <w:t>- 12 -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"_Toc407119601" </w:instrText>
      </w:r>
      <w:r>
        <w:fldChar w:fldCharType="separate"/>
      </w:r>
      <w:r>
        <w:rPr>
          <w:rStyle w:val="34"/>
        </w:rPr>
        <w:t>5.9</w:t>
      </w:r>
      <w:r>
        <w:rPr>
          <w:rStyle w:val="34"/>
          <w:rFonts w:hint="eastAsia"/>
        </w:rPr>
        <w:t xml:space="preserve"> 备份系统建设方案</w:t>
      </w:r>
      <w:r>
        <w:tab/>
      </w:r>
      <w:r>
        <w:fldChar w:fldCharType="begin"/>
      </w:r>
      <w:r>
        <w:instrText xml:space="preserve"> PAGEREF _Toc407119601 \h </w:instrText>
      </w:r>
      <w:r>
        <w:fldChar w:fldCharType="separate"/>
      </w:r>
      <w:r>
        <w:t>- 12 -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"_Toc407119602" </w:instrText>
      </w:r>
      <w:r>
        <w:fldChar w:fldCharType="separate"/>
      </w:r>
      <w:r>
        <w:rPr>
          <w:rStyle w:val="34"/>
        </w:rPr>
        <w:t>5.10</w:t>
      </w:r>
      <w:r>
        <w:rPr>
          <w:rStyle w:val="34"/>
          <w:rFonts w:hint="eastAsia"/>
        </w:rPr>
        <w:t xml:space="preserve"> 运行维护系统建设方案</w:t>
      </w:r>
      <w:r>
        <w:tab/>
      </w:r>
      <w:r>
        <w:fldChar w:fldCharType="begin"/>
      </w:r>
      <w:r>
        <w:instrText xml:space="preserve"> PAGEREF _Toc407119602 \h </w:instrText>
      </w:r>
      <w:r>
        <w:fldChar w:fldCharType="separate"/>
      </w:r>
      <w:r>
        <w:t>- 12 -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"_Toc407119603" </w:instrText>
      </w:r>
      <w:r>
        <w:fldChar w:fldCharType="separate"/>
      </w:r>
      <w:r>
        <w:rPr>
          <w:rStyle w:val="34"/>
        </w:rPr>
        <w:t>5.11</w:t>
      </w:r>
      <w:r>
        <w:rPr>
          <w:rStyle w:val="34"/>
          <w:rFonts w:hint="eastAsia"/>
        </w:rPr>
        <w:t xml:space="preserve"> 其它系统建设方案</w:t>
      </w:r>
      <w:r>
        <w:tab/>
      </w:r>
      <w:r>
        <w:fldChar w:fldCharType="begin"/>
      </w:r>
      <w:r>
        <w:instrText xml:space="preserve"> PAGEREF _Toc407119603 \h </w:instrText>
      </w:r>
      <w:r>
        <w:fldChar w:fldCharType="separate"/>
      </w:r>
      <w:r>
        <w:t>- 12 -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"_Toc407119604" </w:instrText>
      </w:r>
      <w:r>
        <w:fldChar w:fldCharType="separate"/>
      </w:r>
      <w:r>
        <w:rPr>
          <w:rStyle w:val="34"/>
        </w:rPr>
        <w:t>5.12</w:t>
      </w:r>
      <w:r>
        <w:rPr>
          <w:rStyle w:val="34"/>
          <w:rFonts w:hint="eastAsia"/>
        </w:rPr>
        <w:t xml:space="preserve"> 软硬件选型及配置</w:t>
      </w:r>
      <w:r>
        <w:tab/>
      </w:r>
      <w:r>
        <w:fldChar w:fldCharType="begin"/>
      </w:r>
      <w:r>
        <w:instrText xml:space="preserve"> PAGEREF _Toc407119604 \h </w:instrText>
      </w:r>
      <w:r>
        <w:fldChar w:fldCharType="separate"/>
      </w:r>
      <w:r>
        <w:t>- 13 -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"_Toc407119605" </w:instrText>
      </w:r>
      <w:r>
        <w:fldChar w:fldCharType="separate"/>
      </w:r>
      <w:r>
        <w:rPr>
          <w:rStyle w:val="34"/>
        </w:rPr>
        <w:t>5.13</w:t>
      </w:r>
      <w:r>
        <w:rPr>
          <w:rStyle w:val="34"/>
          <w:rFonts w:hint="eastAsia"/>
        </w:rPr>
        <w:t xml:space="preserve"> 机房及配套工程建设方案</w:t>
      </w:r>
      <w:r>
        <w:tab/>
      </w:r>
      <w:r>
        <w:fldChar w:fldCharType="begin"/>
      </w:r>
      <w:r>
        <w:instrText xml:space="preserve"> PAGEREF _Toc407119605 \h </w:instrText>
      </w:r>
      <w:r>
        <w:fldChar w:fldCharType="separate"/>
      </w:r>
      <w:r>
        <w:t>- 13 -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"_Toc407119606" </w:instrText>
      </w:r>
      <w:r>
        <w:fldChar w:fldCharType="separate"/>
      </w:r>
      <w:r>
        <w:rPr>
          <w:rStyle w:val="34"/>
          <w:rFonts w:hint="eastAsia" w:ascii="Times New Roman" w:hAnsi="Times New Roman"/>
        </w:rPr>
        <w:t>第六章</w:t>
      </w:r>
      <w:r>
        <w:rPr>
          <w:rStyle w:val="34"/>
          <w:rFonts w:hint="eastAsia"/>
        </w:rPr>
        <w:t xml:space="preserve"> 项目招标方案</w:t>
      </w:r>
      <w:r>
        <w:tab/>
      </w:r>
      <w:r>
        <w:fldChar w:fldCharType="begin"/>
      </w:r>
      <w:r>
        <w:instrText xml:space="preserve"> PAGEREF _Toc407119606 \h </w:instrText>
      </w:r>
      <w:r>
        <w:fldChar w:fldCharType="separate"/>
      </w:r>
      <w:r>
        <w:t>- 14 -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"_Toc407119607" </w:instrText>
      </w:r>
      <w:r>
        <w:fldChar w:fldCharType="separate"/>
      </w:r>
      <w:r>
        <w:rPr>
          <w:rStyle w:val="34"/>
          <w:rFonts w:hint="eastAsia" w:ascii="Times New Roman" w:hAnsi="Times New Roman"/>
        </w:rPr>
        <w:t>第七章</w:t>
      </w:r>
      <w:r>
        <w:rPr>
          <w:rStyle w:val="34"/>
          <w:rFonts w:hint="eastAsia"/>
        </w:rPr>
        <w:t xml:space="preserve"> 环保、消防、职业安全和卫生</w:t>
      </w:r>
      <w:r>
        <w:tab/>
      </w:r>
      <w:r>
        <w:fldChar w:fldCharType="begin"/>
      </w:r>
      <w:r>
        <w:instrText xml:space="preserve"> PAGEREF _Toc407119607 \h </w:instrText>
      </w:r>
      <w:r>
        <w:fldChar w:fldCharType="separate"/>
      </w:r>
      <w:r>
        <w:t>- 15 -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"_Toc407119608" </w:instrText>
      </w:r>
      <w:r>
        <w:fldChar w:fldCharType="separate"/>
      </w:r>
      <w:r>
        <w:rPr>
          <w:rStyle w:val="34"/>
          <w:rFonts w:hint="eastAsia" w:ascii="Times New Roman" w:hAnsi="Times New Roman"/>
        </w:rPr>
        <w:t>第八章</w:t>
      </w:r>
      <w:r>
        <w:rPr>
          <w:rStyle w:val="34"/>
          <w:rFonts w:hint="eastAsia"/>
        </w:rPr>
        <w:t xml:space="preserve"> 节能方案</w:t>
      </w:r>
      <w:r>
        <w:tab/>
      </w:r>
      <w:r>
        <w:fldChar w:fldCharType="begin"/>
      </w:r>
      <w:r>
        <w:instrText xml:space="preserve"> PAGEREF _Toc407119608 \h </w:instrText>
      </w:r>
      <w:r>
        <w:fldChar w:fldCharType="separate"/>
      </w:r>
      <w:r>
        <w:t>- 16 -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"_Toc407119609" </w:instrText>
      </w:r>
      <w:r>
        <w:fldChar w:fldCharType="separate"/>
      </w:r>
      <w:r>
        <w:rPr>
          <w:rStyle w:val="34"/>
          <w:rFonts w:hint="eastAsia" w:ascii="Times New Roman" w:hAnsi="Times New Roman"/>
        </w:rPr>
        <w:t>第九章</w:t>
      </w:r>
      <w:r>
        <w:rPr>
          <w:rStyle w:val="34"/>
          <w:rFonts w:hint="eastAsia"/>
        </w:rPr>
        <w:t xml:space="preserve"> 项目组织机构和人员培训</w:t>
      </w:r>
      <w:r>
        <w:tab/>
      </w:r>
      <w:r>
        <w:fldChar w:fldCharType="begin"/>
      </w:r>
      <w:r>
        <w:instrText xml:space="preserve"> PAGEREF _Toc407119609 \h </w:instrText>
      </w:r>
      <w:r>
        <w:fldChar w:fldCharType="separate"/>
      </w:r>
      <w:r>
        <w:t>- 17 -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"_Toc407119610" </w:instrText>
      </w:r>
      <w:r>
        <w:fldChar w:fldCharType="separate"/>
      </w:r>
      <w:r>
        <w:rPr>
          <w:rStyle w:val="34"/>
          <w:rFonts w:hint="eastAsia" w:ascii="Times New Roman" w:hAnsi="Times New Roman"/>
        </w:rPr>
        <w:t>第十章</w:t>
      </w:r>
      <w:r>
        <w:rPr>
          <w:rStyle w:val="34"/>
          <w:rFonts w:hint="eastAsia"/>
        </w:rPr>
        <w:t xml:space="preserve"> 项目实施进度</w:t>
      </w:r>
      <w:r>
        <w:tab/>
      </w:r>
      <w:r>
        <w:fldChar w:fldCharType="begin"/>
      </w:r>
      <w:r>
        <w:instrText xml:space="preserve"> PAGEREF _Toc407119610 \h </w:instrText>
      </w:r>
      <w:r>
        <w:fldChar w:fldCharType="separate"/>
      </w:r>
      <w:r>
        <w:t>- 18 -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"_Toc407119611" </w:instrText>
      </w:r>
      <w:r>
        <w:fldChar w:fldCharType="separate"/>
      </w:r>
      <w:r>
        <w:rPr>
          <w:rStyle w:val="34"/>
          <w:rFonts w:hint="eastAsia" w:ascii="Times New Roman" w:hAnsi="Times New Roman"/>
        </w:rPr>
        <w:t>第十一章</w:t>
      </w:r>
      <w:r>
        <w:rPr>
          <w:rStyle w:val="34"/>
          <w:rFonts w:hint="eastAsia"/>
        </w:rPr>
        <w:t xml:space="preserve"> 投资估算和资金来源</w:t>
      </w:r>
      <w:r>
        <w:tab/>
      </w:r>
      <w:r>
        <w:fldChar w:fldCharType="begin"/>
      </w:r>
      <w:r>
        <w:instrText xml:space="preserve"> PAGEREF _Toc407119611 \h </w:instrText>
      </w:r>
      <w:r>
        <w:fldChar w:fldCharType="separate"/>
      </w:r>
      <w:r>
        <w:t>- 19 -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"_Toc407119612" </w:instrText>
      </w:r>
      <w:r>
        <w:fldChar w:fldCharType="separate"/>
      </w:r>
      <w:r>
        <w:rPr>
          <w:rStyle w:val="34"/>
          <w:rFonts w:hint="eastAsia" w:ascii="Times New Roman" w:hAnsi="Times New Roman"/>
        </w:rPr>
        <w:t>第十二章</w:t>
      </w:r>
      <w:r>
        <w:rPr>
          <w:rStyle w:val="34"/>
          <w:rFonts w:hint="eastAsia"/>
        </w:rPr>
        <w:t xml:space="preserve"> 效益与评价指标分析</w:t>
      </w:r>
      <w:r>
        <w:tab/>
      </w:r>
      <w:r>
        <w:fldChar w:fldCharType="begin"/>
      </w:r>
      <w:r>
        <w:instrText xml:space="preserve"> PAGEREF _Toc407119612 \h </w:instrText>
      </w:r>
      <w:r>
        <w:fldChar w:fldCharType="separate"/>
      </w:r>
      <w:r>
        <w:t>- 20 -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"_Toc407119613" </w:instrText>
      </w:r>
      <w:r>
        <w:fldChar w:fldCharType="separate"/>
      </w:r>
      <w:r>
        <w:rPr>
          <w:rStyle w:val="34"/>
          <w:rFonts w:hint="eastAsia" w:ascii="Times New Roman" w:hAnsi="Times New Roman"/>
        </w:rPr>
        <w:t>第十三章</w:t>
      </w:r>
      <w:r>
        <w:rPr>
          <w:rStyle w:val="34"/>
          <w:rFonts w:hint="eastAsia"/>
        </w:rPr>
        <w:t xml:space="preserve"> 项目风险与风险管理</w:t>
      </w:r>
      <w:r>
        <w:tab/>
      </w:r>
      <w:r>
        <w:fldChar w:fldCharType="begin"/>
      </w:r>
      <w:r>
        <w:instrText xml:space="preserve"> PAGEREF _Toc407119613 \h </w:instrText>
      </w:r>
      <w:r>
        <w:fldChar w:fldCharType="separate"/>
      </w:r>
      <w:r>
        <w:t>- 21 -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"_Toc407119614" </w:instrText>
      </w:r>
      <w:r>
        <w:fldChar w:fldCharType="separate"/>
      </w:r>
      <w:r>
        <w:rPr>
          <w:rStyle w:val="34"/>
          <w:rFonts w:hint="eastAsia"/>
        </w:rPr>
        <w:t>附表（格式后附）</w:t>
      </w:r>
      <w:r>
        <w:tab/>
      </w:r>
      <w:r>
        <w:fldChar w:fldCharType="begin"/>
      </w:r>
      <w:r>
        <w:instrText xml:space="preserve"> PAGEREF _Toc407119614 \h </w:instrText>
      </w:r>
      <w:r>
        <w:fldChar w:fldCharType="separate"/>
      </w:r>
      <w:r>
        <w:t>- 22 -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"_Toc407119615" </w:instrText>
      </w:r>
      <w:r>
        <w:fldChar w:fldCharType="separate"/>
      </w:r>
      <w:r>
        <w:rPr>
          <w:rStyle w:val="34"/>
          <w:rFonts w:hint="eastAsia"/>
        </w:rPr>
        <w:t>附件</w:t>
      </w:r>
      <w:r>
        <w:tab/>
      </w:r>
      <w:r>
        <w:fldChar w:fldCharType="begin"/>
      </w:r>
      <w:r>
        <w:instrText xml:space="preserve"> PAGEREF _Toc407119615 \h </w:instrText>
      </w:r>
      <w:r>
        <w:fldChar w:fldCharType="separate"/>
      </w:r>
      <w:r>
        <w:t>- 23 -</w:t>
      </w:r>
      <w:r>
        <w:fldChar w:fldCharType="end"/>
      </w:r>
      <w:r>
        <w:fldChar w:fldCharType="end"/>
      </w:r>
    </w:p>
    <w:p>
      <w:pPr>
        <w:pStyle w:val="24"/>
        <w:tabs>
          <w:tab w:val="right" w:leader="dot" w:pos="8810"/>
        </w:tabs>
        <w:ind w:firstLine="480"/>
        <w:rPr>
          <w:rFonts w:eastAsia="宋体" w:cs="黑体"/>
          <w:b w:val="0"/>
          <w:bCs w:val="0"/>
          <w:caps w:val="0"/>
          <w:sz w:val="21"/>
          <w:szCs w:val="22"/>
        </w:rPr>
      </w:pPr>
      <w:r>
        <w:fldChar w:fldCharType="begin"/>
      </w:r>
      <w:r>
        <w:instrText xml:space="preserve">HYPERLINK  \l "_Toc407119616" </w:instrText>
      </w:r>
      <w:r>
        <w:fldChar w:fldCharType="separate"/>
      </w:r>
      <w:r>
        <w:rPr>
          <w:rStyle w:val="34"/>
          <w:rFonts w:hint="eastAsia"/>
        </w:rPr>
        <w:t>附图</w:t>
      </w:r>
      <w:r>
        <w:tab/>
      </w:r>
      <w:r>
        <w:fldChar w:fldCharType="begin"/>
      </w:r>
      <w:r>
        <w:instrText xml:space="preserve"> PAGEREF _Toc407119616 \h </w:instrText>
      </w:r>
      <w:r>
        <w:fldChar w:fldCharType="separate"/>
      </w:r>
      <w:r>
        <w:t>- 24 -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"_Toc407119617" </w:instrText>
      </w:r>
      <w:r>
        <w:fldChar w:fldCharType="separate"/>
      </w:r>
      <w:r>
        <w:rPr>
          <w:rStyle w:val="34"/>
          <w:kern w:val="0"/>
        </w:rPr>
        <w:t>13.1</w:t>
      </w:r>
      <w:r>
        <w:rPr>
          <w:rStyle w:val="34"/>
          <w:rFonts w:hint="eastAsia"/>
          <w:kern w:val="0"/>
        </w:rPr>
        <w:t xml:space="preserve"> 附表</w:t>
      </w:r>
      <w:r>
        <w:rPr>
          <w:rStyle w:val="34"/>
          <w:kern w:val="0"/>
        </w:rPr>
        <w:t>1-1</w:t>
      </w:r>
      <w:r>
        <w:rPr>
          <w:rStyle w:val="34"/>
          <w:rFonts w:hint="eastAsia"/>
          <w:kern w:val="0"/>
        </w:rPr>
        <w:t>：硬件设备和软件购置清单（按类别划分）</w:t>
      </w:r>
      <w:r>
        <w:tab/>
      </w:r>
      <w:r>
        <w:fldChar w:fldCharType="begin"/>
      </w:r>
      <w:r>
        <w:instrText xml:space="preserve"> PAGEREF _Toc407119617 \h </w:instrText>
      </w:r>
      <w:r>
        <w:fldChar w:fldCharType="separate"/>
      </w:r>
      <w:r>
        <w:t>- 25 -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"_Toc407119618" </w:instrText>
      </w:r>
      <w:r>
        <w:fldChar w:fldCharType="separate"/>
      </w:r>
      <w:r>
        <w:rPr>
          <w:rStyle w:val="34"/>
          <w:kern w:val="0"/>
        </w:rPr>
        <w:t>13.2</w:t>
      </w:r>
      <w:r>
        <w:rPr>
          <w:rStyle w:val="34"/>
          <w:rFonts w:hint="eastAsia"/>
          <w:kern w:val="0"/>
        </w:rPr>
        <w:t xml:space="preserve"> 附表</w:t>
      </w:r>
      <w:r>
        <w:rPr>
          <w:rStyle w:val="34"/>
          <w:kern w:val="0"/>
        </w:rPr>
        <w:t>1-2</w:t>
      </w:r>
      <w:r>
        <w:rPr>
          <w:rStyle w:val="34"/>
          <w:rFonts w:hint="eastAsia"/>
          <w:kern w:val="0"/>
        </w:rPr>
        <w:t>：硬件设备和软件购置清单（按系统划分）</w:t>
      </w:r>
      <w:r>
        <w:tab/>
      </w:r>
      <w:r>
        <w:fldChar w:fldCharType="begin"/>
      </w:r>
      <w:r>
        <w:instrText xml:space="preserve"> PAGEREF _Toc407119618 \h </w:instrText>
      </w:r>
      <w:r>
        <w:fldChar w:fldCharType="separate"/>
      </w:r>
      <w:r>
        <w:t>- 30 -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"_Toc407119619" </w:instrText>
      </w:r>
      <w:r>
        <w:fldChar w:fldCharType="separate"/>
      </w:r>
      <w:r>
        <w:rPr>
          <w:rStyle w:val="34"/>
          <w:kern w:val="0"/>
        </w:rPr>
        <w:t>13.3</w:t>
      </w:r>
      <w:r>
        <w:rPr>
          <w:rStyle w:val="34"/>
          <w:rFonts w:hint="eastAsia"/>
          <w:kern w:val="0"/>
        </w:rPr>
        <w:t xml:space="preserve"> 附表</w:t>
      </w:r>
      <w:r>
        <w:rPr>
          <w:rStyle w:val="34"/>
          <w:kern w:val="0"/>
        </w:rPr>
        <w:t>2</w:t>
      </w:r>
      <w:r>
        <w:rPr>
          <w:rStyle w:val="34"/>
          <w:rFonts w:hint="eastAsia"/>
          <w:kern w:val="0"/>
        </w:rPr>
        <w:t>：应用系统定制开发工作量核算表</w:t>
      </w:r>
      <w:r>
        <w:tab/>
      </w:r>
      <w:r>
        <w:fldChar w:fldCharType="begin"/>
      </w:r>
      <w:r>
        <w:instrText xml:space="preserve"> PAGEREF _Toc407119619 \h </w:instrText>
      </w:r>
      <w:r>
        <w:fldChar w:fldCharType="separate"/>
      </w:r>
      <w:r>
        <w:t>- 38 -</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"_Toc407119620" </w:instrText>
      </w:r>
      <w:r>
        <w:fldChar w:fldCharType="separate"/>
      </w:r>
      <w:r>
        <w:rPr>
          <w:rStyle w:val="34"/>
          <w:kern w:val="0"/>
        </w:rPr>
        <w:t>13.4</w:t>
      </w:r>
      <w:r>
        <w:rPr>
          <w:rStyle w:val="34"/>
          <w:rFonts w:hint="eastAsia"/>
          <w:kern w:val="0"/>
        </w:rPr>
        <w:t xml:space="preserve"> 附表</w:t>
      </w:r>
      <w:r>
        <w:rPr>
          <w:rStyle w:val="34"/>
          <w:kern w:val="0"/>
        </w:rPr>
        <w:t>3</w:t>
      </w:r>
      <w:r>
        <w:rPr>
          <w:rStyle w:val="34"/>
          <w:rFonts w:hint="eastAsia"/>
          <w:kern w:val="0"/>
        </w:rPr>
        <w:t>：招投标范围和方式表</w:t>
      </w:r>
      <w:r>
        <w:tab/>
      </w:r>
      <w:r>
        <w:fldChar w:fldCharType="begin"/>
      </w:r>
      <w:r>
        <w:instrText xml:space="preserve"> PAGEREF _Toc407119620 \h </w:instrText>
      </w:r>
      <w:r>
        <w:fldChar w:fldCharType="separate"/>
      </w:r>
      <w:r>
        <w:t>41</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"_Toc407119621" </w:instrText>
      </w:r>
      <w:r>
        <w:fldChar w:fldCharType="separate"/>
      </w:r>
      <w:r>
        <w:rPr>
          <w:rStyle w:val="34"/>
          <w:kern w:val="0"/>
        </w:rPr>
        <w:t>13.5</w:t>
      </w:r>
      <w:r>
        <w:rPr>
          <w:rStyle w:val="34"/>
          <w:rFonts w:hint="eastAsia"/>
          <w:kern w:val="0"/>
        </w:rPr>
        <w:t xml:space="preserve"> 附表</w:t>
      </w:r>
      <w:r>
        <w:rPr>
          <w:rStyle w:val="34"/>
          <w:kern w:val="0"/>
        </w:rPr>
        <w:t>4</w:t>
      </w:r>
      <w:r>
        <w:rPr>
          <w:rStyle w:val="34"/>
          <w:rFonts w:hint="eastAsia"/>
          <w:kern w:val="0"/>
        </w:rPr>
        <w:t>：项目投资估算表</w:t>
      </w:r>
      <w:r>
        <w:tab/>
      </w:r>
      <w:r>
        <w:fldChar w:fldCharType="begin"/>
      </w:r>
      <w:r>
        <w:instrText xml:space="preserve"> PAGEREF _Toc407119621 \h </w:instrText>
      </w:r>
      <w:r>
        <w:fldChar w:fldCharType="separate"/>
      </w:r>
      <w:r>
        <w:t>44</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"_Toc407119622" </w:instrText>
      </w:r>
      <w:r>
        <w:fldChar w:fldCharType="separate"/>
      </w:r>
      <w:r>
        <w:rPr>
          <w:rStyle w:val="34"/>
          <w:kern w:val="0"/>
        </w:rPr>
        <w:t>13.6</w:t>
      </w:r>
      <w:r>
        <w:rPr>
          <w:rStyle w:val="34"/>
          <w:rFonts w:hint="eastAsia"/>
          <w:kern w:val="0"/>
        </w:rPr>
        <w:t xml:space="preserve"> 附表</w:t>
      </w:r>
      <w:r>
        <w:rPr>
          <w:rStyle w:val="34"/>
          <w:kern w:val="0"/>
        </w:rPr>
        <w:t>5-1</w:t>
      </w:r>
      <w:r>
        <w:rPr>
          <w:rStyle w:val="34"/>
          <w:rFonts w:hint="eastAsia"/>
          <w:kern w:val="0"/>
        </w:rPr>
        <w:t>：项目资金来源和运用表</w:t>
      </w:r>
      <w:r>
        <w:tab/>
      </w:r>
      <w:r>
        <w:fldChar w:fldCharType="begin"/>
      </w:r>
      <w:r>
        <w:instrText xml:space="preserve"> PAGEREF _Toc407119622 \h </w:instrText>
      </w:r>
      <w:r>
        <w:fldChar w:fldCharType="separate"/>
      </w:r>
      <w:r>
        <w:t>49</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"_Toc407119623" </w:instrText>
      </w:r>
      <w:r>
        <w:fldChar w:fldCharType="separate"/>
      </w:r>
      <w:r>
        <w:rPr>
          <w:rStyle w:val="34"/>
          <w:kern w:val="0"/>
        </w:rPr>
        <w:t>13.7</w:t>
      </w:r>
      <w:r>
        <w:rPr>
          <w:rStyle w:val="34"/>
          <w:rFonts w:hint="eastAsia"/>
          <w:kern w:val="0"/>
        </w:rPr>
        <w:t xml:space="preserve"> 附表</w:t>
      </w:r>
      <w:r>
        <w:rPr>
          <w:rStyle w:val="34"/>
          <w:kern w:val="0"/>
        </w:rPr>
        <w:t>5-2</w:t>
      </w:r>
      <w:r>
        <w:rPr>
          <w:rStyle w:val="34"/>
          <w:rFonts w:hint="eastAsia"/>
          <w:kern w:val="0"/>
        </w:rPr>
        <w:t>：项目资金来源和分配表</w:t>
      </w:r>
      <w:r>
        <w:tab/>
      </w:r>
      <w:r>
        <w:fldChar w:fldCharType="begin"/>
      </w:r>
      <w:r>
        <w:instrText xml:space="preserve"> PAGEREF _Toc407119623 \h </w:instrText>
      </w:r>
      <w:r>
        <w:fldChar w:fldCharType="separate"/>
      </w:r>
      <w:r>
        <w:t>55</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"_Toc407119624" </w:instrText>
      </w:r>
      <w:r>
        <w:fldChar w:fldCharType="separate"/>
      </w:r>
      <w:r>
        <w:rPr>
          <w:rStyle w:val="34"/>
          <w:kern w:val="0"/>
        </w:rPr>
        <w:t>13.8</w:t>
      </w:r>
      <w:r>
        <w:rPr>
          <w:rStyle w:val="34"/>
          <w:rFonts w:hint="eastAsia"/>
          <w:kern w:val="0"/>
        </w:rPr>
        <w:t xml:space="preserve"> 附表</w:t>
      </w:r>
      <w:r>
        <w:rPr>
          <w:rStyle w:val="34"/>
          <w:kern w:val="0"/>
        </w:rPr>
        <w:t>5-3</w:t>
      </w:r>
      <w:r>
        <w:rPr>
          <w:rStyle w:val="34"/>
          <w:rFonts w:hint="eastAsia"/>
          <w:kern w:val="0"/>
        </w:rPr>
        <w:t>：项目资金运用表</w:t>
      </w:r>
      <w:r>
        <w:tab/>
      </w:r>
      <w:r>
        <w:fldChar w:fldCharType="begin"/>
      </w:r>
      <w:r>
        <w:instrText xml:space="preserve"> PAGEREF _Toc407119624 \h </w:instrText>
      </w:r>
      <w:r>
        <w:fldChar w:fldCharType="separate"/>
      </w:r>
      <w:r>
        <w:t>58</w:t>
      </w:r>
      <w:r>
        <w:fldChar w:fldCharType="end"/>
      </w:r>
      <w:r>
        <w:fldChar w:fldCharType="end"/>
      </w:r>
    </w:p>
    <w:p>
      <w:pPr>
        <w:pStyle w:val="27"/>
        <w:tabs>
          <w:tab w:val="right" w:leader="dot" w:pos="8810"/>
        </w:tabs>
        <w:ind w:firstLine="420"/>
        <w:rPr>
          <w:rFonts w:eastAsia="宋体" w:cs="黑体"/>
          <w:smallCaps w:val="0"/>
          <w:szCs w:val="22"/>
        </w:rPr>
      </w:pPr>
      <w:r>
        <w:fldChar w:fldCharType="begin"/>
      </w:r>
      <w:r>
        <w:instrText xml:space="preserve">HYPERLINK  \l "_Toc407119625" </w:instrText>
      </w:r>
      <w:r>
        <w:fldChar w:fldCharType="separate"/>
      </w:r>
      <w:r>
        <w:rPr>
          <w:rStyle w:val="34"/>
        </w:rPr>
        <w:t>13.9</w:t>
      </w:r>
      <w:r>
        <w:rPr>
          <w:rStyle w:val="34"/>
          <w:rFonts w:hint="eastAsia"/>
        </w:rPr>
        <w:t xml:space="preserve"> 附表</w:t>
      </w:r>
      <w:r>
        <w:rPr>
          <w:rStyle w:val="34"/>
        </w:rPr>
        <w:t>6</w:t>
      </w:r>
      <w:r>
        <w:rPr>
          <w:rStyle w:val="34"/>
          <w:rFonts w:hint="eastAsia"/>
        </w:rPr>
        <w:t>：系统运行维护费估算表</w:t>
      </w:r>
      <w:r>
        <w:tab/>
      </w:r>
      <w:r>
        <w:fldChar w:fldCharType="begin"/>
      </w:r>
      <w:r>
        <w:instrText xml:space="preserve"> PAGEREF _Toc407119625 \h </w:instrText>
      </w:r>
      <w:r>
        <w:fldChar w:fldCharType="separate"/>
      </w:r>
      <w:r>
        <w:t>63</w:t>
      </w:r>
      <w:r>
        <w:fldChar w:fldCharType="end"/>
      </w:r>
      <w:r>
        <w:fldChar w:fldCharType="end"/>
      </w:r>
    </w:p>
    <w:p>
      <w:r>
        <w:rPr>
          <w:rFonts w:ascii="Calibri" w:hAnsi="Calibri" w:eastAsia="微软雅黑"/>
          <w:b/>
          <w:bCs/>
          <w:caps/>
          <w:sz w:val="20"/>
          <w:szCs w:val="20"/>
        </w:rPr>
        <w:fldChar w:fldCharType="end"/>
      </w:r>
    </w:p>
    <w:p>
      <w:pPr>
        <w:pStyle w:val="43"/>
        <w:rPr>
          <w:kern w:val="0"/>
        </w:rPr>
      </w:pPr>
    </w:p>
    <w:p>
      <w:pPr>
        <w:pStyle w:val="43"/>
        <w:rPr>
          <w:kern w:val="0"/>
        </w:rPr>
      </w:pPr>
      <w:r>
        <w:rPr>
          <w:kern w:val="0"/>
        </w:rPr>
        <w:br w:type="page"/>
      </w:r>
    </w:p>
    <w:p>
      <w:pPr>
        <w:pStyle w:val="43"/>
        <w:sectPr>
          <w:headerReference r:id="rId7" w:type="first"/>
          <w:footerReference r:id="rId10" w:type="first"/>
          <w:headerReference r:id="rId5" w:type="default"/>
          <w:footerReference r:id="rId8" w:type="default"/>
          <w:headerReference r:id="rId6" w:type="even"/>
          <w:footerReference r:id="rId9" w:type="even"/>
          <w:pgSz w:w="11907" w:h="16840"/>
          <w:pgMar w:top="1440" w:right="1287" w:bottom="1440" w:left="1800" w:header="851" w:footer="992" w:gutter="0"/>
          <w:pgNumType w:start="1"/>
          <w:cols w:space="720" w:num="1"/>
          <w:titlePg/>
          <w:docGrid w:type="linesAndChars" w:linePitch="312" w:charSpace="0"/>
        </w:sectPr>
      </w:pPr>
    </w:p>
    <w:p>
      <w:pPr>
        <w:pStyle w:val="2"/>
        <w:spacing w:before="312" w:after="468"/>
      </w:pPr>
      <w:bookmarkStart w:id="0" w:name="_Toc407119558"/>
      <w:r>
        <w:t>项目概况</w:t>
      </w:r>
      <w:bookmarkEnd w:id="0"/>
    </w:p>
    <w:p>
      <w:pPr>
        <w:pStyle w:val="3"/>
        <w:spacing w:before="312" w:after="156"/>
      </w:pPr>
      <w:bookmarkStart w:id="1" w:name="_Toc407110425"/>
      <w:bookmarkStart w:id="2" w:name="_Toc407110697"/>
      <w:bookmarkStart w:id="3" w:name="_Toc407110765"/>
      <w:bookmarkStart w:id="4" w:name="_Toc407119559"/>
      <w:r>
        <w:rPr>
          <w:rFonts w:hint="eastAsia"/>
        </w:rPr>
        <w:t>项目名称</w:t>
      </w:r>
      <w:bookmarkEnd w:id="1"/>
      <w:bookmarkEnd w:id="2"/>
      <w:bookmarkEnd w:id="3"/>
      <w:bookmarkEnd w:id="4"/>
    </w:p>
    <w:p>
      <w:pPr>
        <w:widowControl/>
        <w:snapToGrid w:val="0"/>
        <w:spacing w:before="240" w:after="240" w:line="360" w:lineRule="auto"/>
        <w:ind w:firstLine="480"/>
        <w:rPr>
          <w:rFonts w:ascii="仿宋" w:hAnsi="仿宋"/>
          <w:kern w:val="0"/>
          <w:u w:val="single"/>
        </w:rPr>
      </w:pPr>
      <w:r>
        <w:rPr>
          <w:rFonts w:ascii="仿宋" w:hAnsi="仿宋"/>
          <w:kern w:val="0"/>
        </w:rPr>
        <w:t>项目名称：</w:t>
      </w:r>
      <w:r>
        <w:rPr>
          <w:rFonts w:hint="eastAsia" w:ascii="仿宋" w:hAnsi="仿宋"/>
          <w:kern w:val="0"/>
          <w:u w:val="single"/>
        </w:rPr>
        <w:t xml:space="preserve"> </w:t>
      </w:r>
      <w:r>
        <w:rPr>
          <w:rFonts w:ascii="仿宋" w:hAnsi="仿宋"/>
          <w:kern w:val="0"/>
          <w:u w:val="single"/>
        </w:rPr>
        <w:t>贵州省电子政务网</w:t>
      </w:r>
      <w:r>
        <w:rPr>
          <w:rFonts w:hint="eastAsia" w:ascii="仿宋" w:hAnsi="仿宋"/>
          <w:kern w:val="0"/>
          <w:u w:val="single"/>
        </w:rPr>
        <w:t xml:space="preserve"> </w:t>
      </w:r>
    </w:p>
    <w:p>
      <w:pPr>
        <w:pStyle w:val="3"/>
        <w:spacing w:before="312" w:after="156"/>
      </w:pPr>
      <w:bookmarkStart w:id="5" w:name="_Toc407110426"/>
      <w:bookmarkStart w:id="6" w:name="_Toc407110698"/>
      <w:bookmarkStart w:id="7" w:name="_Toc407110766"/>
      <w:bookmarkStart w:id="8" w:name="_Toc407119560"/>
      <w:r>
        <w:rPr>
          <w:rFonts w:hint="eastAsia"/>
        </w:rPr>
        <w:t>项目建设单位</w:t>
      </w:r>
      <w:bookmarkEnd w:id="5"/>
      <w:bookmarkEnd w:id="6"/>
      <w:bookmarkEnd w:id="7"/>
      <w:bookmarkEnd w:id="8"/>
    </w:p>
    <w:p>
      <w:pPr>
        <w:pStyle w:val="39"/>
        <w:spacing w:before="156" w:after="156"/>
      </w:pPr>
      <w:r>
        <w:rPr>
          <w:rFonts w:hint="eastAsia"/>
        </w:rPr>
        <w:t>项目建设单位及参加单位，以及项目实施机构相关信息如下：</w:t>
      </w:r>
    </w:p>
    <w:tbl>
      <w:tblPr>
        <w:tblStyle w:val="36"/>
        <w:tblW w:w="88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Change w:id="1" w:author="y" w:date="2015-01-19T10:36:00Z">
          <w:tblPr>
            <w:tblStyle w:val="36"/>
            <w:tblW w:w="88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PrChange>
      </w:tblPr>
      <w:tblGrid>
        <w:gridCol w:w="3175"/>
        <w:gridCol w:w="1538"/>
        <w:gridCol w:w="1538"/>
        <w:gridCol w:w="796"/>
        <w:gridCol w:w="1763"/>
        <w:tblGridChange w:id="2">
          <w:tblGrid>
            <w:gridCol w:w="3175"/>
            <w:gridCol w:w="1538"/>
            <w:gridCol w:w="1538"/>
            <w:gridCol w:w="796"/>
            <w:gridCol w:w="1763"/>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3" w:author="y" w:date="2015-01-19T10:3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c>
          <w:tcPr>
            <w:tcW w:w="3175" w:type="dxa"/>
            <w:shd w:val="clear" w:color="auto" w:fill="C6D9F1"/>
            <w:vAlign w:val="center"/>
            <w:tcPrChange w:id="4" w:author="y" w:date="2015-01-19T10:36:00Z">
              <w:tcPr>
                <w:tcW w:w="3175" w:type="dxa"/>
                <w:shd w:val="clear" w:color="auto" w:fill="C6D9F1"/>
                <w:vAlign w:val="center"/>
              </w:tcPr>
            </w:tcPrChange>
          </w:tcPr>
          <w:p>
            <w:pPr>
              <w:pStyle w:val="39"/>
              <w:spacing w:before="156" w:after="156"/>
              <w:ind w:firstLine="0"/>
              <w:jc w:val="center"/>
            </w:pPr>
            <w:r>
              <w:rPr>
                <w:rFonts w:hint="default" w:ascii="Times New Roman" w:hAnsi="Times New Roman" w:eastAsia="Times New Roman" w:cs="Times New Roman"/>
                <w:b/>
                <w:sz w:val="21"/>
                <w:szCs w:val="20"/>
              </w:rPr>
              <w:t>项目建设单位</w:t>
            </w:r>
          </w:p>
        </w:tc>
        <w:tc>
          <w:tcPr>
            <w:tcW w:w="1538" w:type="dxa"/>
            <w:shd w:val="clear" w:color="auto" w:fill="C6D9F1"/>
            <w:vAlign w:val="center"/>
            <w:tcPrChange w:id="5" w:author="y" w:date="2015-01-19T10:36:00Z">
              <w:tcPr>
                <w:tcW w:w="1538" w:type="dxa"/>
                <w:shd w:val="clear" w:color="auto" w:fill="C6D9F1"/>
                <w:vAlign w:val="center"/>
              </w:tcPr>
            </w:tcPrChange>
          </w:tcPr>
          <w:p>
            <w:pPr>
              <w:pStyle w:val="39"/>
              <w:spacing w:before="156" w:after="156"/>
              <w:ind w:firstLine="0"/>
              <w:jc w:val="center"/>
            </w:pPr>
            <w:r>
              <w:rPr>
                <w:rFonts w:hint="default" w:ascii="Times New Roman" w:hAnsi="Times New Roman" w:eastAsia="Times New Roman" w:cs="Times New Roman"/>
                <w:b/>
                <w:sz w:val="21"/>
                <w:szCs w:val="20"/>
              </w:rPr>
              <w:t>单位负责人</w:t>
            </w:r>
          </w:p>
        </w:tc>
        <w:tc>
          <w:tcPr>
            <w:tcW w:w="1538" w:type="dxa"/>
            <w:shd w:val="clear" w:color="auto" w:fill="C6D9F1"/>
            <w:vAlign w:val="center"/>
            <w:tcPrChange w:id="6" w:author="y" w:date="2015-01-19T10:36:00Z">
              <w:tcPr>
                <w:tcW w:w="1538" w:type="dxa"/>
                <w:shd w:val="clear" w:color="auto" w:fill="C6D9F1"/>
                <w:vAlign w:val="center"/>
              </w:tcPr>
            </w:tcPrChange>
          </w:tcPr>
          <w:p>
            <w:pPr>
              <w:pStyle w:val="39"/>
              <w:spacing w:before="156" w:after="156"/>
              <w:ind w:firstLine="0"/>
              <w:jc w:val="center"/>
            </w:pPr>
            <w:r>
              <w:rPr>
                <w:rFonts w:hint="default" w:ascii="Times New Roman" w:hAnsi="Times New Roman" w:eastAsia="Times New Roman" w:cs="Times New Roman"/>
                <w:b/>
                <w:sz w:val="21"/>
                <w:szCs w:val="20"/>
              </w:rPr>
              <w:t>项目责任人</w:t>
            </w:r>
          </w:p>
        </w:tc>
        <w:tc>
          <w:tcPr>
            <w:tcW w:w="796" w:type="dxa"/>
            <w:shd w:val="clear" w:color="auto" w:fill="C6D9F1"/>
            <w:vAlign w:val="center"/>
            <w:tcPrChange w:id="7" w:author="y" w:date="2015-01-19T10:36:00Z">
              <w:tcPr>
                <w:tcW w:w="796" w:type="dxa"/>
                <w:shd w:val="clear" w:color="auto" w:fill="C6D9F1"/>
                <w:vAlign w:val="center"/>
              </w:tcPr>
            </w:tcPrChange>
          </w:tcPr>
          <w:p>
            <w:pPr>
              <w:pStyle w:val="39"/>
              <w:spacing w:before="156" w:after="156"/>
              <w:ind w:firstLine="0"/>
              <w:jc w:val="center"/>
            </w:pPr>
            <w:r>
              <w:rPr>
                <w:rFonts w:hint="default" w:ascii="Times New Roman" w:hAnsi="Times New Roman" w:eastAsia="Times New Roman" w:cs="Times New Roman"/>
                <w:b/>
                <w:sz w:val="21"/>
                <w:szCs w:val="20"/>
              </w:rPr>
              <w:t>职务</w:t>
            </w:r>
          </w:p>
        </w:tc>
        <w:tc>
          <w:tcPr>
            <w:tcW w:w="1763" w:type="dxa"/>
            <w:shd w:val="clear" w:color="auto" w:fill="C6D9F1"/>
            <w:vAlign w:val="center"/>
            <w:tcPrChange w:id="8" w:author="y" w:date="2015-01-19T10:36:00Z">
              <w:tcPr>
                <w:tcW w:w="1763" w:type="dxa"/>
                <w:shd w:val="clear" w:color="auto" w:fill="C6D9F1"/>
                <w:vAlign w:val="center"/>
              </w:tcPr>
            </w:tcPrChange>
          </w:tcPr>
          <w:p>
            <w:pPr>
              <w:pStyle w:val="39"/>
              <w:spacing w:before="156" w:after="156"/>
              <w:ind w:firstLine="0"/>
              <w:jc w:val="center"/>
            </w:pPr>
            <w:r>
              <w:rPr>
                <w:rFonts w:hint="default" w:ascii="Times New Roman" w:hAnsi="Times New Roman" w:eastAsia="Times New Roman" w:cs="Times New Roman"/>
                <w:b/>
                <w:sz w:val="21"/>
                <w:szCs w:val="20"/>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9" w:author="y" w:date="2015-01-19T10:3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c>
          <w:tcPr>
            <w:tcW w:w="3175" w:type="dxa"/>
            <w:vAlign w:val="center"/>
            <w:tcPrChange w:id="10" w:author="y" w:date="2015-01-19T10:36:00Z">
              <w:tcPr>
                <w:tcW w:w="3175" w:type="dxa"/>
                <w:vAlign w:val="center"/>
              </w:tcPr>
            </w:tcPrChange>
          </w:tcPr>
          <w:p>
            <w:pPr>
              <w:pStyle w:val="39"/>
              <w:spacing w:before="156" w:after="156"/>
              <w:ind w:firstLine="0"/>
              <w:jc w:val="center"/>
            </w:pPr>
            <w:r>
              <w:rPr>
                <w:rFonts w:hint="default" w:ascii="Times New Roman" w:hAnsi="Times New Roman" w:eastAsia="Times New Roman" w:cs="Times New Roman"/>
                <w:sz w:val="21"/>
                <w:szCs w:val="20"/>
              </w:rPr>
              <w:t>贵州省人民政府办公厅</w:t>
            </w:r>
          </w:p>
        </w:tc>
        <w:tc>
          <w:tcPr>
            <w:tcW w:w="1538" w:type="dxa"/>
            <w:vAlign w:val="top"/>
            <w:tcPrChange w:id="11" w:author="y" w:date="2015-01-19T10:36:00Z">
              <w:tcPr>
                <w:tcW w:w="1538" w:type="dxa"/>
                <w:vAlign w:val="top"/>
              </w:tcPr>
            </w:tcPrChange>
          </w:tcPr>
          <w:p>
            <w:pPr>
              <w:pStyle w:val="39"/>
              <w:spacing w:before="156" w:after="156"/>
              <w:ind w:firstLine="0"/>
              <w:jc w:val="center"/>
            </w:pPr>
          </w:p>
        </w:tc>
        <w:tc>
          <w:tcPr>
            <w:tcW w:w="1538" w:type="dxa"/>
            <w:vAlign w:val="top"/>
            <w:tcPrChange w:id="12" w:author="y" w:date="2015-01-19T10:36:00Z">
              <w:tcPr>
                <w:tcW w:w="1538" w:type="dxa"/>
                <w:vAlign w:val="top"/>
              </w:tcPr>
            </w:tcPrChange>
          </w:tcPr>
          <w:p>
            <w:pPr>
              <w:pStyle w:val="39"/>
              <w:spacing w:before="156" w:after="156"/>
              <w:ind w:firstLine="0"/>
              <w:jc w:val="center"/>
            </w:pPr>
          </w:p>
        </w:tc>
        <w:tc>
          <w:tcPr>
            <w:tcW w:w="796" w:type="dxa"/>
            <w:vAlign w:val="top"/>
            <w:tcPrChange w:id="13" w:author="y" w:date="2015-01-19T10:36:00Z">
              <w:tcPr>
                <w:tcW w:w="796" w:type="dxa"/>
                <w:vAlign w:val="top"/>
              </w:tcPr>
            </w:tcPrChange>
          </w:tcPr>
          <w:p>
            <w:pPr>
              <w:pStyle w:val="39"/>
              <w:spacing w:before="156" w:after="156"/>
              <w:ind w:firstLine="0"/>
              <w:jc w:val="center"/>
            </w:pPr>
          </w:p>
        </w:tc>
        <w:tc>
          <w:tcPr>
            <w:tcW w:w="1763" w:type="dxa"/>
            <w:vAlign w:val="top"/>
            <w:tcPrChange w:id="14" w:author="y" w:date="2015-01-19T10:36:00Z">
              <w:tcPr>
                <w:tcW w:w="1763" w:type="dxa"/>
                <w:vAlign w:val="top"/>
              </w:tcPr>
            </w:tcPrChange>
          </w:tcPr>
          <w:p>
            <w:pPr>
              <w:pStyle w:val="39"/>
              <w:spacing w:before="156" w:after="156"/>
              <w:ind w:firstLine="0"/>
              <w:jc w:val="center"/>
            </w:pPr>
            <w:r>
              <w:rPr>
                <w:rFonts w:hint="default" w:ascii="Times New Roman" w:hAnsi="Times New Roman" w:eastAsia="Times New Roman" w:cs="Times New Roman"/>
                <w:sz w:val="21"/>
                <w:szCs w:val="20"/>
              </w:rPr>
              <w:t>项目建设单位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16" w:author="y" w:date="2015-01-19T10:3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rPr>
          <w:del w:id="15" w:author="y" w:date="2015-01-19T10:36:00Z"/>
        </w:trPr>
        <w:tc>
          <w:tcPr>
            <w:tcW w:w="3175" w:type="dxa"/>
            <w:vAlign w:val="center"/>
            <w:tcPrChange w:id="17" w:author="y" w:date="2015-01-19T10:36:00Z">
              <w:tcPr>
                <w:tcW w:w="3175" w:type="dxa"/>
                <w:vAlign w:val="center"/>
              </w:tcPr>
            </w:tcPrChange>
          </w:tcPr>
          <w:p>
            <w:pPr>
              <w:pStyle w:val="39"/>
              <w:spacing w:before="156" w:after="156"/>
              <w:ind w:firstLine="0"/>
              <w:jc w:val="center"/>
              <w:rPr>
                <w:del w:id="18" w:author="y" w:date="2015-01-19T10:36:00Z"/>
                <w:rFonts w:hint="default" w:ascii="Times New Roman" w:hAnsi="Times New Roman" w:eastAsia="Times New Roman" w:cs="Times New Roman"/>
                <w:sz w:val="20"/>
                <w:szCs w:val="20"/>
              </w:rPr>
            </w:pPr>
            <w:del w:id="19" w:author="y" w:date="2015-01-19T10:36:00Z">
              <w:r>
                <w:rPr>
                  <w:rFonts w:hint="default" w:ascii="Times New Roman" w:hAnsi="Times New Roman" w:eastAsia="Times New Roman" w:cs="Times New Roman"/>
                  <w:sz w:val="21"/>
                  <w:szCs w:val="20"/>
                </w:rPr>
                <w:delText>贵州省大数据产业办</w:delText>
              </w:r>
            </w:del>
          </w:p>
        </w:tc>
        <w:tc>
          <w:tcPr>
            <w:tcW w:w="1538" w:type="dxa"/>
            <w:vAlign w:val="top"/>
            <w:tcPrChange w:id="20" w:author="y" w:date="2015-01-19T10:36:00Z">
              <w:tcPr>
                <w:tcW w:w="1538" w:type="dxa"/>
                <w:vAlign w:val="top"/>
              </w:tcPr>
            </w:tcPrChange>
          </w:tcPr>
          <w:p>
            <w:pPr>
              <w:pStyle w:val="39"/>
              <w:spacing w:before="156" w:after="156"/>
              <w:ind w:firstLine="0"/>
              <w:jc w:val="center"/>
              <w:rPr>
                <w:del w:id="21" w:author="y" w:date="2015-01-19T10:36:00Z"/>
                <w:rFonts w:hint="default" w:ascii="Times New Roman" w:hAnsi="Times New Roman" w:eastAsia="Times New Roman" w:cs="Times New Roman"/>
                <w:sz w:val="20"/>
                <w:szCs w:val="20"/>
              </w:rPr>
            </w:pPr>
          </w:p>
        </w:tc>
        <w:tc>
          <w:tcPr>
            <w:tcW w:w="1538" w:type="dxa"/>
            <w:vAlign w:val="top"/>
            <w:tcPrChange w:id="22" w:author="y" w:date="2015-01-19T10:36:00Z">
              <w:tcPr>
                <w:tcW w:w="1538" w:type="dxa"/>
                <w:vAlign w:val="top"/>
              </w:tcPr>
            </w:tcPrChange>
          </w:tcPr>
          <w:p>
            <w:pPr>
              <w:pStyle w:val="39"/>
              <w:spacing w:before="156" w:after="156"/>
              <w:ind w:firstLine="0"/>
              <w:jc w:val="center"/>
              <w:rPr>
                <w:del w:id="23" w:author="y" w:date="2015-01-19T10:36:00Z"/>
                <w:rFonts w:hint="default" w:ascii="Times New Roman" w:hAnsi="Times New Roman" w:eastAsia="Times New Roman" w:cs="Times New Roman"/>
                <w:sz w:val="20"/>
                <w:szCs w:val="20"/>
              </w:rPr>
            </w:pPr>
          </w:p>
        </w:tc>
        <w:tc>
          <w:tcPr>
            <w:tcW w:w="796" w:type="dxa"/>
            <w:vAlign w:val="top"/>
            <w:tcPrChange w:id="24" w:author="y" w:date="2015-01-19T10:36:00Z">
              <w:tcPr>
                <w:tcW w:w="796" w:type="dxa"/>
                <w:vAlign w:val="top"/>
              </w:tcPr>
            </w:tcPrChange>
          </w:tcPr>
          <w:p>
            <w:pPr>
              <w:pStyle w:val="39"/>
              <w:spacing w:before="156" w:after="156"/>
              <w:ind w:firstLine="0"/>
              <w:jc w:val="center"/>
              <w:rPr>
                <w:del w:id="25" w:author="y" w:date="2015-01-19T10:36:00Z"/>
                <w:rFonts w:hint="default" w:ascii="Times New Roman" w:hAnsi="Times New Roman" w:eastAsia="Times New Roman" w:cs="Times New Roman"/>
                <w:sz w:val="20"/>
                <w:szCs w:val="20"/>
              </w:rPr>
            </w:pPr>
          </w:p>
        </w:tc>
        <w:tc>
          <w:tcPr>
            <w:tcW w:w="1763" w:type="dxa"/>
            <w:vAlign w:val="top"/>
            <w:tcPrChange w:id="26" w:author="y" w:date="2015-01-19T10:36:00Z">
              <w:tcPr>
                <w:tcW w:w="1763" w:type="dxa"/>
                <w:vAlign w:val="top"/>
              </w:tcPr>
            </w:tcPrChange>
          </w:tcPr>
          <w:p>
            <w:pPr>
              <w:pStyle w:val="39"/>
              <w:spacing w:before="156" w:after="156"/>
              <w:ind w:firstLine="0"/>
              <w:jc w:val="center"/>
              <w:rPr>
                <w:del w:id="27" w:author="y" w:date="2015-01-19T10:36:00Z"/>
                <w:rFonts w:hint="default" w:ascii="Times New Roman" w:hAnsi="Times New Roman" w:eastAsia="Times New Roman" w:cs="Times New Roman"/>
                <w:sz w:val="20"/>
                <w:szCs w:val="20"/>
              </w:rPr>
            </w:pPr>
            <w:del w:id="28" w:author="y" w:date="2015-01-19T10:36:00Z">
              <w:r>
                <w:rPr>
                  <w:rFonts w:hint="default" w:ascii="Times New Roman" w:hAnsi="Times New Roman" w:eastAsia="Times New Roman" w:cs="Times New Roman"/>
                  <w:sz w:val="21"/>
                  <w:szCs w:val="20"/>
                </w:rPr>
                <w:delText>项目参建单位</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29" w:author="y" w:date="2015-01-19T10:3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c>
          <w:tcPr>
            <w:tcW w:w="3175" w:type="dxa"/>
            <w:vAlign w:val="center"/>
            <w:tcPrChange w:id="30" w:author="y" w:date="2015-01-19T10:36:00Z">
              <w:tcPr>
                <w:tcW w:w="3175" w:type="dxa"/>
                <w:vAlign w:val="center"/>
              </w:tcPr>
            </w:tcPrChange>
          </w:tcPr>
          <w:p>
            <w:pPr>
              <w:pStyle w:val="39"/>
              <w:spacing w:before="156" w:after="156"/>
              <w:ind w:firstLine="0"/>
              <w:jc w:val="center"/>
            </w:pPr>
            <w:r>
              <w:rPr>
                <w:rFonts w:hint="default" w:ascii="Times New Roman" w:hAnsi="Times New Roman" w:eastAsia="Times New Roman" w:cs="Times New Roman"/>
                <w:sz w:val="21"/>
                <w:szCs w:val="20"/>
              </w:rPr>
              <w:t>贵州省信息中心</w:t>
            </w:r>
          </w:p>
        </w:tc>
        <w:tc>
          <w:tcPr>
            <w:tcW w:w="1538" w:type="dxa"/>
            <w:vAlign w:val="top"/>
            <w:tcPrChange w:id="31" w:author="y" w:date="2015-01-19T10:36:00Z">
              <w:tcPr>
                <w:tcW w:w="1538" w:type="dxa"/>
                <w:vAlign w:val="top"/>
              </w:tcPr>
            </w:tcPrChange>
          </w:tcPr>
          <w:p>
            <w:pPr>
              <w:pStyle w:val="39"/>
              <w:spacing w:before="156" w:after="156"/>
              <w:ind w:firstLine="0"/>
              <w:jc w:val="center"/>
            </w:pPr>
          </w:p>
        </w:tc>
        <w:tc>
          <w:tcPr>
            <w:tcW w:w="1538" w:type="dxa"/>
            <w:vAlign w:val="top"/>
            <w:tcPrChange w:id="32" w:author="y" w:date="2015-01-19T10:36:00Z">
              <w:tcPr>
                <w:tcW w:w="1538" w:type="dxa"/>
                <w:vAlign w:val="top"/>
              </w:tcPr>
            </w:tcPrChange>
          </w:tcPr>
          <w:p>
            <w:pPr>
              <w:pStyle w:val="39"/>
              <w:spacing w:before="156" w:after="156"/>
              <w:ind w:firstLine="0"/>
              <w:jc w:val="center"/>
            </w:pPr>
          </w:p>
        </w:tc>
        <w:tc>
          <w:tcPr>
            <w:tcW w:w="796" w:type="dxa"/>
            <w:vAlign w:val="top"/>
            <w:tcPrChange w:id="33" w:author="y" w:date="2015-01-19T10:36:00Z">
              <w:tcPr>
                <w:tcW w:w="796" w:type="dxa"/>
                <w:vAlign w:val="top"/>
              </w:tcPr>
            </w:tcPrChange>
          </w:tcPr>
          <w:p>
            <w:pPr>
              <w:pStyle w:val="39"/>
              <w:spacing w:before="156" w:after="156"/>
              <w:ind w:firstLine="0"/>
              <w:jc w:val="center"/>
            </w:pPr>
          </w:p>
        </w:tc>
        <w:tc>
          <w:tcPr>
            <w:tcW w:w="1763" w:type="dxa"/>
            <w:vAlign w:val="top"/>
            <w:tcPrChange w:id="34" w:author="y" w:date="2015-01-19T10:36:00Z">
              <w:tcPr>
                <w:tcW w:w="1763" w:type="dxa"/>
                <w:vAlign w:val="top"/>
              </w:tcPr>
            </w:tcPrChange>
          </w:tcPr>
          <w:p>
            <w:pPr>
              <w:pStyle w:val="39"/>
              <w:spacing w:before="156" w:after="156"/>
              <w:ind w:firstLine="0"/>
              <w:jc w:val="center"/>
            </w:pPr>
            <w:r>
              <w:rPr>
                <w:rFonts w:hint="default" w:ascii="Times New Roman" w:hAnsi="Times New Roman" w:eastAsia="Times New Roman" w:cs="Times New Roman"/>
                <w:sz w:val="21"/>
                <w:szCs w:val="20"/>
              </w:rPr>
              <w:t>项目参建单位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35" w:author="y" w:date="2015-01-19T10:3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c>
          <w:tcPr>
            <w:tcW w:w="3175" w:type="dxa"/>
            <w:vAlign w:val="center"/>
            <w:tcPrChange w:id="36" w:author="y" w:date="2015-01-19T10:36:00Z">
              <w:tcPr>
                <w:tcW w:w="3175" w:type="dxa"/>
                <w:vAlign w:val="center"/>
              </w:tcPr>
            </w:tcPrChange>
          </w:tcPr>
          <w:p>
            <w:pPr>
              <w:pStyle w:val="39"/>
              <w:spacing w:before="156" w:after="156"/>
              <w:ind w:firstLine="0"/>
              <w:jc w:val="center"/>
            </w:pPr>
            <w:del w:id="37" w:author="y" w:date="2015-01-19T10:36:00Z">
              <w:r>
                <w:rPr>
                  <w:rFonts w:hint="default" w:ascii="Times New Roman" w:hAnsi="Times New Roman" w:eastAsia="Times New Roman" w:cs="Times New Roman"/>
                  <w:sz w:val="21"/>
                  <w:szCs w:val="20"/>
                </w:rPr>
                <w:delText>北京致远协创软件有限公司</w:delText>
              </w:r>
            </w:del>
          </w:p>
        </w:tc>
        <w:tc>
          <w:tcPr>
            <w:tcW w:w="1538" w:type="dxa"/>
            <w:vAlign w:val="top"/>
            <w:tcPrChange w:id="38" w:author="y" w:date="2015-01-19T10:36:00Z">
              <w:tcPr>
                <w:tcW w:w="1538" w:type="dxa"/>
                <w:vAlign w:val="top"/>
              </w:tcPr>
            </w:tcPrChange>
          </w:tcPr>
          <w:p>
            <w:pPr>
              <w:pStyle w:val="39"/>
              <w:spacing w:before="156" w:after="156"/>
              <w:ind w:firstLine="0"/>
              <w:jc w:val="center"/>
            </w:pPr>
          </w:p>
        </w:tc>
        <w:tc>
          <w:tcPr>
            <w:tcW w:w="1538" w:type="dxa"/>
            <w:vAlign w:val="top"/>
            <w:tcPrChange w:id="39" w:author="y" w:date="2015-01-19T10:36:00Z">
              <w:tcPr>
                <w:tcW w:w="1538" w:type="dxa"/>
                <w:vAlign w:val="top"/>
              </w:tcPr>
            </w:tcPrChange>
          </w:tcPr>
          <w:p>
            <w:pPr>
              <w:pStyle w:val="39"/>
              <w:spacing w:before="156" w:after="156"/>
              <w:ind w:firstLine="0"/>
              <w:jc w:val="center"/>
            </w:pPr>
          </w:p>
        </w:tc>
        <w:tc>
          <w:tcPr>
            <w:tcW w:w="796" w:type="dxa"/>
            <w:vAlign w:val="top"/>
            <w:tcPrChange w:id="40" w:author="y" w:date="2015-01-19T10:36:00Z">
              <w:tcPr>
                <w:tcW w:w="796" w:type="dxa"/>
                <w:vAlign w:val="top"/>
              </w:tcPr>
            </w:tcPrChange>
          </w:tcPr>
          <w:p>
            <w:pPr>
              <w:pStyle w:val="39"/>
              <w:spacing w:before="156" w:after="156"/>
              <w:ind w:firstLine="0"/>
              <w:jc w:val="center"/>
            </w:pPr>
          </w:p>
        </w:tc>
        <w:tc>
          <w:tcPr>
            <w:tcW w:w="1763" w:type="dxa"/>
            <w:vAlign w:val="top"/>
            <w:tcPrChange w:id="41" w:author="y" w:date="2015-01-19T10:36:00Z">
              <w:tcPr>
                <w:tcW w:w="1763" w:type="dxa"/>
                <w:vAlign w:val="top"/>
              </w:tcPr>
            </w:tcPrChange>
          </w:tcPr>
          <w:p>
            <w:pPr>
              <w:pStyle w:val="39"/>
              <w:spacing w:before="156" w:after="156"/>
              <w:ind w:firstLine="0"/>
              <w:jc w:val="center"/>
            </w:pPr>
            <w:del w:id="42" w:author="y" w:date="2015-01-19T10:36:00Z">
              <w:r>
                <w:rPr>
                  <w:rFonts w:hint="default" w:ascii="Times New Roman" w:hAnsi="Times New Roman" w:eastAsia="Times New Roman" w:cs="Times New Roman"/>
                  <w:sz w:val="21"/>
                  <w:szCs w:val="20"/>
                </w:rPr>
                <w:delText>项目实施机构</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43" w:author="y" w:date="2015-01-19T10:3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c>
          <w:tcPr>
            <w:tcW w:w="3175" w:type="dxa"/>
            <w:vAlign w:val="center"/>
            <w:tcPrChange w:id="44" w:author="y" w:date="2015-01-19T10:36:00Z">
              <w:tcPr>
                <w:tcW w:w="3175" w:type="dxa"/>
                <w:vAlign w:val="center"/>
              </w:tcPr>
            </w:tcPrChange>
          </w:tcPr>
          <w:p>
            <w:pPr>
              <w:pStyle w:val="43"/>
              <w:jc w:val="center"/>
              <w:rPr>
                <w:rFonts w:hint="default" w:ascii="Times New Roman" w:hAnsi="Times New Roman" w:eastAsia="Times New Roman" w:cs="Times New Roman"/>
                <w:color w:val="FF0000"/>
                <w:sz w:val="21"/>
                <w:szCs w:val="20"/>
              </w:rPr>
            </w:pPr>
            <w:del w:id="45" w:author="y" w:date="2015-01-19T10:36:00Z">
              <w:r>
                <w:rPr>
                  <w:rFonts w:hint="default" w:ascii="Times New Roman" w:hAnsi="Times New Roman" w:eastAsia="Times New Roman" w:cs="Times New Roman"/>
                  <w:color w:val="FF0000"/>
                  <w:sz w:val="21"/>
                  <w:szCs w:val="20"/>
                </w:rPr>
                <w:delText>中国移动贵州分公司</w:delText>
              </w:r>
            </w:del>
          </w:p>
        </w:tc>
        <w:tc>
          <w:tcPr>
            <w:tcW w:w="1538" w:type="dxa"/>
            <w:vAlign w:val="center"/>
            <w:tcPrChange w:id="46" w:author="y" w:date="2015-01-19T10:36:00Z">
              <w:tcPr>
                <w:tcW w:w="1538" w:type="dxa"/>
                <w:vAlign w:val="center"/>
              </w:tcPr>
            </w:tcPrChange>
          </w:tcPr>
          <w:p>
            <w:pPr>
              <w:pStyle w:val="39"/>
              <w:spacing w:before="156" w:after="156"/>
              <w:ind w:firstLine="0"/>
              <w:jc w:val="center"/>
              <w:rPr>
                <w:rFonts w:hint="default" w:ascii="Times New Roman" w:hAnsi="Times New Roman" w:eastAsia="Times New Roman" w:cs="Times New Roman"/>
                <w:color w:val="FF0000"/>
                <w:sz w:val="20"/>
                <w:szCs w:val="20"/>
              </w:rPr>
            </w:pPr>
          </w:p>
        </w:tc>
        <w:tc>
          <w:tcPr>
            <w:tcW w:w="1538" w:type="dxa"/>
            <w:vAlign w:val="center"/>
            <w:tcPrChange w:id="47" w:author="y" w:date="2015-01-19T10:36:00Z">
              <w:tcPr>
                <w:tcW w:w="1538" w:type="dxa"/>
                <w:vAlign w:val="center"/>
              </w:tcPr>
            </w:tcPrChange>
          </w:tcPr>
          <w:p>
            <w:pPr>
              <w:pStyle w:val="39"/>
              <w:spacing w:before="156" w:after="156"/>
              <w:ind w:firstLine="0"/>
              <w:jc w:val="center"/>
              <w:rPr>
                <w:rFonts w:hint="default" w:ascii="Times New Roman" w:hAnsi="Times New Roman" w:eastAsia="Times New Roman" w:cs="Times New Roman"/>
                <w:color w:val="FF0000"/>
                <w:sz w:val="20"/>
                <w:szCs w:val="20"/>
              </w:rPr>
            </w:pPr>
          </w:p>
        </w:tc>
        <w:tc>
          <w:tcPr>
            <w:tcW w:w="796" w:type="dxa"/>
            <w:vAlign w:val="center"/>
            <w:tcPrChange w:id="48" w:author="y" w:date="2015-01-19T10:36:00Z">
              <w:tcPr>
                <w:tcW w:w="796" w:type="dxa"/>
                <w:vAlign w:val="center"/>
              </w:tcPr>
            </w:tcPrChange>
          </w:tcPr>
          <w:p>
            <w:pPr>
              <w:pStyle w:val="39"/>
              <w:spacing w:before="156" w:after="156"/>
              <w:ind w:firstLine="0"/>
              <w:jc w:val="center"/>
              <w:rPr>
                <w:rFonts w:hint="default" w:ascii="Times New Roman" w:hAnsi="Times New Roman" w:eastAsia="Times New Roman" w:cs="Times New Roman"/>
                <w:color w:val="FF0000"/>
                <w:sz w:val="20"/>
                <w:szCs w:val="20"/>
              </w:rPr>
            </w:pPr>
          </w:p>
        </w:tc>
        <w:tc>
          <w:tcPr>
            <w:tcW w:w="1763" w:type="dxa"/>
            <w:vAlign w:val="center"/>
            <w:tcPrChange w:id="49" w:author="y" w:date="2015-01-19T10:36:00Z">
              <w:tcPr>
                <w:tcW w:w="1763" w:type="dxa"/>
                <w:vAlign w:val="center"/>
              </w:tcPr>
            </w:tcPrChange>
          </w:tcPr>
          <w:p>
            <w:pPr>
              <w:pStyle w:val="39"/>
              <w:spacing w:before="156" w:after="156"/>
              <w:ind w:firstLine="0"/>
              <w:jc w:val="center"/>
              <w:rPr>
                <w:rFonts w:hint="default" w:ascii="Times New Roman" w:hAnsi="Times New Roman" w:eastAsia="Times New Roman" w:cs="Times New Roman"/>
                <w:color w:val="FF0000"/>
                <w:sz w:val="20"/>
                <w:szCs w:val="20"/>
              </w:rPr>
            </w:pPr>
            <w:del w:id="50" w:author="y" w:date="2015-01-19T10:36:00Z">
              <w:r>
                <w:rPr>
                  <w:rFonts w:hint="default" w:ascii="Times New Roman" w:hAnsi="Times New Roman" w:eastAsia="Times New Roman" w:cs="Times New Roman"/>
                  <w:color w:val="FF0000"/>
                  <w:sz w:val="21"/>
                  <w:szCs w:val="20"/>
                </w:rPr>
                <w:delText>项目实施机构</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51" w:author="y" w:date="2015-01-19T10:3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c>
          <w:tcPr>
            <w:tcW w:w="3175" w:type="dxa"/>
            <w:vAlign w:val="center"/>
            <w:tcPrChange w:id="52" w:author="y" w:date="2015-01-19T10:36:00Z">
              <w:tcPr>
                <w:tcW w:w="3175" w:type="dxa"/>
                <w:vAlign w:val="center"/>
              </w:tcPr>
            </w:tcPrChange>
          </w:tcPr>
          <w:p>
            <w:pPr>
              <w:pStyle w:val="43"/>
              <w:jc w:val="center"/>
              <w:rPr>
                <w:rFonts w:hint="default" w:ascii="Times New Roman" w:hAnsi="Times New Roman" w:eastAsia="Times New Roman" w:cs="Times New Roman"/>
                <w:sz w:val="21"/>
                <w:szCs w:val="20"/>
              </w:rPr>
            </w:pPr>
            <w:del w:id="53" w:author="y" w:date="2015-01-19T10:36:00Z">
              <w:r>
                <w:rPr>
                  <w:rFonts w:hint="default" w:ascii="Times New Roman" w:hAnsi="Times New Roman" w:eastAsia="Times New Roman" w:cs="Times New Roman"/>
                  <w:sz w:val="21"/>
                  <w:szCs w:val="20"/>
                </w:rPr>
                <w:delText>阿里云计算公司</w:delText>
              </w:r>
            </w:del>
          </w:p>
        </w:tc>
        <w:tc>
          <w:tcPr>
            <w:tcW w:w="1538" w:type="dxa"/>
            <w:vAlign w:val="top"/>
            <w:tcPrChange w:id="54" w:author="y" w:date="2015-01-19T10:36:00Z">
              <w:tcPr>
                <w:tcW w:w="1538" w:type="dxa"/>
                <w:vAlign w:val="top"/>
              </w:tcPr>
            </w:tcPrChange>
          </w:tcPr>
          <w:p>
            <w:pPr>
              <w:pStyle w:val="39"/>
              <w:spacing w:before="156" w:after="156"/>
              <w:ind w:firstLine="0"/>
              <w:jc w:val="center"/>
            </w:pPr>
          </w:p>
        </w:tc>
        <w:tc>
          <w:tcPr>
            <w:tcW w:w="1538" w:type="dxa"/>
            <w:vAlign w:val="top"/>
            <w:tcPrChange w:id="55" w:author="y" w:date="2015-01-19T10:36:00Z">
              <w:tcPr>
                <w:tcW w:w="1538" w:type="dxa"/>
                <w:vAlign w:val="top"/>
              </w:tcPr>
            </w:tcPrChange>
          </w:tcPr>
          <w:p>
            <w:pPr>
              <w:pStyle w:val="39"/>
              <w:spacing w:before="156" w:after="156"/>
              <w:ind w:firstLine="0"/>
              <w:jc w:val="center"/>
            </w:pPr>
          </w:p>
        </w:tc>
        <w:tc>
          <w:tcPr>
            <w:tcW w:w="796" w:type="dxa"/>
            <w:vAlign w:val="top"/>
            <w:tcPrChange w:id="56" w:author="y" w:date="2015-01-19T10:36:00Z">
              <w:tcPr>
                <w:tcW w:w="796" w:type="dxa"/>
                <w:vAlign w:val="top"/>
              </w:tcPr>
            </w:tcPrChange>
          </w:tcPr>
          <w:p>
            <w:pPr>
              <w:pStyle w:val="39"/>
              <w:spacing w:before="156" w:after="156"/>
              <w:ind w:firstLine="0"/>
              <w:jc w:val="center"/>
            </w:pPr>
          </w:p>
        </w:tc>
        <w:tc>
          <w:tcPr>
            <w:tcW w:w="1763" w:type="dxa"/>
            <w:vAlign w:val="top"/>
            <w:tcPrChange w:id="57" w:author="y" w:date="2015-01-19T10:36:00Z">
              <w:tcPr>
                <w:tcW w:w="1763" w:type="dxa"/>
                <w:vAlign w:val="top"/>
              </w:tcPr>
            </w:tcPrChange>
          </w:tcPr>
          <w:p>
            <w:pPr>
              <w:pStyle w:val="39"/>
              <w:spacing w:before="156" w:after="156"/>
              <w:ind w:firstLine="0"/>
              <w:jc w:val="center"/>
            </w:pPr>
            <w:del w:id="58" w:author="y" w:date="2015-01-19T10:36:00Z">
              <w:r>
                <w:rPr>
                  <w:rFonts w:hint="default" w:ascii="Times New Roman" w:hAnsi="Times New Roman" w:eastAsia="Times New Roman" w:cs="Times New Roman"/>
                  <w:sz w:val="21"/>
                  <w:szCs w:val="20"/>
                </w:rPr>
                <w:delText>项目实施机构</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Change w:id="59" w:author="y" w:date="2015-01-19T10:36: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blPrExChange>
        </w:tblPrEx>
        <w:tc>
          <w:tcPr>
            <w:tcW w:w="3175" w:type="dxa"/>
            <w:vAlign w:val="center"/>
            <w:tcPrChange w:id="60" w:author="y" w:date="2015-01-19T10:36:00Z">
              <w:tcPr>
                <w:tcW w:w="3175" w:type="dxa"/>
                <w:vAlign w:val="center"/>
              </w:tcPr>
            </w:tcPrChange>
          </w:tcPr>
          <w:p>
            <w:pPr>
              <w:pStyle w:val="43"/>
              <w:jc w:val="center"/>
              <w:rPr>
                <w:rFonts w:hint="default" w:ascii="Times New Roman" w:hAnsi="Times New Roman" w:eastAsia="Times New Roman" w:cs="Times New Roman"/>
                <w:sz w:val="21"/>
                <w:szCs w:val="20"/>
              </w:rPr>
            </w:pPr>
            <w:del w:id="61" w:author="y" w:date="2015-01-19T10:36:00Z">
              <w:r>
                <w:rPr>
                  <w:rFonts w:hint="eastAsia" w:ascii="Times New Roman" w:hAnsi="Times New Roman" w:eastAsia="Times New Roman" w:cs="Times New Roman"/>
                  <w:sz w:val="21"/>
                  <w:szCs w:val="20"/>
                </w:rPr>
                <w:delText>贵州惠智电子技术有限责任公司</w:delText>
              </w:r>
            </w:del>
          </w:p>
        </w:tc>
        <w:tc>
          <w:tcPr>
            <w:tcW w:w="1538" w:type="dxa"/>
            <w:vAlign w:val="top"/>
            <w:tcPrChange w:id="62" w:author="y" w:date="2015-01-19T10:36:00Z">
              <w:tcPr>
                <w:tcW w:w="1538" w:type="dxa"/>
                <w:vAlign w:val="top"/>
              </w:tcPr>
            </w:tcPrChange>
          </w:tcPr>
          <w:p>
            <w:pPr>
              <w:pStyle w:val="39"/>
              <w:spacing w:before="156" w:after="156"/>
              <w:ind w:firstLine="0"/>
              <w:jc w:val="center"/>
            </w:pPr>
          </w:p>
        </w:tc>
        <w:tc>
          <w:tcPr>
            <w:tcW w:w="1538" w:type="dxa"/>
            <w:vAlign w:val="top"/>
            <w:tcPrChange w:id="63" w:author="y" w:date="2015-01-19T10:36:00Z">
              <w:tcPr>
                <w:tcW w:w="1538" w:type="dxa"/>
                <w:vAlign w:val="top"/>
              </w:tcPr>
            </w:tcPrChange>
          </w:tcPr>
          <w:p>
            <w:pPr>
              <w:pStyle w:val="39"/>
              <w:spacing w:before="156" w:after="156"/>
              <w:ind w:firstLine="0"/>
              <w:jc w:val="center"/>
            </w:pPr>
          </w:p>
        </w:tc>
        <w:tc>
          <w:tcPr>
            <w:tcW w:w="796" w:type="dxa"/>
            <w:vAlign w:val="top"/>
            <w:tcPrChange w:id="64" w:author="y" w:date="2015-01-19T10:36:00Z">
              <w:tcPr>
                <w:tcW w:w="796" w:type="dxa"/>
                <w:vAlign w:val="top"/>
              </w:tcPr>
            </w:tcPrChange>
          </w:tcPr>
          <w:p>
            <w:pPr>
              <w:pStyle w:val="39"/>
              <w:spacing w:before="156" w:after="156"/>
              <w:ind w:firstLine="0"/>
              <w:jc w:val="center"/>
            </w:pPr>
          </w:p>
        </w:tc>
        <w:tc>
          <w:tcPr>
            <w:tcW w:w="1763" w:type="dxa"/>
            <w:vAlign w:val="top"/>
            <w:tcPrChange w:id="65" w:author="y" w:date="2015-01-19T10:36:00Z">
              <w:tcPr>
                <w:tcW w:w="1763" w:type="dxa"/>
                <w:vAlign w:val="top"/>
              </w:tcPr>
            </w:tcPrChange>
          </w:tcPr>
          <w:p>
            <w:pPr>
              <w:pStyle w:val="39"/>
              <w:spacing w:before="156" w:after="156"/>
              <w:ind w:firstLine="0"/>
              <w:jc w:val="center"/>
            </w:pPr>
            <w:del w:id="66" w:author="y" w:date="2015-01-19T10:36:00Z">
              <w:r>
                <w:rPr>
                  <w:rFonts w:hint="default" w:ascii="Times New Roman" w:hAnsi="Times New Roman" w:eastAsia="Times New Roman" w:cs="Times New Roman"/>
                  <w:sz w:val="21"/>
                  <w:szCs w:val="20"/>
                </w:rPr>
                <w:delText>项目实施机构</w:delText>
              </w:r>
            </w:del>
          </w:p>
        </w:tc>
      </w:tr>
    </w:tbl>
    <w:p>
      <w:pPr>
        <w:widowControl/>
        <w:snapToGrid w:val="0"/>
        <w:spacing w:before="240" w:after="240" w:line="360" w:lineRule="auto"/>
        <w:ind w:firstLine="480"/>
        <w:rPr>
          <w:rFonts w:ascii="仿宋" w:hAnsi="仿宋"/>
          <w:kern w:val="0"/>
        </w:rPr>
      </w:pPr>
    </w:p>
    <w:p>
      <w:pPr>
        <w:pStyle w:val="3"/>
        <w:spacing w:before="312" w:after="156"/>
      </w:pPr>
      <w:bookmarkStart w:id="9" w:name="_Toc407110427"/>
      <w:bookmarkStart w:id="10" w:name="_Toc407110699"/>
      <w:bookmarkStart w:id="11" w:name="_Toc407110767"/>
      <w:bookmarkStart w:id="12" w:name="_Toc407119561"/>
      <w:r>
        <w:rPr>
          <w:rFonts w:hint="eastAsia"/>
        </w:rPr>
        <w:t>可研报告编制单位</w:t>
      </w:r>
      <w:bookmarkEnd w:id="9"/>
      <w:bookmarkEnd w:id="10"/>
      <w:bookmarkEnd w:id="11"/>
      <w:bookmarkEnd w:id="12"/>
    </w:p>
    <w:p>
      <w:pPr>
        <w:spacing w:before="240" w:after="240" w:line="360" w:lineRule="auto"/>
        <w:ind w:firstLine="480"/>
        <w:rPr>
          <w:rFonts w:ascii="仿宋" w:hAnsi="仿宋"/>
        </w:rPr>
      </w:pPr>
      <w:r>
        <w:rPr>
          <w:rFonts w:ascii="仿宋" w:hAnsi="仿宋"/>
        </w:rPr>
        <w:t>可研报告编制单位：</w:t>
      </w:r>
      <w:r>
        <w:rPr>
          <w:rFonts w:hint="eastAsia" w:ascii="仿宋" w:hAnsi="仿宋"/>
          <w:u w:val="single"/>
        </w:rPr>
        <w:t xml:space="preserve"> </w:t>
      </w:r>
      <w:del w:id="67" w:author="y" w:date="2015-01-19T10:36:00Z">
        <w:r>
          <w:rPr>
            <w:rFonts w:ascii="仿宋" w:hAnsi="仿宋"/>
            <w:u w:val="single"/>
          </w:rPr>
          <w:delText>北京致远协创软件有限公司</w:delText>
        </w:r>
      </w:del>
      <w:ins w:id="68" w:author="y" w:date="2015-01-19T10:36:00Z">
        <w:r>
          <w:rPr>
            <w:rFonts w:hint="eastAsia" w:ascii="仿宋" w:hAnsi="仿宋"/>
            <w:u w:val="single"/>
          </w:rPr>
          <w:t>贵州省</w:t>
        </w:r>
      </w:ins>
      <w:ins w:id="69" w:author="y" w:date="2015-01-19T10:36:00Z">
        <w:r>
          <w:rPr>
            <w:rFonts w:ascii="仿宋" w:hAnsi="仿宋"/>
            <w:u w:val="single"/>
          </w:rPr>
          <w:t>人民政府办公厅</w:t>
        </w:r>
      </w:ins>
      <w:r>
        <w:rPr>
          <w:rFonts w:hint="eastAsia" w:ascii="仿宋" w:hAnsi="仿宋"/>
          <w:u w:val="single"/>
        </w:rPr>
        <w:t xml:space="preserve"> </w:t>
      </w:r>
    </w:p>
    <w:p>
      <w:pPr>
        <w:spacing w:before="240" w:after="240" w:line="360" w:lineRule="auto"/>
        <w:ind w:firstLine="480"/>
        <w:rPr>
          <w:rFonts w:ascii="仿宋" w:hAnsi="仿宋"/>
        </w:rPr>
      </w:pPr>
    </w:p>
    <w:p>
      <w:pPr>
        <w:pStyle w:val="3"/>
        <w:spacing w:before="312" w:after="156"/>
      </w:pPr>
      <w:commentRangeStart w:id="0"/>
      <w:bookmarkStart w:id="13" w:name="_Toc407110428"/>
      <w:bookmarkStart w:id="14" w:name="_Toc407110700"/>
      <w:bookmarkStart w:id="15" w:name="_Toc407110768"/>
      <w:bookmarkStart w:id="16" w:name="_Toc407119562"/>
      <w:r>
        <w:rPr>
          <w:rFonts w:hint="eastAsia"/>
        </w:rPr>
        <w:t>可研报告编制依据</w:t>
      </w:r>
      <w:bookmarkEnd w:id="13"/>
      <w:bookmarkEnd w:id="14"/>
      <w:bookmarkEnd w:id="15"/>
      <w:bookmarkEnd w:id="16"/>
      <w:commentRangeEnd w:id="0"/>
      <w:r>
        <w:rPr>
          <w:rStyle w:val="35"/>
          <w:rFonts w:ascii="Times New Roman" w:hAnsi="Times New Roman" w:eastAsia="宋体"/>
          <w:b w:val="0"/>
          <w:bCs w:val="0"/>
        </w:rPr>
        <w:commentReference w:id="0"/>
      </w:r>
    </w:p>
    <w:p>
      <w:pPr>
        <w:spacing w:before="240" w:after="240" w:line="360" w:lineRule="auto"/>
        <w:ind w:firstLine="500"/>
        <w:rPr>
          <w:rFonts w:ascii="仿宋" w:hAnsi="仿宋" w:cs="宋体"/>
          <w:kern w:val="0"/>
        </w:rPr>
      </w:pPr>
      <w:r>
        <w:rPr>
          <w:rFonts w:hint="eastAsia" w:ascii="仿宋" w:hAnsi="仿宋" w:cs="宋体"/>
          <w:spacing w:val="5"/>
          <w:kern w:val="0"/>
        </w:rPr>
        <w:t>主要参阅并依据以下一些参考资料及标准来</w:t>
      </w:r>
      <w:r>
        <w:rPr>
          <w:rFonts w:hint="eastAsia" w:ascii="仿宋" w:hAnsi="仿宋" w:cs="宋体"/>
          <w:kern w:val="0"/>
        </w:rPr>
        <w:t>规</w:t>
      </w:r>
      <w:r>
        <w:rPr>
          <w:rFonts w:hint="eastAsia" w:ascii="仿宋" w:hAnsi="仿宋" w:cs="宋体"/>
          <w:spacing w:val="5"/>
          <w:kern w:val="0"/>
        </w:rPr>
        <w:t>划贵州省电子政务网系</w:t>
      </w:r>
      <w:r>
        <w:rPr>
          <w:rFonts w:hint="eastAsia" w:ascii="仿宋" w:hAnsi="仿宋" w:cs="宋体"/>
          <w:kern w:val="0"/>
        </w:rPr>
        <w:t>统：</w:t>
      </w:r>
    </w:p>
    <w:p>
      <w:pPr>
        <w:autoSpaceDE w:val="0"/>
        <w:autoSpaceDN w:val="0"/>
        <w:adjustRightInd w:val="0"/>
        <w:spacing w:before="240" w:after="240" w:line="360" w:lineRule="auto"/>
        <w:ind w:right="118" w:rightChars="49" w:firstLine="480"/>
        <w:rPr>
          <w:rFonts w:ascii="仿宋" w:hAnsi="仿宋" w:cs="宋体"/>
          <w:spacing w:val="5"/>
          <w:kern w:val="0"/>
        </w:rPr>
      </w:pPr>
      <w:r>
        <w:rPr>
          <w:rFonts w:hint="eastAsia" w:ascii="仿宋" w:hAnsi="仿宋" w:cs="宋体"/>
          <w:spacing w:val="5"/>
          <w:kern w:val="0"/>
        </w:rPr>
        <w:t>《电子政务标准指南》，国信办和国家标准委员会，</w:t>
      </w:r>
      <w:r>
        <w:rPr>
          <w:rFonts w:ascii="仿宋" w:hAnsi="仿宋" w:cs="宋体"/>
          <w:spacing w:val="5"/>
          <w:kern w:val="0"/>
        </w:rPr>
        <w:t>2002.5</w:t>
      </w:r>
    </w:p>
    <w:p>
      <w:pPr>
        <w:pStyle w:val="39"/>
        <w:spacing w:before="156" w:after="156"/>
      </w:pPr>
      <w:r>
        <w:rPr>
          <w:rFonts w:hint="eastAsia"/>
        </w:rPr>
        <w:t>《国家电子政务总体框架》（国信〔2006〕2号）</w:t>
      </w:r>
    </w:p>
    <w:p>
      <w:pPr>
        <w:pStyle w:val="39"/>
        <w:spacing w:before="156" w:after="156"/>
      </w:pPr>
      <w:r>
        <w:rPr>
          <w:rFonts w:hint="eastAsia"/>
        </w:rPr>
        <w:t>《国家电子政务“十二五”规划》（工信部规(2011) 567号）</w:t>
      </w:r>
    </w:p>
    <w:p>
      <w:pPr>
        <w:pStyle w:val="39"/>
        <w:spacing w:before="156" w:after="156"/>
      </w:pPr>
      <w:r>
        <w:rPr>
          <w:rFonts w:hint="eastAsia"/>
        </w:rPr>
        <w:t>《 2006-2020年国家信息化发展战略》（中办发[2006]11号）</w:t>
      </w:r>
    </w:p>
    <w:p>
      <w:pPr>
        <w:autoSpaceDE w:val="0"/>
        <w:autoSpaceDN w:val="0"/>
        <w:adjustRightInd w:val="0"/>
        <w:spacing w:before="240" w:after="240" w:line="360" w:lineRule="auto"/>
        <w:ind w:right="118" w:rightChars="49" w:firstLine="480"/>
        <w:rPr>
          <w:rFonts w:ascii="仿宋" w:hAnsi="仿宋" w:cs="宋体"/>
          <w:spacing w:val="5"/>
          <w:kern w:val="0"/>
        </w:rPr>
      </w:pPr>
      <w:r>
        <w:rPr>
          <w:rFonts w:hint="eastAsia" w:ascii="仿宋" w:hAnsi="仿宋" w:cs="宋体"/>
          <w:spacing w:val="5"/>
          <w:kern w:val="0"/>
        </w:rPr>
        <w:t>《涉及国家秘密的计算机信息系统安全保密方案设计指南》，国家保密局，</w:t>
      </w:r>
      <w:r>
        <w:rPr>
          <w:rFonts w:ascii="仿宋" w:hAnsi="仿宋" w:cs="宋体"/>
          <w:spacing w:val="5"/>
          <w:kern w:val="0"/>
        </w:rPr>
        <w:t>2001.4</w:t>
      </w:r>
    </w:p>
    <w:p>
      <w:pPr>
        <w:autoSpaceDE w:val="0"/>
        <w:autoSpaceDN w:val="0"/>
        <w:adjustRightInd w:val="0"/>
        <w:spacing w:before="240" w:after="240" w:line="360" w:lineRule="auto"/>
        <w:ind w:right="118" w:rightChars="49" w:firstLine="480"/>
        <w:rPr>
          <w:rFonts w:ascii="仿宋" w:hAnsi="仿宋" w:cs="宋体"/>
          <w:spacing w:val="5"/>
          <w:kern w:val="0"/>
        </w:rPr>
      </w:pPr>
      <w:r>
        <w:rPr>
          <w:rFonts w:hint="eastAsia" w:ascii="仿宋" w:hAnsi="仿宋" w:cs="宋体"/>
          <w:spacing w:val="5"/>
          <w:kern w:val="0"/>
        </w:rPr>
        <w:t>《涉及国家秘密的计算机信息系统安全保密技术要求》，国家保密局，</w:t>
      </w:r>
      <w:r>
        <w:rPr>
          <w:rFonts w:ascii="仿宋" w:hAnsi="仿宋" w:cs="宋体"/>
          <w:spacing w:val="5"/>
          <w:kern w:val="0"/>
        </w:rPr>
        <w:t>12000.7</w:t>
      </w:r>
    </w:p>
    <w:p>
      <w:pPr>
        <w:autoSpaceDE w:val="0"/>
        <w:autoSpaceDN w:val="0"/>
        <w:adjustRightInd w:val="0"/>
        <w:spacing w:before="240" w:after="240" w:line="360" w:lineRule="auto"/>
        <w:ind w:right="118" w:rightChars="49" w:firstLine="480"/>
        <w:rPr>
          <w:rFonts w:ascii="仿宋" w:hAnsi="仿宋" w:cs="宋体"/>
          <w:spacing w:val="5"/>
          <w:kern w:val="0"/>
        </w:rPr>
      </w:pPr>
      <w:r>
        <w:fldChar w:fldCharType="begin"/>
      </w:r>
      <w:r>
        <w:instrText xml:space="preserve">HYPERLINK "http://www.baidu.com/link?url=0mDmUjcSYbmwswv5U_QZywS90t_dmKjXbsfaLfeR-OFb00QU5xjTqpaihXqRxGWXRFy1hllJoCGy4LFfn0t4mq" \t "_blank" </w:instrText>
      </w:r>
      <w:r>
        <w:fldChar w:fldCharType="separate"/>
      </w:r>
      <w:r>
        <w:rPr>
          <w:rFonts w:ascii="仿宋" w:hAnsi="仿宋" w:cs="宋体"/>
          <w:spacing w:val="5"/>
          <w:kern w:val="0"/>
        </w:rPr>
        <w:t>《贵州省“十二五”推进信息化发展专项规划》</w:t>
      </w:r>
      <w:r>
        <w:fldChar w:fldCharType="end"/>
      </w:r>
    </w:p>
    <w:p>
      <w:pPr>
        <w:autoSpaceDE w:val="0"/>
        <w:autoSpaceDN w:val="0"/>
        <w:adjustRightInd w:val="0"/>
        <w:spacing w:before="240" w:after="240" w:line="360" w:lineRule="auto"/>
        <w:ind w:right="118" w:rightChars="49" w:firstLine="480"/>
      </w:pPr>
      <w:r>
        <w:t>《加快大数据产业发展应用若干政策的意见》（贵州省人民政府）</w:t>
      </w:r>
    </w:p>
    <w:p>
      <w:pPr>
        <w:autoSpaceDE w:val="0"/>
        <w:autoSpaceDN w:val="0"/>
        <w:adjustRightInd w:val="0"/>
        <w:spacing w:before="240" w:after="240" w:line="360" w:lineRule="auto"/>
        <w:ind w:right="118" w:rightChars="49" w:firstLine="480"/>
      </w:pPr>
      <w:r>
        <w:t xml:space="preserve">《中共贵州省委贵州省人民政府关于加快信息产业跨越发展的意见》（贵州省人民政府） </w:t>
      </w:r>
    </w:p>
    <w:p>
      <w:pPr>
        <w:autoSpaceDE w:val="0"/>
        <w:autoSpaceDN w:val="0"/>
        <w:adjustRightInd w:val="0"/>
        <w:spacing w:before="240" w:after="240" w:line="360" w:lineRule="auto"/>
        <w:ind w:right="118" w:rightChars="49" w:firstLine="480"/>
      </w:pPr>
      <w:r>
        <w:t xml:space="preserve">《贵州省大数据产业发展应用规划纲要(2014-2020年)》（黔府发[2014]5号） </w:t>
      </w:r>
    </w:p>
    <w:p>
      <w:pPr>
        <w:autoSpaceDE w:val="0"/>
        <w:autoSpaceDN w:val="0"/>
        <w:adjustRightInd w:val="0"/>
        <w:spacing w:before="240" w:after="240" w:line="360" w:lineRule="auto"/>
        <w:ind w:right="118" w:rightChars="49" w:firstLine="480"/>
      </w:pPr>
      <w:r>
        <w:t xml:space="preserve">《省人民政府办公厅关于转发省经济和信息化委贵州省电子政务外网线路与设备接入技术要求的通知》（黔府办函[2014]24号） </w:t>
      </w:r>
    </w:p>
    <w:p>
      <w:pPr>
        <w:autoSpaceDE w:val="0"/>
        <w:autoSpaceDN w:val="0"/>
        <w:adjustRightInd w:val="0"/>
        <w:spacing w:before="240" w:after="240" w:line="360" w:lineRule="auto"/>
        <w:ind w:right="118" w:rightChars="49" w:firstLine="480"/>
      </w:pPr>
      <w:r>
        <w:t xml:space="preserve">《省人民政府关于加快推进省市县三级政府协同办公系统建设及应用的通知》（黔府函[2014]25号） </w:t>
      </w:r>
    </w:p>
    <w:p>
      <w:pPr>
        <w:autoSpaceDE w:val="0"/>
        <w:autoSpaceDN w:val="0"/>
        <w:adjustRightInd w:val="0"/>
        <w:spacing w:before="240" w:after="240" w:line="360" w:lineRule="auto"/>
        <w:ind w:right="118" w:rightChars="49" w:firstLine="480"/>
        <w:rPr>
          <w:rFonts w:ascii="仿宋" w:hAnsi="仿宋" w:cs="宋体"/>
          <w:spacing w:val="5"/>
          <w:kern w:val="0"/>
        </w:rPr>
      </w:pPr>
      <w:r>
        <w:rPr>
          <w:rFonts w:ascii="仿宋" w:hAnsi="仿宋" w:cs="宋体"/>
          <w:spacing w:val="5"/>
          <w:kern w:val="0"/>
        </w:rPr>
        <w:t>GB/T 1526-1989</w:t>
      </w:r>
      <w:r>
        <w:rPr>
          <w:rFonts w:hint="eastAsia" w:ascii="仿宋" w:hAnsi="仿宋" w:cs="宋体"/>
          <w:spacing w:val="5"/>
          <w:kern w:val="0"/>
        </w:rPr>
        <w:t>《信息处理</w:t>
      </w:r>
      <w:r>
        <w:rPr>
          <w:rFonts w:ascii="仿宋" w:hAnsi="仿宋" w:cs="宋体"/>
          <w:spacing w:val="5"/>
          <w:kern w:val="0"/>
        </w:rPr>
        <w:tab/>
      </w:r>
      <w:r>
        <w:rPr>
          <w:rFonts w:hint="eastAsia" w:ascii="仿宋" w:hAnsi="仿宋" w:cs="宋体"/>
          <w:spacing w:val="5"/>
          <w:kern w:val="0"/>
        </w:rPr>
        <w:t>数据流程图、程序流程图、系统流程图、</w:t>
      </w:r>
      <w:r>
        <w:rPr>
          <w:rFonts w:ascii="仿宋" w:hAnsi="仿宋" w:cs="宋体"/>
          <w:spacing w:val="5"/>
          <w:kern w:val="0"/>
        </w:rPr>
        <w:t xml:space="preserve"> </w:t>
      </w:r>
      <w:r>
        <w:rPr>
          <w:rFonts w:hint="eastAsia" w:ascii="仿宋" w:hAnsi="仿宋" w:cs="宋体"/>
          <w:spacing w:val="5"/>
          <w:kern w:val="0"/>
        </w:rPr>
        <w:t>程序网络图、系统资源图的文件编制符号及约定》</w:t>
      </w:r>
    </w:p>
    <w:p>
      <w:pPr>
        <w:autoSpaceDE w:val="0"/>
        <w:autoSpaceDN w:val="0"/>
        <w:adjustRightInd w:val="0"/>
        <w:spacing w:before="240" w:after="240" w:line="360" w:lineRule="auto"/>
        <w:ind w:right="118" w:rightChars="49" w:firstLine="480"/>
        <w:rPr>
          <w:rFonts w:ascii="仿宋" w:hAnsi="仿宋" w:cs="宋体"/>
          <w:spacing w:val="5"/>
          <w:kern w:val="0"/>
        </w:rPr>
      </w:pPr>
      <w:r>
        <w:rPr>
          <w:rFonts w:ascii="仿宋" w:hAnsi="仿宋" w:cs="宋体"/>
          <w:spacing w:val="5"/>
          <w:kern w:val="0"/>
        </w:rPr>
        <w:t>GB/T 8566-1995</w:t>
      </w:r>
      <w:r>
        <w:rPr>
          <w:rFonts w:hint="eastAsia" w:ascii="仿宋" w:hAnsi="仿宋" w:cs="宋体"/>
          <w:spacing w:val="5"/>
          <w:kern w:val="0"/>
        </w:rPr>
        <w:t>《信息技术软件生存期过程》</w:t>
      </w:r>
    </w:p>
    <w:p>
      <w:pPr>
        <w:autoSpaceDE w:val="0"/>
        <w:autoSpaceDN w:val="0"/>
        <w:adjustRightInd w:val="0"/>
        <w:spacing w:before="240" w:after="240" w:line="360" w:lineRule="auto"/>
        <w:ind w:right="118" w:rightChars="49" w:firstLine="480"/>
        <w:rPr>
          <w:rFonts w:ascii="仿宋" w:hAnsi="仿宋" w:cs="宋体"/>
          <w:spacing w:val="5"/>
          <w:kern w:val="0"/>
        </w:rPr>
      </w:pPr>
      <w:r>
        <w:rPr>
          <w:rFonts w:ascii="仿宋" w:hAnsi="仿宋" w:cs="宋体"/>
          <w:spacing w:val="5"/>
          <w:kern w:val="0"/>
        </w:rPr>
        <w:t>GB/T 8567-1988</w:t>
      </w:r>
      <w:r>
        <w:rPr>
          <w:rFonts w:hint="eastAsia" w:ascii="仿宋" w:hAnsi="仿宋" w:cs="宋体"/>
          <w:spacing w:val="5"/>
          <w:kern w:val="0"/>
        </w:rPr>
        <w:t>《计算机软件产品开发文件编制指南》</w:t>
      </w:r>
    </w:p>
    <w:p>
      <w:pPr>
        <w:autoSpaceDE w:val="0"/>
        <w:autoSpaceDN w:val="0"/>
        <w:adjustRightInd w:val="0"/>
        <w:spacing w:before="240" w:after="240" w:line="360" w:lineRule="auto"/>
        <w:ind w:right="118" w:rightChars="49" w:firstLine="480"/>
        <w:rPr>
          <w:rFonts w:ascii="仿宋" w:hAnsi="仿宋" w:cs="宋体"/>
          <w:spacing w:val="5"/>
          <w:kern w:val="0"/>
        </w:rPr>
      </w:pPr>
      <w:r>
        <w:rPr>
          <w:rFonts w:ascii="仿宋" w:hAnsi="仿宋" w:cs="宋体"/>
          <w:spacing w:val="5"/>
          <w:kern w:val="0"/>
        </w:rPr>
        <w:t>GB/T 9385-1988</w:t>
      </w:r>
      <w:r>
        <w:rPr>
          <w:rFonts w:hint="eastAsia" w:ascii="仿宋" w:hAnsi="仿宋" w:cs="宋体"/>
          <w:spacing w:val="5"/>
          <w:kern w:val="0"/>
        </w:rPr>
        <w:t>《计算机软件需求说明编制指南》</w:t>
      </w:r>
    </w:p>
    <w:p>
      <w:pPr>
        <w:autoSpaceDE w:val="0"/>
        <w:autoSpaceDN w:val="0"/>
        <w:adjustRightInd w:val="0"/>
        <w:spacing w:before="240" w:after="240" w:line="360" w:lineRule="auto"/>
        <w:ind w:right="118" w:rightChars="49" w:firstLine="480"/>
        <w:rPr>
          <w:rFonts w:ascii="仿宋" w:hAnsi="仿宋" w:cs="宋体"/>
          <w:spacing w:val="5"/>
          <w:kern w:val="0"/>
        </w:rPr>
      </w:pPr>
      <w:r>
        <w:rPr>
          <w:rFonts w:ascii="仿宋" w:hAnsi="仿宋" w:cs="宋体"/>
          <w:spacing w:val="5"/>
          <w:kern w:val="0"/>
        </w:rPr>
        <w:t>GB/T 13702-1992</w:t>
      </w:r>
      <w:r>
        <w:rPr>
          <w:rFonts w:hint="eastAsia" w:ascii="仿宋" w:hAnsi="仿宋" w:cs="宋体"/>
          <w:spacing w:val="5"/>
          <w:kern w:val="0"/>
        </w:rPr>
        <w:t>《计算机软件分类与代码》</w:t>
      </w:r>
    </w:p>
    <w:p>
      <w:pPr>
        <w:autoSpaceDE w:val="0"/>
        <w:autoSpaceDN w:val="0"/>
        <w:adjustRightInd w:val="0"/>
        <w:spacing w:before="240" w:after="240" w:line="360" w:lineRule="auto"/>
        <w:ind w:right="118" w:rightChars="49" w:firstLine="480"/>
        <w:rPr>
          <w:rFonts w:ascii="仿宋" w:hAnsi="仿宋" w:cs="宋体"/>
          <w:spacing w:val="5"/>
          <w:kern w:val="0"/>
        </w:rPr>
      </w:pPr>
      <w:r>
        <w:rPr>
          <w:rFonts w:ascii="仿宋" w:hAnsi="仿宋" w:cs="宋体"/>
          <w:spacing w:val="5"/>
          <w:kern w:val="0"/>
        </w:rPr>
        <w:t>GB/T 11457-1995</w:t>
      </w:r>
      <w:r>
        <w:rPr>
          <w:rFonts w:hint="eastAsia" w:ascii="仿宋" w:hAnsi="仿宋" w:cs="宋体"/>
          <w:spacing w:val="5"/>
          <w:kern w:val="0"/>
        </w:rPr>
        <w:t>《软件工程术语》</w:t>
      </w:r>
    </w:p>
    <w:p>
      <w:pPr>
        <w:autoSpaceDE w:val="0"/>
        <w:autoSpaceDN w:val="0"/>
        <w:adjustRightInd w:val="0"/>
        <w:spacing w:before="240" w:after="240" w:line="360" w:lineRule="auto"/>
        <w:ind w:right="118" w:rightChars="49" w:firstLine="500"/>
        <w:rPr>
          <w:rFonts w:ascii="仿宋" w:hAnsi="仿宋" w:cs="宋体"/>
          <w:spacing w:val="5"/>
          <w:kern w:val="0"/>
        </w:rPr>
      </w:pPr>
    </w:p>
    <w:p>
      <w:pPr>
        <w:pStyle w:val="3"/>
        <w:spacing w:before="312" w:after="156"/>
      </w:pPr>
      <w:bookmarkStart w:id="17" w:name="_Toc407110429"/>
      <w:bookmarkStart w:id="18" w:name="_Toc407110701"/>
      <w:bookmarkStart w:id="19" w:name="_Toc407110769"/>
      <w:bookmarkStart w:id="20" w:name="_Toc407119563"/>
      <w:r>
        <w:rPr>
          <w:rFonts w:hint="eastAsia"/>
        </w:rPr>
        <w:t>项目建设目标及内容</w:t>
      </w:r>
      <w:bookmarkEnd w:id="17"/>
      <w:bookmarkEnd w:id="18"/>
      <w:bookmarkEnd w:id="19"/>
      <w:bookmarkEnd w:id="20"/>
    </w:p>
    <w:p>
      <w:pPr>
        <w:pStyle w:val="4"/>
      </w:pPr>
      <w:bookmarkStart w:id="21" w:name="_Toc407110430"/>
      <w:bookmarkStart w:id="22" w:name="_Toc407110702"/>
      <w:bookmarkStart w:id="23" w:name="_Toc407110770"/>
      <w:bookmarkStart w:id="24" w:name="_Toc407119564"/>
      <w:r>
        <w:rPr>
          <w:rFonts w:hint="eastAsia"/>
        </w:rPr>
        <w:t>项目建设目标</w:t>
      </w:r>
      <w:bookmarkEnd w:id="21"/>
      <w:bookmarkEnd w:id="22"/>
      <w:bookmarkEnd w:id="23"/>
      <w:bookmarkEnd w:id="24"/>
      <w:ins w:id="70" w:author="y" w:date="2015-01-19T10:42:00Z">
        <w:r>
          <w:rPr>
            <w:rFonts w:hint="eastAsia"/>
          </w:rPr>
          <w:t>（</w:t>
        </w:r>
      </w:ins>
      <w:ins w:id="71" w:author="y" w:date="2015-01-19T10:42:00Z">
        <w:r>
          <w:rPr>
            <w:rFonts w:hint="eastAsia"/>
            <w:color w:val="FF0000"/>
            <w:rPrChange w:id="72" w:author="y" w:date="2015-01-19T10:42:00Z">
              <w:rPr>
                <w:rFonts w:hint="eastAsia"/>
              </w:rPr>
            </w:rPrChange>
          </w:rPr>
          <w:t>待补充</w:t>
        </w:r>
      </w:ins>
      <w:ins w:id="73" w:author="y" w:date="2015-01-19T10:42:00Z">
        <w:r>
          <w:rPr/>
          <w:t>）</w:t>
        </w:r>
      </w:ins>
    </w:p>
    <w:p>
      <w:pPr>
        <w:pStyle w:val="39"/>
        <w:spacing w:before="156" w:after="156"/>
      </w:pPr>
      <w:ins w:id="74" w:author="y" w:date="2015-01-19T10:37:00Z">
        <w:r>
          <w:rPr>
            <w:rFonts w:hint="eastAsia"/>
          </w:rPr>
          <w:t>贵州省</w:t>
        </w:r>
      </w:ins>
      <w:commentRangeStart w:id="1"/>
      <w:r>
        <w:rPr>
          <w:rFonts w:hint="eastAsia"/>
        </w:rPr>
        <w:t>电子政务网按照统一组织领导、统一规划建设、统一数据标准、统一外网平台、统一</w:t>
      </w:r>
      <w:ins w:id="75" w:author="y" w:date="2015-01-19T17:58:00Z">
        <w:r>
          <w:rPr/>
          <w:t>公文办理和事务处理系统</w:t>
        </w:r>
      </w:ins>
      <w:del w:id="76" w:author="y" w:date="2015-01-19T17:58:00Z">
        <w:r>
          <w:rPr>
            <w:rFonts w:hint="eastAsia"/>
          </w:rPr>
          <w:delText>协同</w:delText>
        </w:r>
      </w:del>
      <w:r>
        <w:rPr>
          <w:rFonts w:hint="eastAsia"/>
        </w:rPr>
        <w:t>平台、</w:t>
      </w:r>
      <w:ins w:id="77" w:author="许胄资" w:date="2015-01-20T11:56:00Z">
        <w:r>
          <w:rPr>
            <w:rFonts w:hint="eastAsia"/>
            <w:lang w:eastAsia="zh-CN"/>
          </w:rPr>
          <w:t>统一门户、统一认证、</w:t>
        </w:r>
      </w:ins>
      <w:r>
        <w:rPr>
          <w:rFonts w:hint="eastAsia"/>
        </w:rPr>
        <w:t>统一集中部署的要求，于2015年底前建成，实现全省公务员跨地区、跨部门和跨层级的信息传输、公文传输、信息共享和业务协同。</w:t>
      </w:r>
      <w:commentRangeEnd w:id="1"/>
      <w:r>
        <w:rPr>
          <w:rStyle w:val="35"/>
          <w:rFonts w:eastAsia="宋体"/>
        </w:rPr>
        <w:commentReference w:id="1"/>
      </w:r>
    </w:p>
    <w:p>
      <w:pPr>
        <w:pStyle w:val="39"/>
        <w:spacing w:before="156" w:after="156"/>
        <w:rPr>
          <w:ins w:id="78" w:author="许胄资" w:date="2015-01-20T11:57:00Z"/>
          <w:rFonts w:ascii="仿宋_GB2312" w:eastAsia="仿宋_GB2312"/>
        </w:rPr>
      </w:pPr>
      <w:ins w:id="79" w:author="许胄资" w:date="2015-01-20T11:57:00Z">
        <w:r>
          <w:rPr>
            <w:rFonts w:hint="eastAsia" w:ascii="仿宋_GB2312" w:eastAsia="仿宋_GB2312"/>
            <w:lang w:val="en-US" w:eastAsia="zh-CN"/>
          </w:rPr>
          <w:t>1、</w:t>
        </w:r>
      </w:ins>
      <w:ins w:id="80" w:author="许胄资" w:date="2015-01-20T11:58:00Z">
        <w:r>
          <w:rPr>
            <w:rFonts w:hint="eastAsia" w:ascii="仿宋_GB2312" w:eastAsia="仿宋_GB2312"/>
            <w:lang w:val="en-US" w:eastAsia="zh-CN"/>
          </w:rPr>
          <w:t>建设全省</w:t>
        </w:r>
      </w:ins>
      <w:ins w:id="81" w:author="许胄资" w:date="2015-01-20T11:57:00Z">
        <w:r>
          <w:rPr>
            <w:rFonts w:hint="eastAsia" w:ascii="仿宋_GB2312" w:eastAsia="仿宋_GB2312"/>
          </w:rPr>
          <w:t>公文处理及事务办理系统。实现全省公务员跨地区、跨部门和跨层级的信息传输、公文传输、信息共享和业务协同。</w:t>
        </w:r>
      </w:ins>
    </w:p>
    <w:p>
      <w:pPr>
        <w:pStyle w:val="39"/>
        <w:spacing w:before="156" w:after="156"/>
        <w:rPr>
          <w:ins w:id="82" w:author="许胄资" w:date="2015-01-20T11:57:00Z"/>
          <w:rFonts w:ascii="仿宋_GB2312" w:eastAsia="仿宋_GB2312"/>
        </w:rPr>
      </w:pPr>
      <w:ins w:id="83" w:author="许胄资" w:date="2015-01-20T11:57:00Z">
        <w:r>
          <w:rPr>
            <w:rFonts w:hint="eastAsia" w:ascii="仿宋_GB2312" w:eastAsia="仿宋_GB2312"/>
          </w:rPr>
          <w:t>2、全省统一组织机构人员数据库。</w:t>
        </w:r>
      </w:ins>
    </w:p>
    <w:p>
      <w:pPr>
        <w:pStyle w:val="39"/>
        <w:spacing w:before="156" w:after="156"/>
        <w:rPr>
          <w:ins w:id="84" w:author="许胄资" w:date="2015-01-20T11:57:00Z"/>
          <w:rFonts w:ascii="仿宋_GB2312" w:eastAsia="仿宋_GB2312"/>
        </w:rPr>
      </w:pPr>
      <w:ins w:id="85" w:author="许胄资" w:date="2015-01-20T11:57:00Z">
        <w:r>
          <w:rPr>
            <w:rFonts w:hint="eastAsia" w:ascii="仿宋_GB2312" w:eastAsia="仿宋_GB2312"/>
          </w:rPr>
          <w:t>3、全省统一认证系统。实现全省公务员在使用授权系统时统一登录，统一认证，一处登录，多处使用。</w:t>
        </w:r>
      </w:ins>
    </w:p>
    <w:p>
      <w:pPr>
        <w:pStyle w:val="39"/>
        <w:spacing w:before="156" w:after="156"/>
        <w:rPr>
          <w:ins w:id="86" w:author="许胄资" w:date="2015-01-20T11:57:00Z"/>
          <w:rFonts w:ascii="仿宋_GB2312" w:eastAsia="仿宋_GB2312"/>
        </w:rPr>
      </w:pPr>
      <w:ins w:id="87" w:author="许胄资" w:date="2015-01-20T11:57:00Z">
        <w:r>
          <w:rPr>
            <w:rFonts w:hint="eastAsia" w:ascii="仿宋_GB2312" w:eastAsia="仿宋_GB2312"/>
          </w:rPr>
          <w:t>4、省电子政务网云工作平台。实现全省统一门户，实现数据共享、信息互联互通。</w:t>
        </w:r>
      </w:ins>
    </w:p>
    <w:p>
      <w:pPr>
        <w:pStyle w:val="39"/>
        <w:spacing w:before="156" w:after="156"/>
        <w:rPr>
          <w:rFonts w:hint="eastAsia" w:hAnsi="仿宋_GB2312" w:eastAsia="仿宋"/>
          <w:lang w:val="en-US" w:eastAsia="zh-CN"/>
        </w:rPr>
      </w:pPr>
    </w:p>
    <w:p>
      <w:pPr>
        <w:pStyle w:val="4"/>
      </w:pPr>
      <w:bookmarkStart w:id="25" w:name="_Toc407110431"/>
      <w:bookmarkStart w:id="26" w:name="_Toc407110703"/>
      <w:bookmarkStart w:id="27" w:name="_Toc407110771"/>
      <w:bookmarkStart w:id="28" w:name="_Toc407119565"/>
      <w:r>
        <w:rPr>
          <w:rFonts w:hint="eastAsia"/>
        </w:rPr>
        <w:t>项目建设规模</w:t>
      </w:r>
      <w:bookmarkEnd w:id="25"/>
      <w:bookmarkEnd w:id="26"/>
      <w:bookmarkEnd w:id="27"/>
      <w:bookmarkEnd w:id="28"/>
    </w:p>
    <w:p>
      <w:pPr>
        <w:pStyle w:val="39"/>
        <w:spacing w:before="156" w:after="156"/>
        <w:rPr>
          <w:del w:id="88" w:author="y" w:date="2015-01-19T10:44:00Z"/>
          <w:color w:val="FF0000"/>
        </w:rPr>
      </w:pPr>
      <w:r>
        <w:rPr>
          <w:rFonts w:hint="eastAsia"/>
        </w:rPr>
        <w:t>本项目服务对象是贵州省政府各级机构的工作人员。</w:t>
      </w:r>
      <w:del w:id="89" w:author="y" w:date="2015-01-19T10:44:00Z">
        <w:r>
          <w:rPr>
            <w:rFonts w:hint="eastAsia"/>
          </w:rPr>
          <w:delText>包括贵州省三级政务协同平台的现有全部用户及后续新增用户。</w:delText>
        </w:r>
      </w:del>
      <w:del w:id="90" w:author="y" w:date="2015-01-19T10:44:00Z">
        <w:r>
          <w:rPr>
            <w:rFonts w:hint="eastAsia"/>
            <w:color w:val="FF0000"/>
          </w:rPr>
          <w:delText>目前三级政务平台注册人数</w:delText>
        </w:r>
      </w:del>
      <w:del w:id="91" w:author="y" w:date="2015-01-19T10:43:00Z">
        <w:r>
          <w:rPr>
            <w:rFonts w:hint="eastAsia"/>
            <w:color w:val="FF0000"/>
          </w:rPr>
          <w:delText>12000</w:delText>
        </w:r>
      </w:del>
      <w:del w:id="92" w:author="y" w:date="2015-01-19T10:44:00Z">
        <w:r>
          <w:rPr>
            <w:rFonts w:hint="eastAsia"/>
            <w:color w:val="FF0000"/>
          </w:rPr>
          <w:delText>人，注册帐号为全省66家省厅单位厅领导及办公室主任，9个地州主要领导及办公室工作人员，88个县区主要领导及办公室工作人员。</w:delText>
        </w:r>
      </w:del>
    </w:p>
    <w:p>
      <w:pPr>
        <w:pStyle w:val="39"/>
        <w:spacing w:before="156" w:after="156"/>
        <w:rPr>
          <w:rFonts w:hAnsi="仿宋_GB2312"/>
        </w:rPr>
      </w:pPr>
      <w:r>
        <w:rPr>
          <w:rFonts w:hint="eastAsia"/>
        </w:rPr>
        <w:t>于2015年底前建成全省公务员跨地区、跨部门和跨层级的信息传输、公文传输、信息共享和业务协同，今后</w:t>
      </w:r>
      <w:r>
        <w:rPr>
          <w:rFonts w:hint="eastAsia" w:hAnsi="仿宋_GB2312"/>
        </w:rPr>
        <w:t>逐步扩大应用范围。</w:t>
      </w:r>
    </w:p>
    <w:p>
      <w:pPr>
        <w:pStyle w:val="39"/>
        <w:spacing w:before="156" w:after="156"/>
        <w:rPr>
          <w:color w:val="FF0000"/>
        </w:rPr>
      </w:pPr>
      <w:r>
        <w:rPr>
          <w:rFonts w:hint="eastAsia"/>
          <w:color w:val="FF0000"/>
          <w:rPrChange w:id="93" w:author="y" w:date="2015-01-19T10:45:00Z">
            <w:rPr>
              <w:rFonts w:hint="eastAsia"/>
            </w:rPr>
          </w:rPrChange>
        </w:rPr>
        <w:t>平台建成后将覆盖全省各市、自治州人民政府，贵安新区管委会，各县（市、区、特区）人民政府，省政府各部门、各直属机构、各有关单位，</w:t>
      </w:r>
      <w:r>
        <w:rPr>
          <w:rFonts w:hint="eastAsia"/>
          <w:color w:val="FF0000"/>
        </w:rPr>
        <w:t>注册人数将达到20万，并发</w:t>
      </w:r>
      <w:ins w:id="94" w:author="y" w:date="2015-01-19T10:45:00Z">
        <w:r>
          <w:rPr>
            <w:rFonts w:hint="eastAsia"/>
            <w:color w:val="FF0000"/>
          </w:rPr>
          <w:t>数</w:t>
        </w:r>
      </w:ins>
      <w:r>
        <w:rPr>
          <w:rFonts w:hint="eastAsia"/>
          <w:color w:val="FF0000"/>
        </w:rPr>
        <w:t>达到5</w:t>
      </w:r>
      <w:commentRangeStart w:id="2"/>
      <w:r>
        <w:rPr>
          <w:rFonts w:hint="eastAsia"/>
          <w:color w:val="FF0000"/>
        </w:rPr>
        <w:t>万</w:t>
      </w:r>
      <w:commentRangeEnd w:id="2"/>
      <w:r>
        <w:rPr>
          <w:rStyle w:val="35"/>
          <w:rFonts w:eastAsia="宋体"/>
          <w:color w:val="FF0000"/>
          <w:rPrChange w:id="95" w:author="y" w:date="2015-01-19T10:45:00Z">
            <w:rPr>
              <w:rStyle w:val="35"/>
              <w:rFonts w:eastAsia="宋体"/>
            </w:rPr>
          </w:rPrChange>
        </w:rPr>
        <w:commentReference w:id="2"/>
      </w:r>
      <w:r>
        <w:rPr>
          <w:rFonts w:hint="eastAsia"/>
          <w:color w:val="FF0000"/>
        </w:rPr>
        <w:t>。</w:t>
      </w:r>
    </w:p>
    <w:p>
      <w:pPr>
        <w:pStyle w:val="39"/>
        <w:spacing w:before="156" w:after="156"/>
      </w:pPr>
    </w:p>
    <w:p>
      <w:pPr>
        <w:pStyle w:val="4"/>
      </w:pPr>
      <w:commentRangeStart w:id="3"/>
      <w:bookmarkStart w:id="29" w:name="_Toc407110432"/>
      <w:bookmarkStart w:id="30" w:name="_Toc407110704"/>
      <w:bookmarkStart w:id="31" w:name="_Toc407110772"/>
      <w:bookmarkStart w:id="32" w:name="_Toc407119566"/>
      <w:r>
        <w:rPr>
          <w:rFonts w:hint="eastAsia"/>
        </w:rPr>
        <w:t>项目建设内容</w:t>
      </w:r>
      <w:bookmarkEnd w:id="29"/>
      <w:bookmarkEnd w:id="30"/>
      <w:bookmarkEnd w:id="31"/>
      <w:bookmarkEnd w:id="32"/>
      <w:commentRangeEnd w:id="3"/>
      <w:r>
        <w:rPr>
          <w:rStyle w:val="35"/>
          <w:rFonts w:ascii="Times New Roman" w:hAnsi="Times New Roman" w:eastAsia="宋体"/>
        </w:rPr>
        <w:commentReference w:id="3"/>
      </w:r>
    </w:p>
    <w:p>
      <w:pPr>
        <w:pStyle w:val="45"/>
      </w:pPr>
      <w:r>
        <w:t>建设全省统一的</w:t>
      </w:r>
      <w:ins w:id="96" w:author="y" w:date="2015-01-19T10:48:00Z">
        <w:r>
          <w:rPr>
            <w:rFonts w:hint="eastAsia"/>
            <w:color w:val="FF0000"/>
            <w:rPrChange w:id="97" w:author="y" w:date="2015-01-19T10:49:00Z">
              <w:rPr>
                <w:rFonts w:hint="eastAsia"/>
              </w:rPr>
            </w:rPrChange>
          </w:rPr>
          <w:t>公文</w:t>
        </w:r>
      </w:ins>
      <w:ins w:id="98" w:author="y" w:date="2015-01-19T10:48:00Z">
        <w:r>
          <w:rPr>
            <w:color w:val="FF0000"/>
            <w:rPrChange w:id="99" w:author="y" w:date="2015-01-19T10:49:00Z">
              <w:rPr/>
            </w:rPrChange>
          </w:rPr>
          <w:t>处理及事务</w:t>
        </w:r>
      </w:ins>
      <w:ins w:id="100" w:author="y" w:date="2015-01-19T10:49:00Z">
        <w:r>
          <w:rPr>
            <w:rFonts w:hint="eastAsia"/>
            <w:color w:val="FF0000"/>
            <w:rPrChange w:id="101" w:author="y" w:date="2015-01-19T10:49:00Z">
              <w:rPr>
                <w:rFonts w:hint="eastAsia"/>
              </w:rPr>
            </w:rPrChange>
          </w:rPr>
          <w:t>办理</w:t>
        </w:r>
      </w:ins>
      <w:del w:id="102" w:author="y" w:date="2015-01-19T10:48:00Z">
        <w:r>
          <w:rPr/>
          <w:delText>政</w:delText>
        </w:r>
      </w:del>
      <w:del w:id="103" w:author="y" w:date="2015-01-19T10:49:00Z">
        <w:r>
          <w:rPr/>
          <w:delText>务协同</w:delText>
        </w:r>
      </w:del>
      <w:r>
        <w:t>工作平台</w:t>
      </w:r>
    </w:p>
    <w:p>
      <w:pPr>
        <w:spacing w:before="240" w:after="240" w:line="360" w:lineRule="auto"/>
        <w:ind w:firstLine="480"/>
        <w:rPr>
          <w:ins w:id="104" w:author="y" w:date="2015-01-19T10:50:00Z"/>
          <w:rFonts w:ascii="仿宋" w:hAnsi="仿宋"/>
        </w:rPr>
      </w:pPr>
      <w:r>
        <w:rPr>
          <w:rFonts w:ascii="仿宋" w:hAnsi="仿宋"/>
        </w:rPr>
        <w:t>改造</w:t>
      </w:r>
      <w:ins w:id="105" w:author="y" w:date="2015-01-19T13:43:00Z">
        <w:r>
          <w:rPr>
            <w:rFonts w:hint="eastAsia" w:ascii="仿宋" w:hAnsi="仿宋"/>
          </w:rPr>
          <w:t>原</w:t>
        </w:r>
      </w:ins>
      <w:r>
        <w:rPr>
          <w:rFonts w:ascii="仿宋" w:hAnsi="仿宋"/>
        </w:rPr>
        <w:t>省市县三级协同平台，实现</w:t>
      </w:r>
      <w:del w:id="106" w:author="y" w:date="2015-01-19T17:59:00Z">
        <w:r>
          <w:rPr>
            <w:rFonts w:ascii="仿宋" w:hAnsi="仿宋"/>
          </w:rPr>
          <w:delText>省、市、县、乡镇</w:delText>
        </w:r>
      </w:del>
      <w:ins w:id="107" w:author="y" w:date="2015-01-19T17:59:00Z">
        <w:r>
          <w:rPr>
            <w:rFonts w:ascii="仿宋" w:hAnsi="仿宋"/>
          </w:rPr>
          <w:t>省、市、县、乡</w:t>
        </w:r>
      </w:ins>
      <w:r>
        <w:rPr>
          <w:rFonts w:ascii="仿宋" w:hAnsi="仿宋"/>
        </w:rPr>
        <w:t>各级政府部门、直属机构及相关企事业单位的</w:t>
      </w:r>
      <w:del w:id="108" w:author="y" w:date="2015-01-19T13:50:00Z">
        <w:r>
          <w:rPr>
            <w:rFonts w:ascii="仿宋" w:hAnsi="仿宋"/>
          </w:rPr>
          <w:delText>协同</w:delText>
        </w:r>
      </w:del>
      <w:ins w:id="109" w:author="y" w:date="2015-01-19T13:50:00Z">
        <w:r>
          <w:rPr>
            <w:rFonts w:hint="eastAsia" w:ascii="仿宋" w:hAnsi="仿宋"/>
          </w:rPr>
          <w:t>公文办理</w:t>
        </w:r>
      </w:ins>
      <w:ins w:id="110" w:author="y" w:date="2015-01-19T13:50:00Z">
        <w:r>
          <w:rPr>
            <w:rFonts w:ascii="仿宋" w:hAnsi="仿宋"/>
          </w:rPr>
          <w:t>及事务处理</w:t>
        </w:r>
      </w:ins>
      <w:del w:id="111" w:author="y" w:date="2015-01-19T13:50:00Z">
        <w:r>
          <w:rPr>
            <w:rFonts w:ascii="仿宋" w:hAnsi="仿宋"/>
          </w:rPr>
          <w:delText>办公</w:delText>
        </w:r>
      </w:del>
      <w:r>
        <w:rPr>
          <w:rFonts w:ascii="仿宋" w:hAnsi="仿宋"/>
        </w:rPr>
        <w:t>，</w:t>
      </w:r>
      <w:r>
        <w:rPr>
          <w:rFonts w:hint="eastAsia" w:ascii="仿宋" w:hAnsi="仿宋"/>
        </w:rPr>
        <w:t>完成</w:t>
      </w:r>
      <w:del w:id="112" w:author="y" w:date="2015-01-19T13:50:00Z">
        <w:r>
          <w:rPr>
            <w:rFonts w:hint="eastAsia" w:ascii="仿宋" w:hAnsi="仿宋"/>
          </w:rPr>
          <w:delText>协同</w:delText>
        </w:r>
      </w:del>
      <w:ins w:id="113" w:author="y" w:date="2015-01-19T13:50:00Z">
        <w:r>
          <w:rPr>
            <w:rFonts w:hint="eastAsia" w:ascii="仿宋" w:hAnsi="仿宋"/>
          </w:rPr>
          <w:t>系统</w:t>
        </w:r>
      </w:ins>
      <w:del w:id="114" w:author="y" w:date="2015-01-19T13:50:00Z">
        <w:r>
          <w:rPr>
            <w:rFonts w:hint="eastAsia" w:ascii="仿宋" w:hAnsi="仿宋"/>
          </w:rPr>
          <w:delText>平台</w:delText>
        </w:r>
      </w:del>
      <w:r>
        <w:rPr>
          <w:rFonts w:hint="eastAsia" w:ascii="仿宋" w:hAnsi="仿宋"/>
        </w:rPr>
        <w:t>向</w:t>
      </w:r>
      <w:r>
        <w:rPr>
          <w:rFonts w:ascii="仿宋" w:hAnsi="仿宋"/>
        </w:rPr>
        <w:t>“</w:t>
      </w:r>
      <w:r>
        <w:rPr>
          <w:rFonts w:hint="eastAsia" w:ascii="仿宋" w:hAnsi="仿宋"/>
        </w:rPr>
        <w:t>云上贵州</w:t>
      </w:r>
      <w:r>
        <w:rPr>
          <w:rFonts w:ascii="仿宋" w:hAnsi="仿宋"/>
        </w:rPr>
        <w:t>”</w:t>
      </w:r>
      <w:r>
        <w:rPr>
          <w:rFonts w:hint="eastAsia" w:ascii="仿宋" w:hAnsi="仿宋"/>
        </w:rPr>
        <w:t>平台的数据迁移</w:t>
      </w:r>
      <w:r>
        <w:rPr>
          <w:rFonts w:ascii="仿宋" w:hAnsi="仿宋"/>
        </w:rPr>
        <w:t>。</w:t>
      </w:r>
    </w:p>
    <w:p>
      <w:pPr>
        <w:spacing w:before="240" w:after="240" w:line="360" w:lineRule="auto"/>
        <w:ind w:firstLine="480"/>
        <w:rPr>
          <w:rFonts w:ascii="仿宋" w:hAnsi="仿宋"/>
          <w:color w:val="FF0000"/>
          <w:rPrChange w:id="115" w:author="y" w:date="2015-01-19T10:50:00Z">
            <w:rPr>
              <w:rFonts w:ascii="仿宋" w:hAnsi="仿宋"/>
            </w:rPr>
          </w:rPrChange>
        </w:rPr>
      </w:pPr>
      <w:ins w:id="116" w:author="y" w:date="2015-01-19T10:50:00Z">
        <w:r>
          <w:rPr>
            <w:rFonts w:hint="eastAsia" w:ascii="仿宋" w:hAnsi="仿宋"/>
            <w:color w:val="FF0000"/>
            <w:rPrChange w:id="117" w:author="y" w:date="2015-01-19T10:50:00Z">
              <w:rPr>
                <w:rFonts w:hint="eastAsia" w:ascii="仿宋" w:hAnsi="仿宋"/>
              </w:rPr>
            </w:rPrChange>
          </w:rPr>
          <w:t>补充功能</w:t>
        </w:r>
      </w:ins>
      <w:ins w:id="118" w:author="y" w:date="2015-01-19T10:50:00Z">
        <w:r>
          <w:rPr>
            <w:rFonts w:ascii="仿宋" w:hAnsi="仿宋"/>
            <w:color w:val="FF0000"/>
            <w:rPrChange w:id="119" w:author="y" w:date="2015-01-19T10:50:00Z">
              <w:rPr>
                <w:rFonts w:ascii="仿宋" w:hAnsi="仿宋"/>
              </w:rPr>
            </w:rPrChange>
          </w:rPr>
          <w:t>模块</w:t>
        </w:r>
      </w:ins>
    </w:p>
    <w:p>
      <w:pPr>
        <w:pStyle w:val="45"/>
      </w:pPr>
      <w:r>
        <w:t>建设全省统一的公务员政务门户</w:t>
      </w:r>
    </w:p>
    <w:p>
      <w:pPr>
        <w:spacing w:before="240" w:after="240" w:line="360" w:lineRule="auto"/>
        <w:ind w:firstLine="480"/>
        <w:rPr>
          <w:rFonts w:ascii="仿宋" w:hAnsi="仿宋"/>
        </w:rPr>
      </w:pPr>
      <w:r>
        <w:rPr>
          <w:rFonts w:hint="eastAsia" w:ascii="仿宋" w:hAnsi="仿宋" w:cs="仿宋"/>
          <w:rPrChange w:id="120" w:author="许胄资" w:date="2015-01-20T11:48:00Z">
            <w:rPr>
              <w:rFonts w:ascii="仿宋" w:hAnsi="仿宋"/>
            </w:rPr>
          </w:rPrChange>
        </w:rPr>
        <w:t>开发统一的政务门户系统，形成规范的接口标准，集成已建或将要建设的各种异构系统，实现信息整合和集中呈现。</w:t>
      </w:r>
      <w:ins w:id="121" w:author="许胄资" w:date="2015-01-20T11:48:00Z">
        <w:r>
          <w:rPr>
            <w:rFonts w:hint="eastAsia" w:ascii="仿宋" w:hAnsi="仿宋" w:eastAsia="仿宋" w:cs="仿宋"/>
            <w:kern w:val="2"/>
            <w:sz w:val="24"/>
            <w:szCs w:val="24"/>
            <w:lang w:val="en-US" w:eastAsia="zh-CN" w:bidi="ar-SA"/>
            <w:rPrChange w:id="122" w:author="许胄资" w:date="2015-01-20T11:48:00Z">
              <w:rPr>
                <w:rFonts w:hint="eastAsia" w:ascii="仿宋_GB2312" w:hAnsi="宋体" w:eastAsia="仿宋_GB2312" w:cs="Times New Roman"/>
                <w:kern w:val="2"/>
                <w:sz w:val="28"/>
                <w:szCs w:val="28"/>
                <w:lang w:val="en-US" w:eastAsia="zh-CN" w:bidi="ar-SA"/>
              </w:rPr>
            </w:rPrChange>
          </w:rPr>
          <w:t>由其它第三方异构业务系统进行数据交换、共享推送、消息整合等，除此之外还支持人工直接推送内容</w:t>
        </w:r>
      </w:ins>
      <w:ins w:id="123" w:author="许胄资" w:date="2015-01-20T11:48:00Z">
        <w:r>
          <w:rPr>
            <w:rFonts w:hint="eastAsia" w:ascii="仿宋" w:hAnsi="仿宋" w:cs="仿宋"/>
            <w:kern w:val="2"/>
            <w:sz w:val="24"/>
            <w:szCs w:val="24"/>
            <w:lang w:val="en-US" w:eastAsia="zh-CN" w:bidi="ar-SA"/>
          </w:rPr>
          <w:t>。</w:t>
        </w:r>
      </w:ins>
    </w:p>
    <w:p>
      <w:pPr>
        <w:pStyle w:val="45"/>
        <w:rPr>
          <w:color w:val="FF0000"/>
          <w:rPrChange w:id="124" w:author="y" w:date="2015-01-19T10:47:00Z">
            <w:rPr/>
          </w:rPrChange>
        </w:rPr>
      </w:pPr>
      <w:r>
        <w:rPr>
          <w:rFonts w:hint="eastAsia"/>
          <w:color w:val="FF0000"/>
          <w:rPrChange w:id="125" w:author="y" w:date="2015-01-19T10:47:00Z">
            <w:rPr>
              <w:rFonts w:hint="eastAsia"/>
            </w:rPr>
          </w:rPrChange>
        </w:rPr>
        <w:t>建设</w:t>
      </w:r>
      <w:r>
        <w:rPr>
          <w:color w:val="FF0000"/>
          <w:rPrChange w:id="126" w:author="y" w:date="2015-01-19T10:47:00Z">
            <w:rPr/>
          </w:rPrChange>
        </w:rPr>
        <w:t>基于SAAS的协同门户管理系统</w:t>
      </w:r>
      <w:ins w:id="127" w:author="y" w:date="2015-01-19T10:47:00Z">
        <w:r>
          <w:rPr>
            <w:rFonts w:hint="eastAsia"/>
            <w:color w:val="FF0000"/>
          </w:rPr>
          <w:t>（惠智</w:t>
        </w:r>
      </w:ins>
      <w:ins w:id="128" w:author="y" w:date="2015-01-19T10:47:00Z">
        <w:r>
          <w:rPr>
            <w:color w:val="FF0000"/>
          </w:rPr>
          <w:t>修改）</w:t>
        </w:r>
      </w:ins>
    </w:p>
    <w:p>
      <w:pPr>
        <w:spacing w:before="240" w:after="240" w:line="360" w:lineRule="auto"/>
        <w:ind w:firstLine="480"/>
        <w:rPr>
          <w:rFonts w:ascii="仿宋" w:hAnsi="仿宋"/>
        </w:rPr>
      </w:pPr>
      <w:r>
        <w:rPr>
          <w:rFonts w:ascii="仿宋" w:hAnsi="仿宋"/>
        </w:rPr>
        <w:t>实现政务门户的内容管理及多个分布式协同服务中心的用户接入管理、权限控制和信息聚合。</w:t>
      </w:r>
      <w:ins w:id="129" w:author="许胄资" w:date="2015-01-20T10:21:00Z">
        <w:r>
          <w:rPr>
            <w:rFonts w:hint="default" w:ascii="仿宋" w:hAnsi="仿宋"/>
            <w:lang w:eastAsia="zh-CN"/>
            <w:rPrChange w:id="130" w:author="许胄资" w:date="2015-01-20T10:21:00Z">
              <w:rPr>
                <w:rFonts w:hint="eastAsia" w:ascii="仿宋" w:hAnsi="仿宋"/>
                <w:lang w:eastAsia="zh-CN"/>
              </w:rPr>
            </w:rPrChange>
          </w:rPr>
          <w:t>实</w:t>
        </w:r>
      </w:ins>
      <w:ins w:id="131" w:author="许胄资" w:date="2015-01-20T10:21:00Z">
        <w:r>
          <w:rPr>
            <w:rFonts w:hint="default" w:ascii="仿宋" w:hAnsi="仿宋"/>
            <w:lang w:eastAsia="zh-CN"/>
            <w:rPrChange w:id="132" w:author="许胄资" w:date="2015-01-20T10:21:00Z">
              <w:rPr>
                <w:rFonts w:hint="eastAsia" w:ascii="仿宋" w:hAnsi="仿宋"/>
                <w:lang w:eastAsia="zh-CN"/>
              </w:rPr>
            </w:rPrChange>
          </w:rPr>
          <w:t>现</w:t>
        </w:r>
      </w:ins>
      <w:ins w:id="133" w:author="许胄资" w:date="2015-01-20T10:21:00Z">
        <w:r>
          <w:rPr>
            <w:rFonts w:hint="eastAsia" w:ascii="仿宋" w:hAnsi="仿宋"/>
            <w:lang w:eastAsia="zh-CN"/>
          </w:rPr>
          <w:t>电子政务网用户的统一登录</w:t>
        </w:r>
      </w:ins>
      <w:ins w:id="134" w:author="许胄资" w:date="2015-01-20T10:22:00Z">
        <w:r>
          <w:rPr>
            <w:rFonts w:hint="eastAsia" w:ascii="仿宋" w:hAnsi="仿宋"/>
            <w:lang w:eastAsia="zh-CN"/>
          </w:rPr>
          <w:t>、统一认证</w:t>
        </w:r>
      </w:ins>
      <w:ins w:id="135" w:author="许胄资" w:date="2015-01-20T11:49:00Z">
        <w:r>
          <w:rPr>
            <w:rFonts w:hint="eastAsia" w:ascii="仿宋" w:hAnsi="仿宋"/>
            <w:lang w:eastAsia="zh-CN"/>
          </w:rPr>
          <w:t>，</w:t>
        </w:r>
      </w:ins>
      <w:ins w:id="136" w:author="许胄资" w:date="2015-01-20T11:49:00Z">
        <w:r>
          <w:rPr>
            <w:rFonts w:hint="eastAsia" w:ascii="仿宋" w:hAnsi="仿宋" w:eastAsia="仿宋" w:cs="仿宋"/>
            <w:kern w:val="2"/>
            <w:sz w:val="24"/>
            <w:szCs w:val="24"/>
            <w:lang w:val="en-US" w:eastAsia="zh-CN" w:bidi="ar-SA"/>
            <w:rPrChange w:id="137" w:author="许胄资" w:date="2015-01-20T11:50:00Z">
              <w:rPr>
                <w:rFonts w:hint="eastAsia" w:ascii="仿宋_GB2312" w:hAnsi="Times New Roman" w:eastAsia="仿宋_GB2312" w:cs="Times New Roman"/>
                <w:kern w:val="2"/>
                <w:sz w:val="21"/>
                <w:szCs w:val="20"/>
                <w:lang w:val="en-US" w:eastAsia="zh-CN" w:bidi="ar-SA"/>
              </w:rPr>
            </w:rPrChange>
          </w:rPr>
          <w:t>通过信息聚合技术，使工作人员能够通过统一认证访问所需应用系统，聚合展示所关注信息，提高工作效率。</w:t>
        </w:r>
      </w:ins>
    </w:p>
    <w:p>
      <w:pPr>
        <w:pStyle w:val="45"/>
      </w:pPr>
      <w:r>
        <w:rPr>
          <w:rFonts w:hint="eastAsia"/>
        </w:rPr>
        <w:t>建设全省信息交换共享管理</w:t>
      </w:r>
      <w:del w:id="138" w:author="y" w:date="2015-01-19T10:54:00Z">
        <w:r>
          <w:rPr>
            <w:rFonts w:hint="eastAsia"/>
          </w:rPr>
          <w:delText>中心</w:delText>
        </w:r>
      </w:del>
      <w:ins w:id="139" w:author="y" w:date="2015-01-19T10:54:00Z">
        <w:r>
          <w:rPr>
            <w:rFonts w:hint="eastAsia"/>
          </w:rPr>
          <w:t>平台</w:t>
        </w:r>
      </w:ins>
    </w:p>
    <w:p>
      <w:pPr>
        <w:spacing w:before="240" w:after="240" w:line="360" w:lineRule="auto"/>
        <w:ind w:firstLine="480"/>
        <w:rPr>
          <w:rFonts w:ascii="仿宋" w:hAnsi="仿宋"/>
        </w:rPr>
      </w:pPr>
      <w:r>
        <w:rPr>
          <w:rFonts w:hint="eastAsia" w:ascii="仿宋" w:hAnsi="仿宋"/>
        </w:rPr>
        <w:t>实现全省多个</w:t>
      </w:r>
      <w:ins w:id="140" w:author="y" w:date="2015-01-19T13:51:00Z">
        <w:r>
          <w:rPr>
            <w:rFonts w:hint="eastAsia" w:ascii="仿宋" w:hAnsi="仿宋"/>
          </w:rPr>
          <w:t>公文办理</w:t>
        </w:r>
      </w:ins>
      <w:ins w:id="141" w:author="y" w:date="2015-01-19T13:51:00Z">
        <w:r>
          <w:rPr>
            <w:rFonts w:ascii="仿宋" w:hAnsi="仿宋"/>
          </w:rPr>
          <w:t>及事务处理</w:t>
        </w:r>
      </w:ins>
      <w:del w:id="142" w:author="y" w:date="2015-01-19T13:51:00Z">
        <w:r>
          <w:rPr>
            <w:rFonts w:hint="eastAsia" w:ascii="仿宋" w:hAnsi="仿宋"/>
          </w:rPr>
          <w:delText>协同</w:delText>
        </w:r>
      </w:del>
      <w:r>
        <w:rPr>
          <w:rFonts w:hint="eastAsia" w:ascii="仿宋" w:hAnsi="仿宋"/>
        </w:rPr>
        <w:t>服务中心的文档、公文、信息交换，</w:t>
      </w:r>
      <w:r>
        <w:rPr>
          <w:rFonts w:ascii="仿宋" w:hAnsi="仿宋"/>
        </w:rPr>
        <w:t xml:space="preserve">建立全省电子政务信息交换的地方标准和规范，为以后信息系统的建立提供规范指导。 </w:t>
      </w:r>
    </w:p>
    <w:p>
      <w:pPr>
        <w:pStyle w:val="45"/>
      </w:pPr>
      <w:r>
        <w:rPr>
          <w:rFonts w:hint="eastAsia"/>
        </w:rPr>
        <w:t>建设全省组织架构信息管理</w:t>
      </w:r>
      <w:del w:id="143" w:author="y" w:date="2015-01-19T10:54:00Z">
        <w:r>
          <w:rPr>
            <w:rFonts w:hint="eastAsia"/>
          </w:rPr>
          <w:delText>中心</w:delText>
        </w:r>
      </w:del>
      <w:ins w:id="144" w:author="y" w:date="2015-01-19T10:54:00Z">
        <w:r>
          <w:rPr>
            <w:rFonts w:hint="eastAsia"/>
          </w:rPr>
          <w:t>库</w:t>
        </w:r>
      </w:ins>
    </w:p>
    <w:p>
      <w:pPr>
        <w:spacing w:before="240" w:after="240" w:line="360" w:lineRule="auto"/>
        <w:ind w:firstLine="480"/>
        <w:rPr>
          <w:rFonts w:ascii="仿宋" w:hAnsi="仿宋"/>
        </w:rPr>
      </w:pPr>
      <w:r>
        <w:rPr>
          <w:rFonts w:hint="eastAsia" w:ascii="仿宋" w:hAnsi="仿宋"/>
        </w:rPr>
        <w:t>管理全省各级组织架构及公务员信息，完成组织架构及人员的编码及标准化；</w:t>
      </w:r>
    </w:p>
    <w:p>
      <w:pPr>
        <w:pStyle w:val="45"/>
      </w:pPr>
      <w:r>
        <w:t>建设统一的政务信息资源体系</w:t>
      </w:r>
    </w:p>
    <w:p>
      <w:pPr>
        <w:spacing w:before="240" w:after="240" w:line="360" w:lineRule="auto"/>
        <w:ind w:firstLine="480"/>
        <w:rPr>
          <w:rFonts w:ascii="仿宋" w:hAnsi="仿宋"/>
        </w:rPr>
      </w:pPr>
      <w:r>
        <w:rPr>
          <w:rFonts w:ascii="仿宋" w:hAnsi="仿宋"/>
        </w:rPr>
        <w:t>形成统一规范的信息资源目录，按照贵州省政务基础信息资源的数据标准规范对目录内容和信息资源进行有效组织和管理。</w:t>
      </w:r>
    </w:p>
    <w:p>
      <w:pPr>
        <w:pStyle w:val="45"/>
      </w:pPr>
      <w:r>
        <w:t>建设统一的政务办公</w:t>
      </w:r>
      <w:r>
        <w:rPr>
          <w:rFonts w:cs="Times New Roman"/>
        </w:rPr>
        <w:t>安全保障体系</w:t>
      </w:r>
    </w:p>
    <w:p>
      <w:pPr>
        <w:spacing w:before="240" w:after="240" w:line="360" w:lineRule="auto"/>
        <w:ind w:firstLine="480"/>
        <w:rPr>
          <w:rFonts w:ascii="仿宋" w:hAnsi="仿宋"/>
        </w:rPr>
      </w:pPr>
      <w:r>
        <w:rPr>
          <w:rFonts w:ascii="仿宋" w:hAnsi="仿宋"/>
        </w:rPr>
        <w:t>通过建立完善的安全技术措施和严格的安全管理措施，形成相关安全技术标准和执行规范，定期开展安全培训和检查，形成技术、规范、执行三位一体的安全保障体系。</w:t>
      </w:r>
    </w:p>
    <w:p>
      <w:pPr>
        <w:pStyle w:val="45"/>
      </w:pPr>
      <w:r>
        <w:t>建设全省电子政务网</w:t>
      </w:r>
      <w:r>
        <w:rPr>
          <w:rFonts w:cs="Times New Roman"/>
        </w:rPr>
        <w:t>运行维护体系</w:t>
      </w:r>
    </w:p>
    <w:p>
      <w:pPr>
        <w:spacing w:before="240" w:after="240" w:line="360" w:lineRule="auto"/>
        <w:ind w:firstLine="480"/>
        <w:rPr>
          <w:ins w:id="145" w:author="y" w:date="2015-01-19T10:52:00Z"/>
          <w:rFonts w:ascii="仿宋" w:hAnsi="仿宋"/>
        </w:rPr>
      </w:pPr>
      <w:r>
        <w:rPr>
          <w:rFonts w:ascii="仿宋" w:hAnsi="仿宋"/>
        </w:rPr>
        <w:t>建立统一的运维服务体系，形成咨询服务、实施服务、需求响应、故障处理等一些列服务标准和规范，形成符合贵州省实际的政务网信息消费模式。</w:t>
      </w:r>
    </w:p>
    <w:p>
      <w:pPr>
        <w:spacing w:before="240" w:after="240" w:line="360" w:lineRule="auto"/>
        <w:ind w:firstLine="480"/>
        <w:rPr>
          <w:ins w:id="146" w:author="y" w:date="2015-01-19T10:53:00Z"/>
          <w:rFonts w:ascii="仿宋" w:hAnsi="仿宋"/>
          <w:b/>
          <w:color w:val="FF0000"/>
        </w:rPr>
      </w:pPr>
    </w:p>
    <w:p>
      <w:pPr>
        <w:spacing w:before="240" w:after="240" w:line="360" w:lineRule="auto"/>
        <w:ind w:firstLine="480"/>
        <w:rPr>
          <w:rFonts w:ascii="仿宋" w:hAnsi="仿宋"/>
          <w:b/>
          <w:color w:val="FF0000"/>
          <w:rPrChange w:id="147" w:author="y" w:date="2015-01-19T10:53:00Z">
            <w:rPr>
              <w:rFonts w:ascii="仿宋" w:hAnsi="仿宋"/>
            </w:rPr>
          </w:rPrChange>
        </w:rPr>
      </w:pPr>
      <w:ins w:id="148" w:author="y" w:date="2015-01-19T10:52:00Z">
        <w:r>
          <w:rPr>
            <w:rFonts w:hint="eastAsia" w:ascii="仿宋" w:hAnsi="仿宋"/>
            <w:b/>
            <w:color w:val="FF0000"/>
            <w:rPrChange w:id="149" w:author="y" w:date="2015-01-19T10:53:00Z">
              <w:rPr>
                <w:rFonts w:hint="eastAsia" w:ascii="仿宋" w:hAnsi="仿宋"/>
              </w:rPr>
            </w:rPrChange>
          </w:rPr>
          <w:t>增加</w:t>
        </w:r>
      </w:ins>
      <w:ins w:id="150" w:author="y" w:date="2015-01-19T10:52:00Z">
        <w:r>
          <w:rPr>
            <w:rFonts w:ascii="仿宋" w:hAnsi="仿宋"/>
            <w:b/>
            <w:color w:val="FF0000"/>
            <w:rPrChange w:id="151" w:author="y" w:date="2015-01-19T10:53:00Z">
              <w:rPr>
                <w:rFonts w:ascii="仿宋" w:hAnsi="仿宋"/>
              </w:rPr>
            </w:rPrChange>
          </w:rPr>
          <w:t>移动办公</w:t>
        </w:r>
      </w:ins>
    </w:p>
    <w:p>
      <w:pPr>
        <w:pStyle w:val="4"/>
      </w:pPr>
      <w:bookmarkStart w:id="33" w:name="_Toc407110433"/>
      <w:bookmarkStart w:id="34" w:name="_Toc407110705"/>
      <w:bookmarkStart w:id="35" w:name="_Toc407110773"/>
      <w:bookmarkStart w:id="36" w:name="_Toc407119567"/>
      <w:r>
        <w:rPr>
          <w:rFonts w:hint="eastAsia"/>
        </w:rPr>
        <w:t>项目建设周期</w:t>
      </w:r>
      <w:bookmarkEnd w:id="33"/>
      <w:bookmarkEnd w:id="34"/>
      <w:bookmarkEnd w:id="35"/>
      <w:bookmarkEnd w:id="36"/>
    </w:p>
    <w:p>
      <w:pPr>
        <w:pStyle w:val="39"/>
        <w:spacing w:before="156" w:after="156"/>
      </w:pPr>
      <w:r>
        <w:rPr>
          <w:rFonts w:hint="eastAsia"/>
        </w:rPr>
        <w:t>结合电子政务建设的顶层设计，项目整个分为多期建设：</w:t>
      </w:r>
    </w:p>
    <w:p>
      <w:pPr>
        <w:pStyle w:val="39"/>
        <w:spacing w:before="156" w:after="156"/>
        <w:rPr>
          <w:rFonts w:ascii="仿宋" w:hAnsi="仿宋"/>
          <w:color w:val="FF0000"/>
        </w:rPr>
      </w:pPr>
      <w:r>
        <w:rPr>
          <w:rFonts w:hint="eastAsia" w:ascii="仿宋" w:hAnsi="仿宋"/>
          <w:color w:val="FF0000"/>
        </w:rPr>
        <w:t>第一期（</w:t>
      </w:r>
      <w:del w:id="152" w:author="y" w:date="2015-01-19T10:56:00Z">
        <w:r>
          <w:rPr>
            <w:rFonts w:hint="eastAsia" w:ascii="仿宋" w:hAnsi="仿宋"/>
            <w:color w:val="FF0000"/>
          </w:rPr>
          <w:delText>2014年7</w:delText>
        </w:r>
      </w:del>
      <w:ins w:id="153" w:author="y" w:date="2015-01-19T10:56:00Z">
        <w:r>
          <w:rPr>
            <w:rFonts w:hint="eastAsia" w:ascii="仿宋" w:hAnsi="仿宋"/>
            <w:color w:val="FF0000"/>
          </w:rPr>
          <w:t>2014年</w:t>
        </w:r>
      </w:ins>
      <w:ins w:id="154" w:author="y" w:date="2015-01-19T10:58:00Z">
        <w:r>
          <w:rPr>
            <w:rFonts w:ascii="仿宋" w:hAnsi="仿宋"/>
            <w:color w:val="FF0000"/>
          </w:rPr>
          <w:t>2</w:t>
        </w:r>
      </w:ins>
      <w:r>
        <w:rPr>
          <w:rFonts w:hint="eastAsia" w:ascii="仿宋" w:hAnsi="仿宋"/>
          <w:color w:val="FF0000"/>
        </w:rPr>
        <w:t>月</w:t>
      </w:r>
      <w:del w:id="155" w:author="y" w:date="2015-01-19T10:56:00Z">
        <w:r>
          <w:rPr>
            <w:rFonts w:hint="eastAsia" w:ascii="仿宋" w:hAnsi="仿宋"/>
            <w:color w:val="FF0000"/>
          </w:rPr>
          <w:delText>1</w:delText>
        </w:r>
      </w:del>
      <w:r>
        <w:rPr>
          <w:rFonts w:hint="eastAsia" w:ascii="仿宋" w:hAnsi="仿宋"/>
          <w:color w:val="FF0000"/>
        </w:rPr>
        <w:t>1</w:t>
      </w:r>
      <w:ins w:id="156" w:author="y" w:date="2015-01-19T10:58:00Z">
        <w:r>
          <w:rPr>
            <w:rFonts w:ascii="仿宋" w:hAnsi="仿宋"/>
            <w:color w:val="FF0000"/>
          </w:rPr>
          <w:t>3</w:t>
        </w:r>
      </w:ins>
      <w:ins w:id="157" w:author="y" w:date="2015-01-19T10:56:00Z">
        <w:r>
          <w:rPr>
            <w:rFonts w:hint="eastAsia" w:ascii="仿宋" w:hAnsi="仿宋"/>
            <w:color w:val="FF0000"/>
          </w:rPr>
          <w:t>日</w:t>
        </w:r>
      </w:ins>
      <w:r>
        <w:rPr>
          <w:rFonts w:hint="eastAsia" w:ascii="仿宋" w:hAnsi="仿宋"/>
          <w:color w:val="FF0000"/>
        </w:rPr>
        <w:t>——2014年</w:t>
      </w:r>
      <w:del w:id="158" w:author="y" w:date="2015-01-19T10:55:00Z">
        <w:r>
          <w:rPr>
            <w:rFonts w:hint="eastAsia" w:ascii="仿宋" w:hAnsi="仿宋"/>
            <w:color w:val="FF0000"/>
          </w:rPr>
          <w:delText>XX</w:delText>
        </w:r>
      </w:del>
      <w:ins w:id="159" w:author="y" w:date="2015-01-19T10:55:00Z">
        <w:r>
          <w:rPr>
            <w:rFonts w:ascii="仿宋" w:hAnsi="仿宋"/>
            <w:color w:val="FF0000"/>
          </w:rPr>
          <w:t>12</w:t>
        </w:r>
      </w:ins>
      <w:r>
        <w:rPr>
          <w:rFonts w:hint="eastAsia" w:ascii="仿宋" w:hAnsi="仿宋"/>
          <w:color w:val="FF0000"/>
        </w:rPr>
        <w:t>月</w:t>
      </w:r>
      <w:ins w:id="160" w:author="y" w:date="2015-01-19T10:55:00Z">
        <w:r>
          <w:rPr>
            <w:rFonts w:ascii="仿宋" w:hAnsi="仿宋"/>
            <w:color w:val="FF0000"/>
          </w:rPr>
          <w:t>31</w:t>
        </w:r>
      </w:ins>
      <w:del w:id="161" w:author="y" w:date="2015-01-19T10:55:00Z">
        <w:r>
          <w:rPr>
            <w:rFonts w:hint="eastAsia" w:ascii="仿宋" w:hAnsi="仿宋"/>
            <w:color w:val="FF0000"/>
          </w:rPr>
          <w:delText>XX</w:delText>
        </w:r>
      </w:del>
      <w:r>
        <w:rPr>
          <w:rFonts w:hint="eastAsia" w:ascii="仿宋" w:hAnsi="仿宋"/>
          <w:color w:val="FF0000"/>
        </w:rPr>
        <w:t>日）：以构建多级电子政务网平台为主；</w:t>
      </w:r>
    </w:p>
    <w:p>
      <w:pPr>
        <w:pStyle w:val="39"/>
        <w:spacing w:before="156" w:after="156"/>
        <w:rPr>
          <w:rFonts w:ascii="仿宋" w:hAnsi="仿宋"/>
          <w:color w:val="FF0000"/>
        </w:rPr>
      </w:pPr>
      <w:r>
        <w:rPr>
          <w:rFonts w:hint="eastAsia" w:ascii="仿宋" w:hAnsi="仿宋"/>
          <w:color w:val="FF0000"/>
        </w:rPr>
        <w:t>第二期（2015年XX月XX日——2015年XX月XX日）：解决和4库12金等公共服务系统的整合；</w:t>
      </w:r>
    </w:p>
    <w:p>
      <w:pPr>
        <w:pStyle w:val="39"/>
        <w:spacing w:before="156" w:after="156"/>
        <w:rPr>
          <w:rFonts w:ascii="仿宋" w:hAnsi="仿宋"/>
          <w:color w:val="FF0000"/>
        </w:rPr>
      </w:pPr>
      <w:r>
        <w:rPr>
          <w:rFonts w:hint="eastAsia" w:ascii="仿宋" w:hAnsi="仿宋"/>
          <w:color w:val="FF0000"/>
        </w:rPr>
        <w:t>第三期（20XX年XX月XX日——20XX年XX月XX日）：解决和其他云的交换问题；</w:t>
      </w:r>
    </w:p>
    <w:p>
      <w:pPr>
        <w:pStyle w:val="39"/>
        <w:spacing w:before="156" w:after="156"/>
        <w:rPr>
          <w:rFonts w:ascii="仿宋" w:hAnsi="仿宋"/>
          <w:color w:val="FF0000"/>
        </w:rPr>
      </w:pPr>
      <w:r>
        <w:rPr>
          <w:rFonts w:hint="eastAsia" w:ascii="仿宋" w:hAnsi="仿宋"/>
          <w:color w:val="FF0000"/>
        </w:rPr>
        <w:t>第四期（20XX年XX月XX日——20XX年XX月XX日）：考虑基于云和大数据，面向企业和公众的新服务。</w:t>
      </w:r>
    </w:p>
    <w:p>
      <w:pPr>
        <w:spacing w:before="240" w:after="240" w:line="360" w:lineRule="auto"/>
        <w:ind w:firstLine="480"/>
        <w:rPr>
          <w:rFonts w:ascii="仿宋" w:hAnsi="仿宋"/>
        </w:rPr>
      </w:pPr>
    </w:p>
    <w:p>
      <w:pPr>
        <w:pStyle w:val="3"/>
        <w:spacing w:before="312" w:after="156"/>
      </w:pPr>
      <w:bookmarkStart w:id="37" w:name="_Toc407110434"/>
      <w:bookmarkStart w:id="38" w:name="_Toc407110706"/>
      <w:bookmarkStart w:id="39" w:name="_Toc407110774"/>
      <w:bookmarkStart w:id="40" w:name="_Toc407119568"/>
      <w:r>
        <w:rPr>
          <w:rFonts w:hint="eastAsia"/>
        </w:rPr>
        <w:t>总投资及来源</w:t>
      </w:r>
      <w:bookmarkEnd w:id="37"/>
      <w:bookmarkEnd w:id="38"/>
      <w:bookmarkEnd w:id="39"/>
      <w:bookmarkEnd w:id="40"/>
    </w:p>
    <w:p>
      <w:pPr>
        <w:pStyle w:val="39"/>
        <w:spacing w:before="156" w:after="156"/>
      </w:pPr>
      <w:r>
        <w:rPr>
          <w:rFonts w:hint="eastAsia"/>
        </w:rPr>
        <w:t>项目总投资为：         万元</w:t>
      </w:r>
    </w:p>
    <w:p>
      <w:pPr>
        <w:pStyle w:val="39"/>
        <w:spacing w:before="156" w:after="156"/>
      </w:pPr>
      <w:r>
        <w:rPr>
          <w:rFonts w:hint="eastAsia"/>
        </w:rPr>
        <w:t xml:space="preserve">资金来源：        </w:t>
      </w:r>
      <w:ins w:id="162" w:author="y" w:date="2015-01-19T10:57:00Z">
        <w:r>
          <w:rPr>
            <w:rFonts w:hint="eastAsia"/>
          </w:rPr>
          <w:t>自筹</w:t>
        </w:r>
      </w:ins>
      <w:ins w:id="163" w:author="y" w:date="2015-01-19T10:57:00Z">
        <w:r>
          <w:rPr/>
          <w:t>资金（</w:t>
        </w:r>
      </w:ins>
      <w:ins w:id="164" w:author="y" w:date="2015-01-19T10:57:00Z">
        <w:r>
          <w:rPr>
            <w:rFonts w:hint="eastAsia"/>
          </w:rPr>
          <w:t>来源</w:t>
        </w:r>
      </w:ins>
      <w:ins w:id="165" w:author="y" w:date="2015-01-19T10:57:00Z">
        <w:r>
          <w:rPr/>
          <w:t>省财政）</w:t>
        </w:r>
      </w:ins>
      <w:del w:id="166" w:author="y" w:date="2015-01-19T10:57:00Z">
        <w:r>
          <w:rPr>
            <w:rFonts w:hint="eastAsia"/>
          </w:rPr>
          <w:delText>财政性资金</w:delText>
        </w:r>
      </w:del>
    </w:p>
    <w:p>
      <w:pPr>
        <w:spacing w:before="240" w:after="240" w:line="360" w:lineRule="auto"/>
        <w:ind w:firstLine="480"/>
        <w:rPr>
          <w:rFonts w:ascii="仿宋" w:hAnsi="仿宋"/>
        </w:rPr>
      </w:pPr>
    </w:p>
    <w:p>
      <w:pPr>
        <w:pStyle w:val="3"/>
        <w:spacing w:before="312" w:after="156"/>
        <w:rPr>
          <w:color w:val="FF0000"/>
          <w:rPrChange w:id="167" w:author="y" w:date="2015-01-19T11:02:00Z">
            <w:rPr/>
          </w:rPrChange>
        </w:rPr>
      </w:pPr>
      <w:commentRangeStart w:id="4"/>
      <w:bookmarkStart w:id="41" w:name="_Toc407110435"/>
      <w:bookmarkStart w:id="42" w:name="_Toc407110707"/>
      <w:bookmarkStart w:id="43" w:name="_Toc407110775"/>
      <w:bookmarkStart w:id="44" w:name="_Toc407119569"/>
      <w:r>
        <w:rPr>
          <w:rFonts w:hint="eastAsia"/>
          <w:color w:val="FF0000"/>
          <w:rPrChange w:id="168" w:author="y" w:date="2015-01-19T11:02:00Z">
            <w:rPr>
              <w:rFonts w:hint="eastAsia"/>
            </w:rPr>
          </w:rPrChange>
        </w:rPr>
        <w:t>经济效益与社会效益</w:t>
      </w:r>
      <w:bookmarkEnd w:id="41"/>
      <w:bookmarkEnd w:id="42"/>
      <w:bookmarkEnd w:id="43"/>
      <w:bookmarkEnd w:id="44"/>
      <w:commentRangeEnd w:id="4"/>
      <w:r>
        <w:rPr>
          <w:rStyle w:val="35"/>
          <w:rFonts w:ascii="Times New Roman" w:hAnsi="Times New Roman" w:eastAsia="宋体"/>
          <w:b w:val="0"/>
          <w:bCs w:val="0"/>
          <w:color w:val="FF0000"/>
          <w:rPrChange w:id="169" w:author="y" w:date="2015-01-19T11:02:00Z">
            <w:rPr>
              <w:rStyle w:val="35"/>
              <w:rFonts w:ascii="Times New Roman" w:hAnsi="Times New Roman" w:eastAsia="宋体"/>
              <w:b w:val="0"/>
              <w:bCs w:val="0"/>
            </w:rPr>
          </w:rPrChange>
        </w:rPr>
        <w:commentReference w:id="4"/>
      </w:r>
      <w:ins w:id="170" w:author="y" w:date="2015-01-19T11:02:00Z">
        <w:r>
          <w:rPr>
            <w:rFonts w:hint="eastAsia"/>
            <w:color w:val="FF0000"/>
          </w:rPr>
          <w:t>（惠智</w:t>
        </w:r>
      </w:ins>
      <w:ins w:id="171" w:author="y" w:date="2015-01-19T11:02:00Z">
        <w:r>
          <w:rPr>
            <w:color w:val="FF0000"/>
          </w:rPr>
          <w:t>补充）</w:t>
        </w:r>
      </w:ins>
    </w:p>
    <w:p>
      <w:pPr>
        <w:pStyle w:val="39"/>
        <w:spacing w:before="156" w:after="156"/>
      </w:pPr>
      <w:r>
        <w:rPr>
          <w:rFonts w:hint="eastAsia"/>
        </w:rPr>
        <w:t>贵州省电子政务网项目的建设，利用先进技术促进政务信息化，不仅有助于提升推动贵州</w:t>
      </w:r>
      <w:ins w:id="172" w:author="y" w:date="2015-01-19T17:59:00Z">
        <w:r>
          <w:rPr>
            <w:rFonts w:ascii="仿宋" w:hAnsi="仿宋"/>
          </w:rPr>
          <w:t>省、市、县、乡</w:t>
        </w:r>
      </w:ins>
      <w:ins w:id="173" w:author="y" w:date="2015-01-19T13:43:00Z">
        <w:r>
          <w:rPr>
            <w:rFonts w:ascii="仿宋" w:hAnsi="仿宋"/>
          </w:rPr>
          <w:t>各级政府</w:t>
        </w:r>
      </w:ins>
      <w:del w:id="174" w:author="y" w:date="2015-01-19T13:43:00Z">
        <w:r>
          <w:rPr>
            <w:rFonts w:hint="eastAsia"/>
          </w:rPr>
          <w:delText>省三级政府</w:delText>
        </w:r>
      </w:del>
      <w:r>
        <w:rPr>
          <w:rFonts w:hint="eastAsia"/>
        </w:rPr>
        <w:t>工作人员的工作效率和办事能力提升，通过集约化的建设降低办公成本，还能实现全省公务员考勤，以及全省跨地域、跨单位的审批协同。有助于提高政府办公效率和政务管理服务的水平，还将有助于提升贵州省政府的整体形象，其经济及社会效益主要体现在以下几方面：</w:t>
      </w:r>
    </w:p>
    <w:p>
      <w:pPr>
        <w:pStyle w:val="39"/>
        <w:numPr>
          <w:ilvl w:val="0"/>
          <w:numId w:val="6"/>
        </w:numPr>
        <w:spacing w:before="156" w:after="156"/>
        <w:rPr>
          <w:ins w:id="175" w:author="许胄资" w:date="2015-01-20T11:53:00Z"/>
          <w:rFonts w:ascii="仿宋" w:hAnsi="仿宋"/>
          <w:kern w:val="0"/>
        </w:rPr>
      </w:pPr>
      <w:r>
        <w:rPr>
          <w:rFonts w:hint="eastAsia" w:ascii="仿宋" w:hAnsi="仿宋"/>
          <w:kern w:val="0"/>
        </w:rPr>
        <w:t>通过改变传统的办公模式，改进管理的模式和手段，节约办公费用，有效降低交通及通讯费用，提升政府行政效率；</w:t>
      </w:r>
      <w:r>
        <w:rPr>
          <w:rFonts w:hint="eastAsia" w:ascii="仿宋" w:hAnsi="仿宋"/>
        </w:rPr>
        <w:t>做好“三个服务”（为领导服务、为部门服务、为地方服务），</w:t>
      </w:r>
      <w:r>
        <w:rPr>
          <w:rFonts w:hint="eastAsia" w:ascii="仿宋" w:hAnsi="仿宋"/>
          <w:kern w:val="0"/>
        </w:rPr>
        <w:t>提高管理的力度与效率，指导及辅助各级领导决策。</w:t>
      </w:r>
    </w:p>
    <w:p>
      <w:pPr>
        <w:pStyle w:val="39"/>
        <w:numPr>
          <w:ilvl w:val="0"/>
          <w:numId w:val="6"/>
          <w:ins w:id="176" w:author="许胄资" w:date="2015-01-20T11:53:00Z"/>
        </w:numPr>
        <w:spacing w:before="156" w:after="156"/>
        <w:rPr>
          <w:rFonts w:hint="eastAsia" w:ascii="仿宋" w:hAnsi="仿宋" w:cs="仿宋"/>
          <w:kern w:val="0"/>
          <w:rPrChange w:id="177" w:author="许胄资" w:date="2015-01-20T11:53:00Z">
            <w:rPr>
              <w:rFonts w:ascii="仿宋" w:hAnsi="仿宋"/>
              <w:kern w:val="0"/>
            </w:rPr>
          </w:rPrChange>
        </w:rPr>
      </w:pPr>
      <w:ins w:id="178" w:author="许胄资" w:date="2015-01-20T11:53:00Z">
        <w:r>
          <w:rPr>
            <w:rFonts w:hint="eastAsia" w:ascii="仿宋" w:hAnsi="仿宋" w:cs="仿宋"/>
            <w:kern w:val="2"/>
            <w:sz w:val="24"/>
            <w:szCs w:val="24"/>
            <w:lang w:val="en-US" w:eastAsia="zh-CN" w:bidi="ar-SA"/>
          </w:rPr>
          <w:t>通过建设统一的工作平台</w:t>
        </w:r>
      </w:ins>
      <w:ins w:id="179" w:author="许胄资" w:date="2015-01-20T11:54:00Z">
        <w:r>
          <w:rPr>
            <w:rFonts w:hint="eastAsia" w:ascii="仿宋" w:hAnsi="仿宋" w:cs="仿宋"/>
            <w:kern w:val="2"/>
            <w:sz w:val="24"/>
            <w:szCs w:val="24"/>
            <w:lang w:val="en-US" w:eastAsia="zh-CN" w:bidi="ar-SA"/>
          </w:rPr>
          <w:t>及统一的认证入口，使得</w:t>
        </w:r>
      </w:ins>
      <w:ins w:id="180" w:author="许胄资" w:date="2015-01-20T11:53:00Z">
        <w:r>
          <w:rPr>
            <w:rFonts w:hint="eastAsia" w:ascii="仿宋" w:hAnsi="仿宋" w:eastAsia="仿宋" w:cs="仿宋"/>
            <w:kern w:val="2"/>
            <w:sz w:val="24"/>
            <w:szCs w:val="24"/>
            <w:lang w:val="en-US" w:eastAsia="zh-CN" w:bidi="ar-SA"/>
            <w:rPrChange w:id="181" w:author="许胄资" w:date="2015-01-20T11:53:00Z">
              <w:rPr>
                <w:rFonts w:hint="eastAsia" w:ascii="仿宋_GB2312" w:hAnsi="Times New Roman" w:eastAsia="仿宋_GB2312" w:cs="Times New Roman"/>
                <w:kern w:val="2"/>
                <w:sz w:val="28"/>
                <w:szCs w:val="28"/>
                <w:lang w:val="en-US" w:eastAsia="zh-CN" w:bidi="ar-SA"/>
              </w:rPr>
            </w:rPrChange>
          </w:rPr>
          <w:t>全省各单位、各部门，信息共享，互联互通，统一登录，统一门户的载体。促进各级公务员互相学习兄弟单位、上下级部门之间好的工作方式和工作方法，提升了工作能力和业务水平。同时，各级单位信息共享，互联互通，各行业单位工作、业务数据汇集，也为之后大数据分析提供了有力保障。</w:t>
        </w:r>
      </w:ins>
    </w:p>
    <w:p>
      <w:pPr>
        <w:pStyle w:val="39"/>
        <w:numPr>
          <w:ilvl w:val="0"/>
          <w:numId w:val="6"/>
        </w:numPr>
        <w:spacing w:before="156" w:after="156"/>
        <w:rPr>
          <w:rFonts w:ascii="仿宋" w:hAnsi="仿宋"/>
          <w:kern w:val="0"/>
        </w:rPr>
      </w:pPr>
      <w:r>
        <w:rPr>
          <w:rFonts w:hint="eastAsia" w:ascii="仿宋" w:hAnsi="仿宋"/>
          <w:kern w:val="0"/>
        </w:rPr>
        <w:t>采用统筹建设全省的电子政务网，避免重复投资、分散投资带来的巨大浪费，大大节约信息化建设的财政经费。</w:t>
      </w:r>
    </w:p>
    <w:p>
      <w:pPr>
        <w:pStyle w:val="39"/>
        <w:numPr>
          <w:ilvl w:val="0"/>
          <w:numId w:val="6"/>
        </w:numPr>
        <w:spacing w:before="156" w:after="156"/>
        <w:rPr>
          <w:rFonts w:ascii="仿宋" w:hAnsi="仿宋"/>
          <w:kern w:val="0"/>
        </w:rPr>
      </w:pPr>
      <w:r>
        <w:rPr>
          <w:rFonts w:hint="eastAsia" w:ascii="仿宋" w:hAnsi="仿宋"/>
          <w:kern w:val="0"/>
        </w:rPr>
        <w:t>通过集约化建设方式快速覆盖全省20万公务人员，实现全省各级政府的信息共享和业务协同，加快公文流转效率；增进跨部门的信息的沟通与共享，有利于增强信息的透明度，实现多部门联合监督，提升公共管理水平。</w:t>
      </w:r>
    </w:p>
    <w:p>
      <w:pPr>
        <w:pStyle w:val="39"/>
        <w:numPr>
          <w:ilvl w:val="0"/>
          <w:numId w:val="6"/>
        </w:numPr>
        <w:spacing w:before="156" w:after="156"/>
        <w:rPr>
          <w:rFonts w:ascii="仿宋" w:hAnsi="仿宋"/>
          <w:kern w:val="0"/>
        </w:rPr>
      </w:pPr>
      <w:r>
        <w:rPr>
          <w:rFonts w:hint="eastAsia" w:ascii="仿宋" w:hAnsi="仿宋"/>
          <w:kern w:val="0"/>
        </w:rPr>
        <w:t>通过对现有系统平台进行技术改造和国产化，</w:t>
      </w:r>
      <w:r>
        <w:rPr>
          <w:rFonts w:hint="eastAsia"/>
        </w:rPr>
        <w:t>为贵州省行政大数据的政务云建设保驾护航，全面提升政务信息的安全性，降低对国外特别是美国的数据库、应用软件等的依赖，对于</w:t>
      </w:r>
      <w:r>
        <w:rPr>
          <w:rFonts w:hint="eastAsia" w:ascii="仿宋" w:hAnsi="仿宋"/>
          <w:kern w:val="0"/>
        </w:rPr>
        <w:t>进一步加强贵州省电子政务信息化的综合实力，</w:t>
      </w:r>
      <w:r>
        <w:rPr>
          <w:rFonts w:hint="eastAsia"/>
        </w:rPr>
        <w:t>具有重要的政治意义和经济价值。</w:t>
      </w:r>
    </w:p>
    <w:p>
      <w:pPr>
        <w:pStyle w:val="39"/>
        <w:numPr>
          <w:ilvl w:val="0"/>
          <w:numId w:val="6"/>
        </w:numPr>
        <w:spacing w:before="156" w:after="156"/>
        <w:rPr>
          <w:rFonts w:ascii="仿宋" w:hAnsi="仿宋"/>
        </w:rPr>
      </w:pPr>
      <w:r>
        <w:rPr>
          <w:rFonts w:hint="eastAsia" w:ascii="仿宋" w:hAnsi="仿宋"/>
        </w:rPr>
        <w:t>推动建设面向政府、公众和企业的云计算和大数据服务平台，探索新的商业模式，助推贵州发展腾飞，</w:t>
      </w:r>
      <w:r>
        <w:rPr>
          <w:rFonts w:ascii="仿宋" w:hAnsi="仿宋"/>
        </w:rPr>
        <w:t>让贵州</w:t>
      </w:r>
      <w:r>
        <w:rPr>
          <w:rFonts w:hint="eastAsia" w:ascii="仿宋" w:hAnsi="仿宋"/>
        </w:rPr>
        <w:t>人民</w:t>
      </w:r>
      <w:r>
        <w:rPr>
          <w:rFonts w:ascii="仿宋" w:hAnsi="仿宋"/>
        </w:rPr>
        <w:t>享受到大数据带来的“新生活”。</w:t>
      </w:r>
    </w:p>
    <w:p>
      <w:pPr>
        <w:pStyle w:val="39"/>
        <w:spacing w:before="156" w:after="156"/>
      </w:pPr>
      <w:r>
        <w:rPr>
          <w:rFonts w:hint="eastAsia"/>
        </w:rPr>
        <w:t>总之，通过贵州省电子政务网工程建设项目的实施，用系统论的方法和最新信息技术、移动通信技术对现有管理进行有效提升，并用新的理论指导电子政务建设和公共管理，具有较强的经济和社会效率。</w:t>
      </w:r>
    </w:p>
    <w:p>
      <w:pPr>
        <w:pStyle w:val="39"/>
        <w:spacing w:before="156" w:after="156"/>
      </w:pPr>
    </w:p>
    <w:p>
      <w:pPr>
        <w:pStyle w:val="3"/>
        <w:spacing w:before="312" w:after="156"/>
      </w:pPr>
      <w:bookmarkStart w:id="45" w:name="_Toc407110436"/>
      <w:bookmarkStart w:id="46" w:name="_Toc407110708"/>
      <w:bookmarkStart w:id="47" w:name="_Toc407110776"/>
      <w:bookmarkStart w:id="48" w:name="_Toc407119570"/>
      <w:r>
        <w:rPr>
          <w:rFonts w:hint="eastAsia"/>
        </w:rPr>
        <w:t>主要结论与建议</w:t>
      </w:r>
      <w:bookmarkEnd w:id="45"/>
      <w:bookmarkEnd w:id="46"/>
      <w:bookmarkEnd w:id="47"/>
      <w:bookmarkEnd w:id="48"/>
    </w:p>
    <w:p>
      <w:pPr>
        <w:pStyle w:val="39"/>
        <w:spacing w:before="156" w:after="156"/>
        <w:rPr>
          <w:rPrChange w:id="182" w:author="y" w:date="2015-01-19T13:52:00Z">
            <w:rPr/>
          </w:rPrChange>
        </w:rPr>
      </w:pPr>
      <w:r>
        <w:rPr>
          <w:rFonts w:ascii="仿宋" w:hAnsi="仿宋"/>
        </w:rPr>
        <w:t>贵州省电子政务网是</w:t>
      </w:r>
      <w:r>
        <w:rPr>
          <w:rFonts w:hint="eastAsia"/>
        </w:rPr>
        <w:t>根据贵州省政府各级单位和部门的用户需求进行深入分析和研究，在贵州省政府办公厅建设</w:t>
      </w:r>
      <w:r>
        <w:t>7+N</w:t>
      </w:r>
      <w:r>
        <w:rPr>
          <w:rFonts w:hint="eastAsia"/>
        </w:rPr>
        <w:t>朵云的背景之下，提出的以新型信息消费模式为基础，构建针对全省</w:t>
      </w:r>
      <w:r>
        <w:t>20万</w:t>
      </w:r>
      <w:r>
        <w:rPr>
          <w:rFonts w:hint="eastAsia"/>
        </w:rPr>
        <w:t>公务员工作，实现跨省，市，县，乡镇的多级大</w:t>
      </w:r>
      <w:del w:id="183" w:author="y" w:date="2015-01-19T13:52:00Z">
        <w:r>
          <w:rPr>
            <w:rFonts w:hint="eastAsia"/>
            <w:rPrChange w:id="184" w:author="y" w:date="2015-01-19T13:52:00Z">
              <w:rPr>
                <w:rFonts w:hint="eastAsia"/>
              </w:rPr>
            </w:rPrChange>
          </w:rPr>
          <w:delText>协同</w:delText>
        </w:r>
      </w:del>
      <w:ins w:id="185" w:author="y" w:date="2015-01-19T13:52:00Z">
        <w:r>
          <w:rPr>
            <w:rFonts w:hint="eastAsia"/>
            <w:color w:val="auto"/>
            <w:rPrChange w:id="186" w:author="y" w:date="2015-01-19T13:52:00Z">
              <w:rPr>
                <w:rFonts w:hint="eastAsia"/>
                <w:color w:val="FF0000"/>
              </w:rPr>
            </w:rPrChange>
          </w:rPr>
          <w:t>平台</w:t>
        </w:r>
      </w:ins>
      <w:del w:id="187" w:author="y" w:date="2015-01-19T13:52:00Z">
        <w:r>
          <w:rPr>
            <w:rFonts w:hint="eastAsia"/>
          </w:rPr>
          <w:delText>及信息共享要求</w:delText>
        </w:r>
      </w:del>
      <w:r>
        <w:rPr>
          <w:rFonts w:hint="eastAsia"/>
        </w:rPr>
        <w:t>的集约化建设方案。</w:t>
      </w:r>
    </w:p>
    <w:p>
      <w:pPr>
        <w:pStyle w:val="39"/>
        <w:spacing w:before="156" w:after="156"/>
      </w:pPr>
      <w:r>
        <w:rPr>
          <w:rFonts w:hint="eastAsia"/>
        </w:rPr>
        <w:t>按照这个方案，需要建设一个覆盖全省</w:t>
      </w:r>
      <w:r>
        <w:rPr>
          <w:rFonts w:hint="eastAsia"/>
          <w:color w:val="auto"/>
          <w:rPrChange w:id="188" w:author="y" w:date="2015-01-19T13:52:00Z">
            <w:rPr>
              <w:rFonts w:hint="eastAsia"/>
              <w:color w:val="FF0000"/>
            </w:rPr>
          </w:rPrChange>
        </w:rPr>
        <w:t>20</w:t>
      </w:r>
      <w:ins w:id="189" w:author="y" w:date="2015-01-19T10:58:00Z">
        <w:r>
          <w:rPr>
            <w:rFonts w:hint="eastAsia"/>
            <w:color w:val="auto"/>
            <w:rPrChange w:id="190" w:author="y" w:date="2015-01-19T13:52:00Z">
              <w:rPr>
                <w:rFonts w:hint="eastAsia"/>
                <w:color w:val="FF0000"/>
              </w:rPr>
            </w:rPrChange>
          </w:rPr>
          <w:t>万</w:t>
        </w:r>
      </w:ins>
      <w:del w:id="191" w:author="y" w:date="2015-01-19T10:58:00Z">
        <w:r>
          <w:rPr>
            <w:rFonts w:hint="eastAsia"/>
            <w:color w:val="auto"/>
            <w:rPrChange w:id="192" w:author="y" w:date="2015-01-19T13:52:00Z">
              <w:rPr>
                <w:rFonts w:hint="eastAsia"/>
                <w:color w:val="FF0000"/>
              </w:rPr>
            </w:rPrChange>
          </w:rPr>
          <w:delText>W</w:delText>
        </w:r>
      </w:del>
      <w:r>
        <w:rPr>
          <w:rFonts w:hint="eastAsia"/>
        </w:rPr>
        <w:t>公务人员实现资源共享和</w:t>
      </w:r>
      <w:ins w:id="193" w:author="y" w:date="2015-01-19T13:52:00Z">
        <w:r>
          <w:rPr>
            <w:rFonts w:hint="eastAsia" w:ascii="仿宋" w:hAnsi="仿宋"/>
          </w:rPr>
          <w:t>公文办理</w:t>
        </w:r>
      </w:ins>
      <w:ins w:id="194" w:author="y" w:date="2015-01-19T13:52:00Z">
        <w:r>
          <w:rPr>
            <w:rFonts w:ascii="仿宋" w:hAnsi="仿宋"/>
          </w:rPr>
          <w:t>及事务处理</w:t>
        </w:r>
      </w:ins>
      <w:del w:id="195" w:author="y" w:date="2015-01-19T13:52:00Z">
        <w:r>
          <w:rPr>
            <w:rFonts w:hint="eastAsia"/>
          </w:rPr>
          <w:delText>协同</w:delText>
        </w:r>
      </w:del>
      <w:r>
        <w:rPr>
          <w:rFonts w:hint="eastAsia"/>
        </w:rPr>
        <w:t>工作的省级电子政务工作平台——贵州省电子政务网。理由如下：</w:t>
      </w:r>
    </w:p>
    <w:p>
      <w:pPr>
        <w:pStyle w:val="39"/>
        <w:spacing w:before="156" w:after="156"/>
        <w:rPr>
          <w:rFonts w:ascii="仿宋" w:hAnsi="仿宋"/>
        </w:rPr>
      </w:pPr>
      <w:r>
        <w:rPr>
          <w:rFonts w:ascii="仿宋" w:hAnsi="仿宋"/>
        </w:rPr>
        <w:t>一、贵州省电子政务网的建设有助于</w:t>
      </w:r>
      <w:ins w:id="196" w:author="y" w:date="2015-01-19T17:59:00Z">
        <w:r>
          <w:rPr>
            <w:rFonts w:ascii="仿宋" w:hAnsi="仿宋"/>
          </w:rPr>
          <w:t>省、市、县、乡</w:t>
        </w:r>
      </w:ins>
      <w:ins w:id="197" w:author="y" w:date="2015-01-19T13:43:00Z">
        <w:r>
          <w:rPr>
            <w:rFonts w:ascii="仿宋" w:hAnsi="仿宋"/>
          </w:rPr>
          <w:t>各级政府</w:t>
        </w:r>
      </w:ins>
      <w:del w:id="198" w:author="y" w:date="2015-01-19T13:43:00Z">
        <w:r>
          <w:rPr>
            <w:rFonts w:hint="eastAsia"/>
          </w:rPr>
          <w:delText>三级政府</w:delText>
        </w:r>
      </w:del>
      <w:r>
        <w:rPr>
          <w:rFonts w:hint="eastAsia"/>
        </w:rPr>
        <w:t>工作人员的工作效率和办事能力提升，实现全省公务员考勤，及全省跨地域、跨单位的审批协同。同时还能实现资源共享、降低行政成本、优化政务流程、辅助领导决策并提高行政效率；对于加大贵州省政务信息化建设力度，利用先进技术促进政务信息化，完善贵州省电子政务建设基础设施具有重大意义。</w:t>
      </w:r>
      <w:r>
        <w:rPr>
          <w:rFonts w:ascii="仿宋" w:hAnsi="仿宋"/>
        </w:rPr>
        <w:t xml:space="preserve"> </w:t>
      </w:r>
    </w:p>
    <w:p>
      <w:pPr>
        <w:pStyle w:val="39"/>
        <w:spacing w:before="156" w:after="156"/>
      </w:pPr>
      <w:r>
        <w:rPr>
          <w:rFonts w:hint="eastAsia"/>
        </w:rPr>
        <w:t>二、该项目符合当前贵州省政府信息化建设的大政方针和实际情况需要，通过建设一个覆盖全省20万公务人员实现资源共享和</w:t>
      </w:r>
      <w:ins w:id="199" w:author="y" w:date="2015-01-19T13:52:00Z">
        <w:r>
          <w:rPr>
            <w:rFonts w:hint="eastAsia" w:ascii="仿宋" w:hAnsi="仿宋"/>
          </w:rPr>
          <w:t>公文办理</w:t>
        </w:r>
      </w:ins>
      <w:ins w:id="200" w:author="y" w:date="2015-01-19T13:52:00Z">
        <w:r>
          <w:rPr>
            <w:rFonts w:ascii="仿宋" w:hAnsi="仿宋"/>
          </w:rPr>
          <w:t>及事务处理</w:t>
        </w:r>
      </w:ins>
      <w:del w:id="201" w:author="y" w:date="2015-01-19T13:52:00Z">
        <w:r>
          <w:rPr>
            <w:rFonts w:hint="eastAsia"/>
          </w:rPr>
          <w:delText>协同</w:delText>
        </w:r>
      </w:del>
      <w:r>
        <w:rPr>
          <w:rFonts w:hint="eastAsia"/>
        </w:rPr>
        <w:t>工作的省级政务工作平台——贵州省电子政务网，在实现</w:t>
      </w:r>
      <w:del w:id="202" w:author="y" w:date="2015-01-19T17:59:00Z">
        <w:r>
          <w:rPr>
            <w:rFonts w:hint="eastAsia"/>
          </w:rPr>
          <w:delText>省、市、县、乡镇</w:delText>
        </w:r>
      </w:del>
      <w:ins w:id="203" w:author="y" w:date="2015-01-19T17:59:00Z">
        <w:r>
          <w:rPr>
            <w:rFonts w:hint="eastAsia"/>
          </w:rPr>
          <w:t>省、市、县、乡</w:t>
        </w:r>
      </w:ins>
      <w:r>
        <w:rPr>
          <w:rFonts w:hint="eastAsia"/>
        </w:rPr>
        <w:t>各级政府的</w:t>
      </w:r>
      <w:ins w:id="204" w:author="y" w:date="2015-01-19T13:52:00Z">
        <w:r>
          <w:rPr>
            <w:rFonts w:hint="eastAsia" w:ascii="仿宋" w:hAnsi="仿宋"/>
          </w:rPr>
          <w:t>公文办理</w:t>
        </w:r>
      </w:ins>
      <w:ins w:id="205" w:author="y" w:date="2015-01-19T13:52:00Z">
        <w:r>
          <w:rPr>
            <w:rFonts w:ascii="仿宋" w:hAnsi="仿宋"/>
          </w:rPr>
          <w:t>及事务处理</w:t>
        </w:r>
      </w:ins>
      <w:del w:id="206" w:author="y" w:date="2015-01-19T13:52:00Z">
        <w:r>
          <w:rPr>
            <w:rFonts w:hint="eastAsia"/>
          </w:rPr>
          <w:delText>工作协同</w:delText>
        </w:r>
      </w:del>
      <w:r>
        <w:rPr>
          <w:rFonts w:hint="eastAsia"/>
        </w:rPr>
        <w:t>和信息共享的基础上，并通过与公众门户和各种业务系统整合、重构、新建等方式辐射到全省企业和公众，最终实现纵向和横向的互联互通、信息共享和业务协同，形成7+N朵云中的电子政务云。实现政务行政大数据的共享，开创全新的大数据商业模式。该系统建设能够为贵州省带来巨大的经济效益和社会效益。</w:t>
      </w:r>
    </w:p>
    <w:p>
      <w:pPr>
        <w:pStyle w:val="39"/>
        <w:spacing w:before="156" w:after="156"/>
      </w:pPr>
      <w:r>
        <w:rPr>
          <w:rFonts w:hint="eastAsia"/>
        </w:rPr>
        <w:t>三、</w:t>
      </w:r>
      <w:del w:id="207" w:author="y" w:date="2015-01-19T13:53:00Z">
        <w:r>
          <w:rPr>
            <w:rFonts w:hint="eastAsia"/>
          </w:rPr>
          <w:delText>致远协创</w:delText>
        </w:r>
      </w:del>
      <w:r>
        <w:rPr>
          <w:rFonts w:hint="eastAsia"/>
        </w:rPr>
        <w:t>在贵州省电子政务云顶层设计的基础上，</w:t>
      </w:r>
      <w:del w:id="208" w:author="y" w:date="2015-01-19T13:53:00Z">
        <w:r>
          <w:rPr>
            <w:rFonts w:hint="eastAsia"/>
          </w:rPr>
          <w:delText>结合自身在协同办公工作内的产品、技术、业务方向的沉淀，以此为契机，</w:delText>
        </w:r>
      </w:del>
      <w:r>
        <w:rPr>
          <w:rFonts w:hint="eastAsia"/>
        </w:rPr>
        <w:t>采用的是分层体系结构模型，创新地将</w:t>
      </w:r>
      <w:del w:id="209" w:author="y" w:date="2015-01-19T11:05:00Z">
        <w:r>
          <w:rPr>
            <w:rFonts w:hint="eastAsia"/>
            <w:color w:val="FF0000"/>
          </w:rPr>
          <w:delText>GZ-GCCP</w:delText>
        </w:r>
      </w:del>
      <w:r>
        <w:rPr>
          <w:rFonts w:hint="eastAsia"/>
        </w:rPr>
        <w:t>贵州省电子政务网</w:t>
      </w:r>
      <w:ins w:id="210" w:author="y" w:date="2015-01-19T11:05:00Z">
        <w:r>
          <w:rPr>
            <w:rFonts w:hint="eastAsia"/>
            <w:rPrChange w:id="211" w:author="y" w:date="2015-01-19T13:53:00Z">
              <w:rPr>
                <w:rFonts w:hint="eastAsia"/>
              </w:rPr>
            </w:rPrChange>
          </w:rPr>
          <w:t>（</w:t>
        </w:r>
      </w:ins>
      <w:ins w:id="212" w:author="y" w:date="2015-01-19T11:05:00Z">
        <w:r>
          <w:rPr>
            <w:rFonts w:hint="eastAsia"/>
            <w:color w:val="auto"/>
            <w:rPrChange w:id="213" w:author="y" w:date="2015-01-19T13:53:00Z">
              <w:rPr>
                <w:rFonts w:hint="eastAsia"/>
                <w:color w:val="FF0000"/>
              </w:rPr>
            </w:rPrChange>
          </w:rPr>
          <w:t>GZ-GCCP</w:t>
        </w:r>
      </w:ins>
      <w:ins w:id="214" w:author="y" w:date="2015-01-19T11:05:00Z">
        <w:r>
          <w:rPr>
            <w:rFonts w:hint="eastAsia"/>
            <w:color w:val="auto"/>
            <w:rPrChange w:id="215" w:author="y" w:date="2015-01-19T13:53:00Z">
              <w:rPr>
                <w:rFonts w:hint="eastAsia"/>
                <w:color w:val="FF0000"/>
              </w:rPr>
            </w:rPrChange>
          </w:rPr>
          <w:t>）</w:t>
        </w:r>
      </w:ins>
      <w:r>
        <w:rPr>
          <w:rFonts w:hint="eastAsia"/>
        </w:rPr>
        <w:t>分为前端管理系统和后端管理系统两部分，前端管理系统也就是服务控制中心（SCC），</w:t>
      </w:r>
      <w:del w:id="216" w:author="y" w:date="2015-01-19T13:58:00Z">
        <w:r>
          <w:rPr>
            <w:rFonts w:hint="eastAsia"/>
          </w:rPr>
          <w:delText>也就是云协同平台（GZ-CCP）,是系统的逻辑控制中心，</w:delText>
        </w:r>
      </w:del>
      <w:r>
        <w:rPr>
          <w:rFonts w:hint="eastAsia"/>
        </w:rPr>
        <w:t>包括组织管理中心(OMC)、</w:t>
      </w:r>
      <w:del w:id="217" w:author="y" w:date="2015-01-19T13:59:00Z">
        <w:r>
          <w:rPr>
            <w:rFonts w:hint="eastAsia"/>
          </w:rPr>
          <w:delText>协同</w:delText>
        </w:r>
      </w:del>
      <w:r>
        <w:rPr>
          <w:rFonts w:hint="eastAsia"/>
        </w:rPr>
        <w:t>门户管理系统(CPMC)和信息交换中心(ISNC)等;后端管理系统即</w:t>
      </w:r>
      <w:ins w:id="218" w:author="y" w:date="2015-01-19T14:00:00Z">
        <w:r>
          <w:rPr>
            <w:rFonts w:hint="eastAsia" w:ascii="仿宋" w:hAnsi="仿宋"/>
          </w:rPr>
          <w:t>公文办理</w:t>
        </w:r>
      </w:ins>
      <w:ins w:id="219" w:author="y" w:date="2015-01-19T14:00:00Z">
        <w:r>
          <w:rPr>
            <w:rFonts w:ascii="仿宋" w:hAnsi="仿宋"/>
          </w:rPr>
          <w:t>及事务处理</w:t>
        </w:r>
      </w:ins>
      <w:del w:id="220" w:author="y" w:date="2015-01-19T14:00:00Z">
        <w:r>
          <w:rPr>
            <w:rFonts w:hint="eastAsia"/>
          </w:rPr>
          <w:delText>协同</w:delText>
        </w:r>
      </w:del>
      <w:r>
        <w:rPr>
          <w:rFonts w:hint="eastAsia"/>
        </w:rPr>
        <w:t>服务中心（CSC</w:t>
      </w:r>
      <w:r>
        <w:t>）</w:t>
      </w:r>
      <w:r>
        <w:rPr>
          <w:rFonts w:hint="eastAsia"/>
        </w:rPr>
        <w:t>，包括</w:t>
      </w:r>
      <w:del w:id="221" w:author="y" w:date="2015-01-19T14:00:00Z">
        <w:r>
          <w:rPr>
            <w:rFonts w:hint="eastAsia"/>
          </w:rPr>
          <w:delText>致远</w:delText>
        </w:r>
      </w:del>
      <w:r>
        <w:rPr>
          <w:rFonts w:hint="eastAsia"/>
        </w:rPr>
        <w:t>为</w:t>
      </w:r>
      <w:del w:id="222" w:author="y" w:date="2015-01-19T14:00:00Z">
        <w:r>
          <w:rPr>
            <w:rFonts w:hint="eastAsia"/>
          </w:rPr>
          <w:delText>贵州省电子政务网定制的GZ-G6</w:delText>
        </w:r>
      </w:del>
      <w:ins w:id="223" w:author="y" w:date="2015-01-19T13:59:00Z">
        <w:r>
          <w:rPr>
            <w:rFonts w:hint="eastAsia" w:ascii="仿宋" w:hAnsi="仿宋"/>
          </w:rPr>
          <w:t>公文办理</w:t>
        </w:r>
      </w:ins>
      <w:ins w:id="224" w:author="y" w:date="2015-01-19T13:59:00Z">
        <w:r>
          <w:rPr>
            <w:rFonts w:ascii="仿宋" w:hAnsi="仿宋"/>
          </w:rPr>
          <w:t>及事务处理</w:t>
        </w:r>
      </w:ins>
      <w:del w:id="225" w:author="y" w:date="2015-01-19T13:59:00Z">
        <w:r>
          <w:rPr>
            <w:rFonts w:hint="eastAsia"/>
          </w:rPr>
          <w:delText>协同工作平台</w:delText>
        </w:r>
      </w:del>
      <w:ins w:id="226" w:author="y" w:date="2015-01-19T13:59:00Z">
        <w:r>
          <w:rPr>
            <w:rFonts w:hint="eastAsia"/>
          </w:rPr>
          <w:t>系统</w:t>
        </w:r>
      </w:ins>
      <w:r>
        <w:rPr>
          <w:rFonts w:hint="eastAsia"/>
        </w:rPr>
        <w:t>、区域数据中心、区域</w:t>
      </w:r>
      <w:del w:id="227" w:author="y" w:date="2015-01-19T14:01:00Z">
        <w:r>
          <w:rPr>
            <w:rFonts w:hint="eastAsia"/>
          </w:rPr>
          <w:delText>协同</w:delText>
        </w:r>
      </w:del>
      <w:ins w:id="228" w:author="y" w:date="2015-01-19T14:01:00Z">
        <w:r>
          <w:rPr>
            <w:rFonts w:hint="eastAsia"/>
          </w:rPr>
          <w:t>系统</w:t>
        </w:r>
      </w:ins>
      <w:r>
        <w:rPr>
          <w:rFonts w:hint="eastAsia"/>
        </w:rPr>
        <w:t>集群等形式，然后对其进一步划分为多个独立的子系统。从而实现了全省电子政务在云计算环境下集约化地分期建设并逐步实现大数据应用的共享目标。方案与贵州省电子政务云及大数据的建设要求契合度高，具有较强的可行性。</w:t>
      </w:r>
    </w:p>
    <w:p>
      <w:pPr>
        <w:pStyle w:val="39"/>
        <w:spacing w:before="156" w:after="156"/>
      </w:pPr>
    </w:p>
    <w:p>
      <w:pPr>
        <w:pStyle w:val="39"/>
        <w:spacing w:before="156" w:after="156"/>
      </w:pPr>
      <w:r>
        <w:t>综上所述，我们对本项目提出统一规划、分步建设的建议：</w:t>
      </w:r>
    </w:p>
    <w:p>
      <w:pPr>
        <w:pStyle w:val="39"/>
        <w:spacing w:before="156" w:after="156"/>
        <w:rPr>
          <w:ins w:id="229" w:author="y" w:date="2015-01-19T11:06:00Z"/>
        </w:rPr>
      </w:pPr>
      <w:r>
        <w:t>第一步，通过统一政务门户和统一工作平台实施带动全员办公无纸化应用，实现全省电子政务网建设，加强行政效能监督，提升政府工作效率；</w:t>
      </w:r>
    </w:p>
    <w:p>
      <w:pPr>
        <w:pStyle w:val="39"/>
        <w:spacing w:before="156" w:after="156"/>
      </w:pPr>
      <w:ins w:id="230" w:author="y" w:date="2015-01-19T11:06:00Z">
        <w:r>
          <w:rPr>
            <w:rFonts w:hint="eastAsia"/>
            <w:color w:val="FF0000"/>
          </w:rPr>
          <w:t>第二步，通过深化电子政务云应用与其它云的云交换体系的建设，实现大数据云应用及平台营运，打造贵州省乃至全国大数据应用标杆，</w:t>
        </w:r>
      </w:ins>
      <w:ins w:id="231" w:author="y" w:date="2015-01-19T11:06:00Z">
        <w:r>
          <w:rPr>
            <w:color w:val="FF0000"/>
            <w:szCs w:val="28"/>
          </w:rPr>
          <w:t>为公众提供更高质量的数据和服务。</w:t>
        </w:r>
      </w:ins>
    </w:p>
    <w:p>
      <w:pPr>
        <w:pStyle w:val="39"/>
        <w:spacing w:before="156" w:after="156"/>
        <w:rPr>
          <w:color w:val="FF0000"/>
        </w:rPr>
      </w:pPr>
      <w:r>
        <w:rPr>
          <w:rFonts w:hint="eastAsia"/>
        </w:rPr>
        <w:t>第</w:t>
      </w:r>
      <w:ins w:id="232" w:author="y" w:date="2015-01-19T11:06:00Z">
        <w:r>
          <w:rPr>
            <w:rFonts w:hint="eastAsia"/>
          </w:rPr>
          <w:t>三</w:t>
        </w:r>
      </w:ins>
      <w:del w:id="233" w:author="y" w:date="2015-01-19T11:06:00Z">
        <w:r>
          <w:rPr>
            <w:rFonts w:hint="eastAsia"/>
          </w:rPr>
          <w:delText>二</w:delText>
        </w:r>
      </w:del>
      <w:r>
        <w:rPr>
          <w:rFonts w:hint="eastAsia"/>
        </w:rPr>
        <w:t>步，</w:t>
      </w:r>
      <w:r>
        <w:rPr>
          <w:rFonts w:hint="eastAsia"/>
          <w:color w:val="FF0000"/>
        </w:rPr>
        <w:t>依托电子政务网与4库12金等公共服务系统的整合，加强政务公开和政务服务，实现政府、企业、公众多方互动的电子政务云；</w:t>
      </w:r>
    </w:p>
    <w:p>
      <w:pPr>
        <w:pStyle w:val="39"/>
        <w:spacing w:before="156" w:after="156"/>
        <w:rPr>
          <w:rFonts w:ascii="仿宋" w:hAnsi="仿宋"/>
          <w:b/>
          <w:bCs/>
          <w:kern w:val="0"/>
        </w:rPr>
      </w:pPr>
      <w:del w:id="234" w:author="y" w:date="2015-01-19T11:06:00Z">
        <w:r>
          <w:rPr>
            <w:rFonts w:hint="eastAsia"/>
            <w:color w:val="FF0000"/>
          </w:rPr>
          <w:delText>第三步，通过深化电子政务云应用与其它云的云交换体系的建设，实现大数据云应用及平台营运，打造贵州省乃至全国大数据应用标杆，</w:delText>
        </w:r>
      </w:del>
      <w:del w:id="235" w:author="y" w:date="2015-01-19T11:06:00Z">
        <w:r>
          <w:rPr>
            <w:color w:val="FF0000"/>
            <w:szCs w:val="28"/>
          </w:rPr>
          <w:delText>为公众提供更高质量的数据和服务。</w:delText>
        </w:r>
      </w:del>
      <w:r>
        <w:rPr>
          <w:rFonts w:ascii="仿宋" w:hAnsi="仿宋"/>
          <w:kern w:val="0"/>
        </w:rPr>
        <w:br w:type="page"/>
      </w:r>
    </w:p>
    <w:p>
      <w:pPr>
        <w:pStyle w:val="2"/>
        <w:spacing w:before="312" w:after="468"/>
      </w:pPr>
      <w:bookmarkStart w:id="49" w:name="_Toc407098565"/>
      <w:bookmarkStart w:id="50" w:name="_Toc407110437"/>
      <w:bookmarkStart w:id="51" w:name="_Toc407110709"/>
      <w:bookmarkStart w:id="52" w:name="_Toc407110777"/>
      <w:bookmarkStart w:id="53" w:name="_Toc407119571"/>
      <w:r>
        <w:t>项目建设单位概况</w:t>
      </w:r>
      <w:bookmarkEnd w:id="49"/>
      <w:bookmarkEnd w:id="50"/>
      <w:bookmarkEnd w:id="51"/>
      <w:bookmarkEnd w:id="52"/>
      <w:bookmarkEnd w:id="53"/>
      <w:ins w:id="236" w:author="y" w:date="2015-01-19T11:07:00Z">
        <w:r>
          <w:rPr>
            <w:rFonts w:hint="eastAsia"/>
            <w:color w:val="FF0000"/>
            <w:rPrChange w:id="237" w:author="y" w:date="2015-01-19T11:07:00Z">
              <w:rPr>
                <w:rFonts w:hint="eastAsia"/>
              </w:rPr>
            </w:rPrChange>
          </w:rPr>
          <w:t>（大鹏</w:t>
        </w:r>
      </w:ins>
      <w:ins w:id="238" w:author="y" w:date="2015-01-19T11:07:00Z">
        <w:r>
          <w:rPr>
            <w:color w:val="FF0000"/>
            <w:rPrChange w:id="239" w:author="y" w:date="2015-01-19T11:07:00Z">
              <w:rPr/>
            </w:rPrChange>
          </w:rPr>
          <w:t>修改）</w:t>
        </w:r>
      </w:ins>
    </w:p>
    <w:p>
      <w:pPr>
        <w:pStyle w:val="39"/>
        <w:spacing w:before="156" w:after="156"/>
        <w:ind w:firstLine="508"/>
        <w:rPr>
          <w:kern w:val="0"/>
        </w:rPr>
      </w:pPr>
      <w:r>
        <w:rPr>
          <w:rFonts w:hint="eastAsia"/>
          <w:spacing w:val="7"/>
          <w:kern w:val="0"/>
        </w:rPr>
        <w:t>按照黔府办发电〔2014〕95号文件要求，本项目由省政府办公厅负责统筹推进省电子政务网建设试点，省大数</w:t>
      </w:r>
      <w:r>
        <w:rPr>
          <w:rFonts w:hint="eastAsia"/>
          <w:kern w:val="0"/>
        </w:rPr>
        <w:t>据产业办公室（省经济和信息化委）、省信息中心、北京致远协创软件有限公司</w:t>
      </w:r>
      <w:r>
        <w:rPr>
          <w:rFonts w:hint="eastAsia"/>
          <w:spacing w:val="4"/>
          <w:kern w:val="0"/>
        </w:rPr>
        <w:t>、阿里云计算公司、各试点单位参与。各试点单位由分管负责人负责，指定专人具体负责，按照目标任务和进度安排</w:t>
      </w:r>
      <w:r>
        <w:rPr>
          <w:rFonts w:hint="eastAsia"/>
          <w:kern w:val="0"/>
        </w:rPr>
        <w:t>做好各项工作。</w:t>
      </w:r>
    </w:p>
    <w:p>
      <w:pPr>
        <w:pStyle w:val="39"/>
        <w:spacing w:before="156" w:after="156"/>
        <w:ind w:firstLine="508"/>
        <w:rPr>
          <w:kern w:val="0"/>
        </w:rPr>
      </w:pPr>
    </w:p>
    <w:p>
      <w:pPr>
        <w:pStyle w:val="3"/>
        <w:spacing w:before="312" w:after="156"/>
        <w:rPr>
          <w:kern w:val="0"/>
        </w:rPr>
      </w:pPr>
      <w:r>
        <w:rPr>
          <w:kern w:val="0"/>
        </w:rPr>
        <w:t>贵州省政府办公厅</w:t>
      </w:r>
    </w:p>
    <w:p>
      <w:pPr>
        <w:pStyle w:val="39"/>
        <w:spacing w:before="156" w:after="156"/>
      </w:pPr>
      <w:r>
        <w:t>贵州省政府办公厅是协助省人民政府领导同志处理省人民政府日常工作的机构。</w:t>
      </w:r>
    </w:p>
    <w:p>
      <w:pPr>
        <w:pStyle w:val="4"/>
      </w:pPr>
      <w:r>
        <w:rPr>
          <w:rFonts w:hint="eastAsia"/>
          <w:shd w:val="clear" w:color="auto" w:fill="FFFFFF"/>
        </w:rPr>
        <w:t>内设机构</w:t>
      </w:r>
    </w:p>
    <w:p>
      <w:pPr>
        <w:pStyle w:val="39"/>
        <w:spacing w:before="156" w:after="156"/>
        <w:rPr>
          <w:rFonts w:ascii="宋体" w:hAnsi="宋体" w:eastAsia="宋体"/>
        </w:rPr>
      </w:pPr>
      <w:r>
        <w:t>（一）秘书一处。</w:t>
      </w:r>
    </w:p>
    <w:p>
      <w:pPr>
        <w:pStyle w:val="39"/>
        <w:spacing w:before="156" w:after="156"/>
      </w:pPr>
      <w:r>
        <w:t>撰写《政府工作报告》、省人民政府重要文稿和省长讲话稿；负责省人民政府重大活动宣传报道的组织工作；办理机构编制、审计、监察、纠风等方面的文电、会务和督查调研工作；联系省政府新闻办公室、省政府发展研究中心的工作；负责省人民政府有关专题会议的会务工作；围绕省人民政府中心工作组织开展调查研究。</w:t>
      </w:r>
    </w:p>
    <w:p>
      <w:pPr>
        <w:pStyle w:val="39"/>
        <w:spacing w:before="156" w:after="156"/>
      </w:pPr>
      <w:r>
        <w:t>（二）秘书二处。</w:t>
      </w:r>
    </w:p>
    <w:p>
      <w:pPr>
        <w:pStyle w:val="39"/>
        <w:spacing w:before="156" w:after="156"/>
      </w:pPr>
      <w:r>
        <w:t>承办省人民政府全体会议、省人民政府常务会议、省长办公会议、专员州（市）长会议和电视电话会议等会议的会务工作；负责省人民政府重大活动的有关事务工作；负责省人民政府秘书长或办公厅主任会议的会务及督办工作；负责办公厅内部有关文字和秘书工作，配合有关处(室)督促检查办公厅内部规章制度的贯彻落实；联系办理省委办公厅、省人大常委会办公厅、省政协办公厅文电及有关综合性事务工作。</w:t>
      </w:r>
    </w:p>
    <w:p>
      <w:pPr>
        <w:pStyle w:val="39"/>
        <w:spacing w:before="156" w:after="156"/>
      </w:pPr>
      <w:r>
        <w:t>（三）秘书三处。</w:t>
      </w:r>
    </w:p>
    <w:p>
      <w:pPr>
        <w:pStyle w:val="39"/>
        <w:spacing w:before="156" w:after="156"/>
      </w:pPr>
      <w:r>
        <w:t>办理公安、国安、司法、监狱、劳教、环境保护、住房和城乡建设、旅游、法制、人防（交战）、行政学院等方面的文电、会务和督查调研工作；联系军队、武警等方面的工作；负责省人民政府有关专题会议的会务工作和专题调研工作。</w:t>
      </w:r>
    </w:p>
    <w:p>
      <w:pPr>
        <w:pStyle w:val="39"/>
        <w:spacing w:before="156" w:after="156"/>
      </w:pPr>
      <w:r>
        <w:t>（四）秘书四处。</w:t>
      </w:r>
    </w:p>
    <w:p>
      <w:pPr>
        <w:pStyle w:val="39"/>
        <w:spacing w:before="156" w:after="156"/>
      </w:pPr>
      <w:r>
        <w:t>办理科技、经济和信息化、人力资源和社会保障、公务员管理、交通运输、知识产权、煤田地质、有色地勘、设备成套、地震等方面的文电、会务和督查调研工作；联系办理地化所、储备物资管理、邮政、通信管理、专用通信、各通信公司、贵州中烟、贵州电网、成铁贵阳办事处、机场集团、航空、石油、乌江公司、黄金公司等方面的工作；负责省人民政府有关专题会议的会务工作和专题调研工作。</w:t>
      </w:r>
    </w:p>
    <w:p>
      <w:pPr>
        <w:pStyle w:val="39"/>
        <w:spacing w:before="156" w:after="156"/>
      </w:pPr>
      <w:r>
        <w:t>（五）秘书五处。</w:t>
      </w:r>
    </w:p>
    <w:p>
      <w:pPr>
        <w:pStyle w:val="39"/>
        <w:spacing w:before="156" w:after="156"/>
      </w:pPr>
      <w:r>
        <w:t>办理发展和改革、财政、商务、外事（侨务、港澳）、国资、税务、统计、粮食、能源、移民等方面的文电、会务和督查调研工作；联系办理海关、金融、证券、保险等方面的工作；负责省人民政府有关专题会议的会务工作和专题调研工作。</w:t>
      </w:r>
    </w:p>
    <w:p>
      <w:pPr>
        <w:pStyle w:val="39"/>
        <w:spacing w:before="156" w:after="156"/>
      </w:pPr>
      <w:r>
        <w:t>（六）秘书六处。</w:t>
      </w:r>
    </w:p>
    <w:p>
      <w:pPr>
        <w:pStyle w:val="39"/>
        <w:spacing w:before="156" w:after="156"/>
      </w:pPr>
      <w:r>
        <w:t>办理教育、民族、宗教、文化、卫生、人口计生、工商、质监、广电、新闻出版（版权）、体育、食品药品监管、文史、档案、地方志、台湾事务和贵州科学院、社科院等方面的文电、会务和督查调研工作；联系办理省总工会、共青团、妇联、科协、文联、工商联、社科联、侨联、台联、红十字会、省体育总会、检疫检验等方面的工作；负责省人民政府有关专题会议的会务工作和专题调研工作。</w:t>
      </w:r>
    </w:p>
    <w:p>
      <w:pPr>
        <w:pStyle w:val="39"/>
        <w:spacing w:before="156" w:after="156"/>
      </w:pPr>
      <w:r>
        <w:t>（七）秘书七处。</w:t>
      </w:r>
    </w:p>
    <w:p>
      <w:pPr>
        <w:pStyle w:val="39"/>
        <w:spacing w:before="156" w:after="156"/>
      </w:pPr>
      <w:r>
        <w:t>联系办理民政、国土资源、农业、扶贫、水利、林业、农业科技、气象、供销、地矿、老龄委、残联、烟草等方面的文电、会务和督查调研工作；负责省人民政府有关专题会议的会务工作和专题调研工作。</w:t>
      </w:r>
    </w:p>
    <w:p>
      <w:pPr>
        <w:pStyle w:val="39"/>
        <w:spacing w:before="156" w:after="156"/>
      </w:pPr>
      <w:r>
        <w:t>（八）文书处。</w:t>
      </w:r>
    </w:p>
    <w:p>
      <w:pPr>
        <w:pStyle w:val="39"/>
        <w:spacing w:before="156" w:after="156"/>
      </w:pPr>
      <w:r>
        <w:t>办理文电收发、传阅、分办、核稿等工作；负责国旗、国徽、印鉴、档案管理及机要通信、报刊征订、收发等工作；负责文印管理，负责省政府办公厅内部保密工作；指导全省政府系统公文处理工作。</w:t>
      </w:r>
    </w:p>
    <w:p>
      <w:pPr>
        <w:pStyle w:val="39"/>
        <w:spacing w:before="156" w:after="156"/>
      </w:pPr>
      <w:r>
        <w:t>（九）省政府应急办（省政府总值班室）。</w:t>
      </w:r>
    </w:p>
    <w:p>
      <w:pPr>
        <w:pStyle w:val="39"/>
        <w:spacing w:before="156" w:after="156"/>
      </w:pPr>
      <w:r>
        <w:t>提出全省应急管理法规、政策和规划建议；负责指导、督促全省应急管理体系建设；负责接收、汇总、研判、报告突发事件有关信息，汇总、处理应急管理工作有关信息；负责协助省领导处置特大、重大及敏感突发事件；负责省人民政府有关应急管理决定的督查工作；负责省政府总值班工作，指导、督促全省政府系统值班工作；负责联系省信访局工作；负责省人民政府有关应急管理方面的文电和会务工作。下设应急一处、应急二处。</w:t>
      </w:r>
    </w:p>
    <w:p>
      <w:pPr>
        <w:pStyle w:val="39"/>
        <w:spacing w:before="156" w:after="156"/>
      </w:pPr>
      <w:r>
        <w:t>（十）省政府督查室。</w:t>
      </w:r>
    </w:p>
    <w:p>
      <w:pPr>
        <w:pStyle w:val="39"/>
        <w:spacing w:before="156" w:after="156"/>
      </w:pPr>
      <w:r>
        <w:t>负责省人民政府和省政府办公厅督查工作；负责对省人民政府重大政策、工作部署、重要事项贯彻执行情况的督查与信息反馈；负责督促检查省人民政府领导同志重要批示的落实；负责组织协调开展重大专项督查和联合督查；指导全省政府系统督查工作；负责省人民政府和省政府办公厅信息公开工作；指导、协调、督促全省政府信息公开工作；负责组织编制省人民政府信息公开指南、目录和年度报告；负责受理依申请公开政府信息工作；负责政务信息的收集、编辑、报送；负责省人民政府有关专题会议的会务工作和专题调研工作。下设督办处、信息公开处。</w:t>
      </w:r>
    </w:p>
    <w:p>
      <w:pPr>
        <w:pStyle w:val="39"/>
        <w:spacing w:before="156" w:after="156"/>
      </w:pPr>
      <w:r>
        <w:t>（十一）电子政务处。</w:t>
      </w:r>
    </w:p>
    <w:p>
      <w:pPr>
        <w:pStyle w:val="39"/>
        <w:spacing w:before="156" w:after="156"/>
      </w:pPr>
      <w:r>
        <w:t>负责省政府办公厅政务信息化规划、建设、技术与安全保障工作；指导全省政府系统办公室（厅）政务信息化工作；负责指导全省政府系统门户网站建设和管理工作；负责省人民政府门户网站的建设和管理工作；承办政府系统政务信息化建设方面的文电及相关业务工作。</w:t>
      </w:r>
    </w:p>
    <w:p>
      <w:pPr>
        <w:pStyle w:val="39"/>
        <w:spacing w:before="156" w:after="156"/>
      </w:pPr>
      <w:r>
        <w:t>（十二）建议提案处。</w:t>
      </w:r>
    </w:p>
    <w:p>
      <w:pPr>
        <w:pStyle w:val="39"/>
        <w:spacing w:before="156" w:after="156"/>
      </w:pPr>
      <w:r>
        <w:t>负责全国人大、省人大代表建议和全国政协、省政协委员提案的办理、答复工作；负责指导、协调、督促和检查全省政府系统建议提案办理工作；协助做好人大代表、政协委员的视察工作，围绕建议提案办理开展调研工作。</w:t>
      </w:r>
    </w:p>
    <w:p>
      <w:pPr>
        <w:pStyle w:val="39"/>
        <w:spacing w:before="156" w:after="156"/>
      </w:pPr>
      <w:r>
        <w:t>（十三）驻外机构工作处。</w:t>
      </w:r>
    </w:p>
    <w:p>
      <w:pPr>
        <w:pStyle w:val="39"/>
        <w:spacing w:before="156" w:after="156"/>
      </w:pPr>
      <w:r>
        <w:t>负责与省政府驻外办事处的日常联系及有关公文处理工作；负责省人民政府相关专题会议的会务工作和专题调研工作；协助办理各驻外办事处在黔的有关事务；协助有关处（室）处理驻外办事处人事、公产等方面的工作。</w:t>
      </w:r>
    </w:p>
    <w:p>
      <w:pPr>
        <w:pStyle w:val="39"/>
        <w:spacing w:before="156" w:after="156"/>
      </w:pPr>
      <w:r>
        <w:t>（十四）省政府接待处。</w:t>
      </w:r>
    </w:p>
    <w:p>
      <w:pPr>
        <w:pStyle w:val="39"/>
        <w:spacing w:before="156" w:after="156"/>
      </w:pPr>
      <w:r>
        <w:t>负责接待国务院及其部门和外省(区、市)人民政府副部(省)级以上公务人员；承办省领导交办的其他接待任务；协助安排重要会议和活动的接待工作；管理省人民政府接待经费和物资；指导各市（州）人民政府、各地区行署和省政府各部门的接待工作。</w:t>
      </w:r>
    </w:p>
    <w:p>
      <w:pPr>
        <w:pStyle w:val="39"/>
        <w:spacing w:before="156" w:after="156"/>
      </w:pPr>
      <w:r>
        <w:t>（十五）公产处。</w:t>
      </w:r>
    </w:p>
    <w:p>
      <w:pPr>
        <w:pStyle w:val="39"/>
        <w:spacing w:before="156" w:after="156"/>
      </w:pPr>
      <w:r>
        <w:t>负责省人民政府部门和直属机构的房地产管理、公务用车管理及机关房改工作；负责省人大常委会和省人民政府大院的规划、建设和管理工作。</w:t>
      </w:r>
    </w:p>
    <w:p>
      <w:pPr>
        <w:pStyle w:val="39"/>
        <w:spacing w:before="156" w:after="156"/>
      </w:pPr>
      <w:r>
        <w:t>（十六）行政处。</w:t>
      </w:r>
    </w:p>
    <w:p>
      <w:pPr>
        <w:pStyle w:val="39"/>
        <w:spacing w:before="156" w:after="156"/>
      </w:pPr>
      <w:r>
        <w:t>负责后勤服务的规划、协调和监督管理；负责省人民政府和省政府办公厅机关的后勤事务；管理省政府办公厅机关行政经费，编报省政府办公厅预算、决算，负责厅机关及所属单位的财务制度会计建设、资金（资产）管理与监督以及绩效评价工作；负责省政府办公厅设备、设施及办公用品管理；负责省政府办公厅内部接待工作；负责省政府办公厅政府采购和节能工作。</w:t>
      </w:r>
    </w:p>
    <w:p>
      <w:pPr>
        <w:pStyle w:val="39"/>
        <w:spacing w:before="156" w:after="156"/>
      </w:pPr>
      <w:r>
        <w:t>（十七）保卫处。</w:t>
      </w:r>
    </w:p>
    <w:p>
      <w:pPr>
        <w:pStyle w:val="39"/>
        <w:spacing w:before="156" w:after="156"/>
      </w:pPr>
      <w:r>
        <w:t>负责省政府办公厅机关及省人民政府领导驻地安全保卫工作；协调省人大常委会、省人民政府大院社会治安综合治理工作；指导省政府办公厅直属单位内保工作。</w:t>
      </w:r>
    </w:p>
    <w:p>
      <w:pPr>
        <w:pStyle w:val="39"/>
        <w:spacing w:before="156" w:after="156"/>
      </w:pPr>
      <w:r>
        <w:t>（十八）人事处。</w:t>
      </w:r>
    </w:p>
    <w:p>
      <w:pPr>
        <w:pStyle w:val="39"/>
        <w:spacing w:before="156" w:after="156"/>
      </w:pPr>
      <w:r>
        <w:t>负责省政府办公厅机关、厅直属单位及省政府驻外办事处的机构编制、干部人事、劳动工资、专业技术职务评聘、公务出国人员选派、教育培训、社会保险等方面的工作。</w:t>
      </w:r>
    </w:p>
    <w:p>
      <w:pPr>
        <w:pStyle w:val="39"/>
        <w:spacing w:before="156" w:after="156"/>
      </w:pPr>
      <w:r>
        <w:t>省政府参事室 组织参事对政府工作方针政策的实施情况进行调查研究，了解和反映社情民意，参政咨询；组织参事对有关法律和行政法规草案进行研究评议；组织参事参加爱国统一战线工作；组织参事学习、了解和掌握党中央、国务院的方针、政策和省委、省人民政府的重要决策；密切与社会各界人士的联系，及时反映他们对政府工作的意见和要求；组织参事撰写论文及整理文史资料；对参事工作中带共性和政策性的问题进行调研；联系国务院参事室及各地参事室的相关工作；承办省政府参事的选聘、继聘和解聘工作；承办省人民政府领导和上级主管机关交办的其他工作。下设综合服务处、业务处。</w:t>
      </w:r>
    </w:p>
    <w:p>
      <w:pPr>
        <w:pStyle w:val="39"/>
        <w:spacing w:before="156" w:after="156"/>
      </w:pPr>
      <w:r>
        <w:t>机关党委 负责省政府办公厅机关及直属单位的党群工作；负责省政府办公厅机关目标绩效管理工作。设置机关党委办公室。</w:t>
      </w:r>
    </w:p>
    <w:p>
      <w:pPr>
        <w:pStyle w:val="39"/>
        <w:spacing w:before="156" w:after="156"/>
      </w:pPr>
      <w:r>
        <w:t>离退休干部处 负责省政府办公厅机关离退休干部工作；指导省政府办公厅所属单位离退休干部工作。</w:t>
      </w:r>
    </w:p>
    <w:p>
      <w:pPr>
        <w:pStyle w:val="39"/>
        <w:spacing w:before="156" w:after="156"/>
      </w:pPr>
      <w:r>
        <w:t>纪检监察机构 省纪委派驻省政府办公厅纪检组、省监察厅派驻省政府办公厅监察室。行政编制4名，其中，纪检组长1名，纪检组副组长（监察室主任）1名。</w:t>
      </w:r>
    </w:p>
    <w:p>
      <w:pPr>
        <w:pStyle w:val="39"/>
        <w:spacing w:before="156" w:after="156"/>
      </w:pPr>
    </w:p>
    <w:p>
      <w:pPr>
        <w:pStyle w:val="4"/>
      </w:pPr>
      <w:r>
        <w:rPr>
          <w:rFonts w:hint="eastAsia"/>
        </w:rPr>
        <w:t>主要职能</w:t>
      </w:r>
    </w:p>
    <w:p>
      <w:pPr>
        <w:pStyle w:val="39"/>
        <w:spacing w:before="156" w:after="156"/>
        <w:rPr>
          <w:kern w:val="0"/>
        </w:rPr>
      </w:pPr>
      <w:r>
        <w:rPr>
          <w:kern w:val="0"/>
        </w:rPr>
        <w:t>（一）协助省人民政府领导同志处理日常工作；根据有关法律、法规和政策，协助省人民政府领导同志抓好政策指导和组织协调工作。</w:t>
      </w:r>
    </w:p>
    <w:p>
      <w:pPr>
        <w:pStyle w:val="39"/>
        <w:spacing w:before="156" w:after="156"/>
        <w:rPr>
          <w:kern w:val="0"/>
        </w:rPr>
      </w:pPr>
      <w:r>
        <w:rPr>
          <w:kern w:val="0"/>
        </w:rPr>
        <w:t>（二）负责省人民政府会议的会务工作，协助省人民政府领导同志组织实施会议议定事项；负责省人民政府重大活动的组织安排。</w:t>
      </w:r>
    </w:p>
    <w:p>
      <w:pPr>
        <w:pStyle w:val="39"/>
        <w:spacing w:before="156" w:after="156"/>
        <w:rPr>
          <w:kern w:val="0"/>
        </w:rPr>
      </w:pPr>
      <w:r>
        <w:rPr>
          <w:kern w:val="0"/>
        </w:rPr>
        <w:t>（三）承办党中央、国务院及各部委和省委、省人大常委会交给省人民政府办理的有关事项。</w:t>
      </w:r>
    </w:p>
    <w:p>
      <w:pPr>
        <w:pStyle w:val="39"/>
        <w:spacing w:before="156" w:after="156"/>
        <w:rPr>
          <w:kern w:val="0"/>
        </w:rPr>
      </w:pPr>
      <w:r>
        <w:rPr>
          <w:kern w:val="0"/>
        </w:rPr>
        <w:t>（四）处理各市（州）人民政府、各地区行署和省政府各部门报送省人民政府的文电；组织起草或审核以省人民政府、省政府办公厅名义制发的公文；指导全省政府系统的公文处理工作。</w:t>
      </w:r>
    </w:p>
    <w:p>
      <w:pPr>
        <w:pStyle w:val="39"/>
        <w:spacing w:before="156" w:after="156"/>
        <w:rPr>
          <w:kern w:val="0"/>
        </w:rPr>
      </w:pPr>
      <w:r>
        <w:rPr>
          <w:kern w:val="0"/>
        </w:rPr>
        <w:t>（五）根据省人民政府领导同志的指示，对各市（州）人民政府、各地区行署和省政府各部门之间出现的争议问题提出处理建议，报省人民政府领导同志决定。</w:t>
      </w:r>
    </w:p>
    <w:p>
      <w:pPr>
        <w:pStyle w:val="39"/>
        <w:spacing w:before="156" w:after="156"/>
        <w:rPr>
          <w:kern w:val="0"/>
        </w:rPr>
      </w:pPr>
      <w:r>
        <w:rPr>
          <w:kern w:val="0"/>
        </w:rPr>
        <w:t>（六）督促检查省人民政府重大决定、重要工作部署及省人民政府领导同志批示的贯彻执行情况。</w:t>
      </w:r>
    </w:p>
    <w:p>
      <w:pPr>
        <w:pStyle w:val="39"/>
        <w:spacing w:before="156" w:after="156"/>
        <w:rPr>
          <w:kern w:val="0"/>
        </w:rPr>
      </w:pPr>
      <w:r>
        <w:rPr>
          <w:kern w:val="0"/>
        </w:rPr>
        <w:t>（七）根据省人民政府的工作重点和省人民政府领导同志指示，组织专题调查研究，及时反映情况，提出建议。</w:t>
      </w:r>
    </w:p>
    <w:p>
      <w:pPr>
        <w:pStyle w:val="39"/>
        <w:spacing w:before="156" w:after="156"/>
        <w:rPr>
          <w:kern w:val="0"/>
        </w:rPr>
      </w:pPr>
      <w:r>
        <w:rPr>
          <w:kern w:val="0"/>
        </w:rPr>
        <w:t>（八）负责办理全国人大、省人大代表建议和全国政协、省政协委员提案，并督促检查建议、提案的落实情况。</w:t>
      </w:r>
    </w:p>
    <w:p>
      <w:pPr>
        <w:pStyle w:val="39"/>
        <w:spacing w:before="156" w:after="156"/>
        <w:rPr>
          <w:kern w:val="0"/>
        </w:rPr>
      </w:pPr>
      <w:r>
        <w:rPr>
          <w:kern w:val="0"/>
        </w:rPr>
        <w:t>（九）负责省人民政府信息公开工作，指导、监督全省政府信息公开工作；负责省政府办公厅政务信息化规划、建设、技术与安全保障；指导全省政府系统办公室（厅）政务信息化工作；负责指导全省政府系统门户网站的建设和管理工作。</w:t>
      </w:r>
    </w:p>
    <w:p>
      <w:pPr>
        <w:pStyle w:val="39"/>
        <w:spacing w:before="156" w:after="156"/>
        <w:rPr>
          <w:kern w:val="0"/>
        </w:rPr>
      </w:pPr>
      <w:r>
        <w:rPr>
          <w:kern w:val="0"/>
        </w:rPr>
        <w:t>（十）协助省人民政府领导同志组织处理需由省人民政府直接处理的突发事件和重大事故；收集并及时向省人民政府领导同志报告重要情况，协助处理各地、各部门向省人民政府反映的重要问题。</w:t>
      </w:r>
    </w:p>
    <w:p>
      <w:pPr>
        <w:pStyle w:val="39"/>
        <w:spacing w:before="156" w:after="156"/>
        <w:rPr>
          <w:kern w:val="0"/>
        </w:rPr>
      </w:pPr>
      <w:r>
        <w:rPr>
          <w:kern w:val="0"/>
        </w:rPr>
        <w:t>（十一）贯彻执行党的统一战线政策，组织参事参加爱国统一战线工作；承办省政府参事有关工作，为参事做好相关服务工作。</w:t>
      </w:r>
    </w:p>
    <w:p>
      <w:pPr>
        <w:pStyle w:val="39"/>
        <w:spacing w:before="156" w:after="156"/>
        <w:rPr>
          <w:kern w:val="0"/>
        </w:rPr>
      </w:pPr>
      <w:r>
        <w:rPr>
          <w:kern w:val="0"/>
        </w:rPr>
        <w:t>（十二）负责接待国务院及其部门和外省(区、市)人民政府副部(省)级以上公务人员。</w:t>
      </w:r>
    </w:p>
    <w:p>
      <w:pPr>
        <w:pStyle w:val="39"/>
        <w:spacing w:before="156" w:after="156"/>
        <w:rPr>
          <w:kern w:val="0"/>
        </w:rPr>
      </w:pPr>
      <w:r>
        <w:rPr>
          <w:kern w:val="0"/>
        </w:rPr>
        <w:t>（十三）负责拟订全省应急管理法规、政策和规划建议，指导、督促全省应急管理体系建设；负责接收、汇总、研判、报告突发事件有关信息，汇总、处理应急管理工作有关信息；负责协助省领导处置特大、重大及敏感突发事件；负责省政府总值班工作，并指导、督促全省政府系统值班工作。</w:t>
      </w:r>
    </w:p>
    <w:p>
      <w:pPr>
        <w:pStyle w:val="39"/>
        <w:spacing w:before="156" w:after="156"/>
        <w:rPr>
          <w:kern w:val="0"/>
        </w:rPr>
      </w:pPr>
      <w:r>
        <w:rPr>
          <w:kern w:val="0"/>
        </w:rPr>
        <w:t>（十四）负责省人民政府领导驻地安全保卫工作；负责省人民政府部门和直属机构房地产管理、公务用车分配和省人大常委会、省人民政府大院的规划、建设和管理工作。</w:t>
      </w:r>
    </w:p>
    <w:p>
      <w:pPr>
        <w:pStyle w:val="39"/>
        <w:spacing w:before="156" w:after="156"/>
        <w:rPr>
          <w:kern w:val="0"/>
        </w:rPr>
      </w:pPr>
      <w:r>
        <w:rPr>
          <w:kern w:val="0"/>
        </w:rPr>
        <w:t>（十五）办理省人民政府领导同志交办的其他事项。</w:t>
      </w:r>
    </w:p>
    <w:p>
      <w:pPr>
        <w:pStyle w:val="4"/>
        <w:rPr>
          <w:kern w:val="0"/>
        </w:rPr>
      </w:pPr>
      <w:r>
        <w:rPr>
          <w:rFonts w:hint="eastAsia"/>
          <w:kern w:val="0"/>
        </w:rPr>
        <w:t>项目实施职责</w:t>
      </w:r>
    </w:p>
    <w:p>
      <w:pPr>
        <w:pStyle w:val="39"/>
        <w:spacing w:before="156" w:after="156"/>
      </w:pPr>
      <w:r>
        <w:rPr>
          <w:rFonts w:hint="eastAsia"/>
        </w:rPr>
        <w:t>统筹开展系统建设、试点应用及标准规范、体制机制制定工作，适时通报试点进展情况。</w:t>
      </w:r>
    </w:p>
    <w:p>
      <w:pPr>
        <w:pStyle w:val="39"/>
        <w:spacing w:before="156" w:after="156"/>
      </w:pPr>
    </w:p>
    <w:p>
      <w:pPr>
        <w:pStyle w:val="3"/>
        <w:spacing w:before="312" w:after="156"/>
        <w:rPr>
          <w:kern w:val="0"/>
        </w:rPr>
      </w:pPr>
      <w:r>
        <w:rPr>
          <w:rFonts w:hint="eastAsia"/>
          <w:kern w:val="0"/>
        </w:rPr>
        <w:t>贵州省省经济和信息化委（大数据产业办公室）</w:t>
      </w:r>
    </w:p>
    <w:p>
      <w:pPr>
        <w:pStyle w:val="39"/>
        <w:spacing w:before="156" w:after="156"/>
      </w:pPr>
      <w:r>
        <w:t>贵州省经济和信息化委是根据《中共中央办公厅、国务院办公厅关于印发〈贵州省人民政府机构改革方案〉的通知》（厅字〔2009〕12号）和《中共贵州省委、贵州省人民政府关于省人民政府机构改革的实施意见》（黔党发〔2009〕7号）设立，为省人民政府组成部门。中共贵州省委国防工业工作委员会，与省经济和信息化委员会合署办公</w:t>
      </w:r>
    </w:p>
    <w:p>
      <w:pPr>
        <w:pStyle w:val="4"/>
        <w:rPr>
          <w:kern w:val="0"/>
        </w:rPr>
      </w:pPr>
      <w:r>
        <w:rPr>
          <w:kern w:val="0"/>
        </w:rPr>
        <w:t>内设机构</w:t>
      </w:r>
    </w:p>
    <w:p>
      <w:pPr>
        <w:pStyle w:val="39"/>
        <w:spacing w:before="156" w:after="156"/>
        <w:rPr>
          <w:kern w:val="0"/>
        </w:rPr>
      </w:pPr>
      <w:r>
        <w:rPr>
          <w:kern w:val="0"/>
        </w:rPr>
        <w:t>省经济和信息化委员会设28个内设机构。</w:t>
      </w:r>
    </w:p>
    <w:p>
      <w:pPr>
        <w:pStyle w:val="39"/>
        <w:spacing w:before="156" w:after="156"/>
        <w:rPr>
          <w:kern w:val="0"/>
        </w:rPr>
      </w:pPr>
      <w:r>
        <w:rPr>
          <w:kern w:val="0"/>
        </w:rPr>
        <w:t>(一)办公室(省委国防工委办公室)。</w:t>
      </w:r>
    </w:p>
    <w:p>
      <w:pPr>
        <w:pStyle w:val="39"/>
        <w:spacing w:before="156" w:after="156"/>
        <w:rPr>
          <w:kern w:val="0"/>
        </w:rPr>
      </w:pPr>
      <w:r>
        <w:rPr>
          <w:kern w:val="0"/>
        </w:rPr>
        <w:t>负责机关文电、信息、档案、督查、信访、安全保卫、保密等工作;承担政务公开、新闻发布、机关目标绩效管理和后勤服务等工作;负责重要文稿的起草工作。</w:t>
      </w:r>
    </w:p>
    <w:p>
      <w:pPr>
        <w:pStyle w:val="39"/>
        <w:spacing w:before="156" w:after="156"/>
        <w:rPr>
          <w:kern w:val="0"/>
        </w:rPr>
      </w:pPr>
      <w:r>
        <w:rPr>
          <w:kern w:val="0"/>
        </w:rPr>
        <w:t>(二)政策法规处(省政府减轻企业负担办公室)。</w:t>
      </w:r>
    </w:p>
    <w:p>
      <w:pPr>
        <w:pStyle w:val="39"/>
        <w:spacing w:before="156" w:after="156"/>
        <w:rPr>
          <w:kern w:val="0"/>
        </w:rPr>
      </w:pPr>
      <w:r>
        <w:rPr>
          <w:kern w:val="0"/>
        </w:rPr>
        <w:t>起草工业、信息化的地方性法规、规章草案;承担机关规范性文件的合法性审核工作;监督管理国家和省财政性专项资金使用及相关项目建设;承担全省企业法律顾问执业指导工作;承担行政复议、行政应诉工作;承担省政府减轻企业负担联席会议的日常工作。</w:t>
      </w:r>
    </w:p>
    <w:p>
      <w:pPr>
        <w:pStyle w:val="39"/>
        <w:spacing w:before="156" w:after="156"/>
        <w:rPr>
          <w:kern w:val="0"/>
        </w:rPr>
      </w:pPr>
      <w:r>
        <w:rPr>
          <w:kern w:val="0"/>
        </w:rPr>
        <w:t>(三)经济运行协调处(应急管理办公室)。</w:t>
      </w:r>
    </w:p>
    <w:p>
      <w:pPr>
        <w:pStyle w:val="39"/>
        <w:spacing w:before="156" w:after="156"/>
        <w:rPr>
          <w:kern w:val="0"/>
        </w:rPr>
      </w:pPr>
      <w:r>
        <w:rPr>
          <w:kern w:val="0"/>
        </w:rPr>
        <w:t>监测分析经济运行态势，进行预测预警，并发布相关信息;协调解决经济运行中的有关问题并提出建议。承担全省煤、电、油、运要素平衡和协调工作;承担煤炭生产运输协调、保证重点行业、企业用煤需求;协调电力调度工作;承担铁路运输协调的工作;承担工业用煤的协调和紧急调运工作;承担成品油的运行调度;综合协调应急状态下重要工业品的供应保障工作，参与重要物资的应急调度。</w:t>
      </w:r>
    </w:p>
    <w:p>
      <w:pPr>
        <w:pStyle w:val="39"/>
        <w:spacing w:before="156" w:after="156"/>
        <w:rPr>
          <w:kern w:val="0"/>
        </w:rPr>
      </w:pPr>
      <w:r>
        <w:rPr>
          <w:kern w:val="0"/>
        </w:rPr>
        <w:t>(四)规划与投资处。</w:t>
      </w:r>
    </w:p>
    <w:p>
      <w:pPr>
        <w:pStyle w:val="39"/>
        <w:spacing w:before="156" w:after="156"/>
        <w:rPr>
          <w:kern w:val="0"/>
        </w:rPr>
      </w:pPr>
      <w:r>
        <w:rPr>
          <w:kern w:val="0"/>
        </w:rPr>
        <w:t>拟订工业、信息化发展规划;提出重点行业生产力布局、重点产品结构的调整方案;提出工业、信息化固定资产投资规模和方向(含利用外资和境外投资)、中央财政性建设资金安排的建议;指导企业技术改造工作，管理省级财政用于企业技术改造的资金，拟订省级财政技术改造资金年度计划并组织实施，按照国家和省规定的权限，承担全省工业、信息化固定资产投资项目的审批、备案和核准工作，承担工业、信息化企业固定资产投资减免税审核工作;指导工业和信息化领域投资项目机电设备招标工作。</w:t>
      </w:r>
    </w:p>
    <w:p>
      <w:pPr>
        <w:pStyle w:val="39"/>
        <w:spacing w:before="156" w:after="156"/>
        <w:rPr>
          <w:kern w:val="0"/>
        </w:rPr>
      </w:pPr>
      <w:r>
        <w:rPr>
          <w:kern w:val="0"/>
        </w:rPr>
        <w:t>(五)产业政策处。</w:t>
      </w:r>
    </w:p>
    <w:p>
      <w:pPr>
        <w:pStyle w:val="39"/>
        <w:spacing w:before="156" w:after="156"/>
        <w:rPr>
          <w:kern w:val="0"/>
        </w:rPr>
      </w:pPr>
      <w:r>
        <w:rPr>
          <w:kern w:val="0"/>
        </w:rPr>
        <w:t>贯彻落实国家产业政策;拟订工业、信息化产业政策并监督执行，提出推进产业结构调整、工业与相关产业融合发展及管理创新的政策建议;指导产业布局和产业转移;拟订和修订产业结构调整目录;拟订相关行业准入条件并组织实施;提出生产性服务业发展的政策措施并组织实施;参与产业损害调查的有关工作。</w:t>
      </w:r>
    </w:p>
    <w:p>
      <w:pPr>
        <w:pStyle w:val="39"/>
        <w:spacing w:before="156" w:after="156"/>
        <w:rPr>
          <w:kern w:val="0"/>
        </w:rPr>
      </w:pPr>
      <w:r>
        <w:rPr>
          <w:kern w:val="0"/>
        </w:rPr>
        <w:t>(六)技术创新与质量处。</w:t>
      </w:r>
    </w:p>
    <w:p>
      <w:pPr>
        <w:pStyle w:val="39"/>
        <w:spacing w:before="156" w:after="156"/>
        <w:rPr>
          <w:kern w:val="0"/>
        </w:rPr>
      </w:pPr>
      <w:r>
        <w:rPr>
          <w:kern w:val="0"/>
        </w:rPr>
        <w:t>拟订并实施高技术产业中涉及生物医药、新材料、航空航天、信息产业等的规划、政策;组织拟订行业技术规范和标准;推进产学研结合，推动企业技术创新体系建设，指导企业技术中心建设工作;组织实施国家科技重大专项和全省工业、信息化新产品开发、新技术推广、产学研结合、重大技术装备、高新技术成果转化等项目;组织实施工业、信息化新产品、新技术鉴定工作;拟订省级财政技术创新资金年度计划并组织实施;负责行业质量管理和品牌建设工作。</w:t>
      </w:r>
    </w:p>
    <w:p>
      <w:pPr>
        <w:pStyle w:val="39"/>
        <w:spacing w:before="156" w:after="156"/>
        <w:rPr>
          <w:kern w:val="0"/>
        </w:rPr>
      </w:pPr>
      <w:r>
        <w:rPr>
          <w:kern w:val="0"/>
        </w:rPr>
        <w:t>(七)工业园区处。</w:t>
      </w:r>
    </w:p>
    <w:p>
      <w:pPr>
        <w:pStyle w:val="39"/>
        <w:spacing w:before="156" w:after="156"/>
        <w:rPr>
          <w:kern w:val="0"/>
        </w:rPr>
      </w:pPr>
      <w:r>
        <w:rPr>
          <w:kern w:val="0"/>
        </w:rPr>
        <w:t>拟订工业园区发展规划并组织实施;负责工业园区的综合协调，监测分析工业园区发展情况，协调解决工业园区发展中的重大问题并提出政策建议;推进工业园区产业聚集、企业集群发展;指导地方拟订工业园区发展规划;指导推进工业园区产业定位和发展评价等工作;指导工业园区软环境建设和招商引资工作。</w:t>
      </w:r>
    </w:p>
    <w:p>
      <w:pPr>
        <w:pStyle w:val="39"/>
        <w:spacing w:before="156" w:after="156"/>
        <w:rPr>
          <w:kern w:val="0"/>
        </w:rPr>
      </w:pPr>
      <w:r>
        <w:rPr>
          <w:kern w:val="0"/>
        </w:rPr>
        <w:t>(八)财务处。</w:t>
      </w:r>
    </w:p>
    <w:p>
      <w:pPr>
        <w:pStyle w:val="39"/>
        <w:spacing w:before="156" w:after="156"/>
        <w:rPr>
          <w:kern w:val="0"/>
        </w:rPr>
      </w:pPr>
      <w:r>
        <w:rPr>
          <w:kern w:val="0"/>
        </w:rPr>
        <w:t>编报本部门预算、决算，组织实施内部审计，负责机关及所属单位的财务会计制度建设、资金(资产)管理与监督以及绩效评价工作;承担所属单位资本收益收缴及支出管理工作;管理所属单位国有产权交易和对外投资工作。</w:t>
      </w:r>
    </w:p>
    <w:p>
      <w:pPr>
        <w:pStyle w:val="39"/>
        <w:spacing w:before="156" w:after="156"/>
        <w:rPr>
          <w:kern w:val="0"/>
        </w:rPr>
      </w:pPr>
      <w:r>
        <w:rPr>
          <w:kern w:val="0"/>
        </w:rPr>
        <w:t>(九)企业改革与发展处(上市协调办公室)。</w:t>
      </w:r>
    </w:p>
    <w:p>
      <w:pPr>
        <w:pStyle w:val="39"/>
        <w:spacing w:before="156" w:after="156"/>
        <w:rPr>
          <w:kern w:val="0"/>
        </w:rPr>
      </w:pPr>
      <w:r>
        <w:rPr>
          <w:kern w:val="0"/>
        </w:rPr>
        <w:t>拟订企业改革工作规划，指导和协调企业改革工作;配合有关部门做好企业下岗人员再就业工作;指导企业建立现代企业制度;承担拟上市企业的培育、指导和协调工作。</w:t>
      </w:r>
    </w:p>
    <w:p>
      <w:pPr>
        <w:pStyle w:val="39"/>
        <w:spacing w:before="156" w:after="156"/>
        <w:rPr>
          <w:kern w:val="0"/>
        </w:rPr>
      </w:pPr>
      <w:r>
        <w:rPr>
          <w:kern w:val="0"/>
        </w:rPr>
        <w:t>(十)电力协调处。</w:t>
      </w:r>
    </w:p>
    <w:p>
      <w:pPr>
        <w:pStyle w:val="39"/>
        <w:spacing w:before="156" w:after="156"/>
        <w:rPr>
          <w:kern w:val="0"/>
        </w:rPr>
      </w:pPr>
      <w:r>
        <w:rPr>
          <w:kern w:val="0"/>
        </w:rPr>
        <w:t>参与拟订并组织实施电力工业发展规划和经济技术政策，落实国家电力相关政策措施;编制工业、信息化年度用电计划并组织实施;指导协调电力监测预测和运行调度;推进电力需求侧管理工作;协调处理工业、信息化电力运行中的重大问题;参与电热价格制定和电力运行重大安全事故处理。</w:t>
      </w:r>
    </w:p>
    <w:p>
      <w:pPr>
        <w:pStyle w:val="39"/>
        <w:spacing w:before="156" w:after="156"/>
        <w:rPr>
          <w:kern w:val="0"/>
        </w:rPr>
      </w:pPr>
      <w:r>
        <w:rPr>
          <w:kern w:val="0"/>
        </w:rPr>
        <w:t>(十一)原材料工业处(履行《禁止化学武器公约》工作办公室)。</w:t>
      </w:r>
    </w:p>
    <w:p>
      <w:pPr>
        <w:pStyle w:val="39"/>
        <w:spacing w:before="156" w:after="156"/>
        <w:rPr>
          <w:kern w:val="0"/>
        </w:rPr>
      </w:pPr>
      <w:r>
        <w:rPr>
          <w:kern w:val="0"/>
        </w:rPr>
        <w:t>承担冶金、化工(不含煤制燃料和燃料乙醇)、有色、建材、黄金、石化(不含炼油)、钢铁等行业管理工作;研究省内外原材料市场情况并提出建议;提出相关行业规划和固定资产投资项目行业建议;承担新材料的研发指导和发展工作;承办履行《禁止化学武器公约》的有关工作;会同有关部门管理农药准入事项;承担农业化学物质行政保护工作。</w:t>
      </w:r>
    </w:p>
    <w:p>
      <w:pPr>
        <w:pStyle w:val="39"/>
        <w:spacing w:before="156" w:after="156"/>
        <w:rPr>
          <w:kern w:val="0"/>
        </w:rPr>
      </w:pPr>
      <w:r>
        <w:rPr>
          <w:kern w:val="0"/>
        </w:rPr>
        <w:t>(十二)装备工业处。</w:t>
      </w:r>
    </w:p>
    <w:p>
      <w:pPr>
        <w:pStyle w:val="39"/>
        <w:spacing w:before="156" w:after="156"/>
        <w:rPr>
          <w:kern w:val="0"/>
        </w:rPr>
      </w:pPr>
      <w:r>
        <w:rPr>
          <w:kern w:val="0"/>
        </w:rPr>
        <w:t>承担通用机械、汽车、民用船舶、轨道交通机械制造业的行业管理工作;提出重大技术装备发展和自主创新规划、政策建议并组织实施;提出相关行业规划和固定资产投资项目行业建议;依托国家重点工程建设协调有关重大专项的实施，推进重大技术装备国产化;指导重大技术装备的技术引进和消化创新;承担振兴装备制造业组织协调的责任;会同有关部门管理汽车的准入事项。</w:t>
      </w:r>
    </w:p>
    <w:p>
      <w:pPr>
        <w:pStyle w:val="39"/>
        <w:spacing w:before="156" w:after="156"/>
        <w:rPr>
          <w:kern w:val="0"/>
        </w:rPr>
      </w:pPr>
      <w:r>
        <w:rPr>
          <w:kern w:val="0"/>
        </w:rPr>
        <w:t>(十三)消费品工业处。</w:t>
      </w:r>
    </w:p>
    <w:p>
      <w:pPr>
        <w:pStyle w:val="39"/>
        <w:spacing w:before="156" w:after="156"/>
        <w:rPr>
          <w:kern w:val="0"/>
        </w:rPr>
      </w:pPr>
      <w:r>
        <w:rPr>
          <w:kern w:val="0"/>
        </w:rPr>
        <w:t>承担食品、医药、轻纺、家电等行业管理工作;提出相关行业规划和固定资产投资项目行业建议;承担盐业行政管理、中药材生产扶持项目管理、药品储备管理工作;指导盐务行政执法;指导和协调烟草工业生产和专卖管理</w:t>
      </w:r>
      <w:r>
        <w:rPr>
          <w:color w:val="3366CC"/>
          <w:kern w:val="0"/>
          <w:vertAlign w:val="superscript"/>
        </w:rPr>
        <w:t>[1]</w:t>
      </w:r>
      <w:r>
        <w:rPr>
          <w:color w:val="136EC2"/>
          <w:kern w:val="0"/>
          <w:sz w:val="2"/>
          <w:szCs w:val="2"/>
        </w:rPr>
        <w:t> </w:t>
      </w:r>
      <w:r>
        <w:rPr>
          <w:kern w:val="0"/>
        </w:rPr>
        <w:t>。</w:t>
      </w:r>
    </w:p>
    <w:p>
      <w:pPr>
        <w:pStyle w:val="39"/>
        <w:spacing w:before="156" w:after="156"/>
        <w:rPr>
          <w:kern w:val="0"/>
        </w:rPr>
      </w:pPr>
      <w:r>
        <w:rPr>
          <w:kern w:val="0"/>
        </w:rPr>
        <w:t>(十四)对外交流合作处。</w:t>
      </w:r>
    </w:p>
    <w:p>
      <w:pPr>
        <w:pStyle w:val="39"/>
        <w:spacing w:before="156" w:after="156"/>
        <w:rPr>
          <w:kern w:val="0"/>
        </w:rPr>
      </w:pPr>
      <w:r>
        <w:rPr>
          <w:kern w:val="0"/>
        </w:rPr>
        <w:t>指导工业和信息化领域相关企业开展对外交流合作事项;组织和指导相关企业开展区域化合作、国际化经营;承办工业和信息化展销活动;联系中央在黔企业，建立相关制度和工作机制;协调对口帮扶贵州的外省(区、市)和外国政府贷款工业、信息化项目的申报、实施与监督工作;指导相关社会中介组织为工业和信息化领域相关企业提供服务;指导工业和信息化领域行业协会工作。</w:t>
      </w:r>
    </w:p>
    <w:p>
      <w:pPr>
        <w:pStyle w:val="39"/>
        <w:spacing w:before="156" w:after="156"/>
        <w:rPr>
          <w:kern w:val="0"/>
        </w:rPr>
      </w:pPr>
      <w:r>
        <w:rPr>
          <w:kern w:val="0"/>
        </w:rPr>
        <w:t>(十五)节约能源处。</w:t>
      </w:r>
    </w:p>
    <w:p>
      <w:pPr>
        <w:pStyle w:val="39"/>
        <w:spacing w:before="156" w:after="156"/>
        <w:rPr>
          <w:kern w:val="0"/>
        </w:rPr>
      </w:pPr>
      <w:r>
        <w:rPr>
          <w:kern w:val="0"/>
        </w:rPr>
        <w:t>拟订工业、信息化年度节能计划并组织实施;组织实施相关行业、重点用能单位节能监督管理和节能目标评价考核工作;承担相关行业固定资产投资项目的节能审查工作;组织实施相关行业节能改造项目、示范工程和节能新产品、新技术、新设备的推广应用工作;拟订省级财政用于工业、信息化节能专项资金年度计划并组织实施;指导相关节能服务产业发展。</w:t>
      </w:r>
    </w:p>
    <w:p>
      <w:pPr>
        <w:pStyle w:val="39"/>
        <w:spacing w:before="156" w:after="156"/>
        <w:rPr>
          <w:kern w:val="0"/>
        </w:rPr>
      </w:pPr>
      <w:r>
        <w:rPr>
          <w:kern w:val="0"/>
        </w:rPr>
        <w:t>(十六)资源综合利用处(散装水泥办公室)。</w:t>
      </w:r>
    </w:p>
    <w:p>
      <w:pPr>
        <w:pStyle w:val="39"/>
        <w:spacing w:before="156" w:after="156"/>
        <w:rPr>
          <w:kern w:val="0"/>
        </w:rPr>
      </w:pPr>
      <w:r>
        <w:rPr>
          <w:kern w:val="0"/>
        </w:rPr>
        <w:t>拟订并实施工业、信息化资源综合利用和清洁生产的规划;承担发展循环经济、低碳经济的职责，推动用循环经济改造传统产业和工业企业;指导协调相关行业资源综合利用工作;指导并监督相关行业资源综合利用及认定工作;组织实施相关行业资源综合利用、清洁生产和循环经济重点项目、示范工程及重点技术的推广应用;组织协调散装水泥发展和推广应用工作;参与协调发展新型墙体材料和环保产业相关工作。</w:t>
      </w:r>
    </w:p>
    <w:p>
      <w:pPr>
        <w:pStyle w:val="39"/>
        <w:spacing w:before="156" w:after="156"/>
        <w:rPr>
          <w:kern w:val="0"/>
        </w:rPr>
      </w:pPr>
      <w:r>
        <w:rPr>
          <w:kern w:val="0"/>
        </w:rPr>
        <w:t>(十七)中小企业办公室(非公有制经济办公室)。</w:t>
      </w:r>
    </w:p>
    <w:p>
      <w:pPr>
        <w:pStyle w:val="39"/>
        <w:spacing w:before="156" w:after="156"/>
        <w:rPr>
          <w:kern w:val="0"/>
        </w:rPr>
      </w:pPr>
      <w:r>
        <w:rPr>
          <w:kern w:val="0"/>
        </w:rPr>
        <w:t>承担全省中小企业、非公有制经济、城镇集体经济的指导、综合协调;会同有关部门拟订促进中小企业、非公有制经济和城镇集体经济发展的政策与措施，协调解决有关重大问题;管理省中小企业发展专项资金和信用担保、小额贷款行业;建立健全全省中小企业、非公有制经济、城镇集体经济服务体系;指导全省中小企业开展对外交流合作;负责省非公有制经济投诉相关工作;承担全省推动非公有制经济、中小企业发展工作联席会议办公室的日常工作。下设中小企业处、非公有制经济处。</w:t>
      </w:r>
    </w:p>
    <w:p>
      <w:pPr>
        <w:pStyle w:val="39"/>
        <w:spacing w:before="156" w:after="156"/>
        <w:rPr>
          <w:kern w:val="0"/>
        </w:rPr>
      </w:pPr>
      <w:r>
        <w:rPr>
          <w:kern w:val="0"/>
        </w:rPr>
        <w:t>(十八)电子信息处。</w:t>
      </w:r>
    </w:p>
    <w:p>
      <w:pPr>
        <w:pStyle w:val="39"/>
        <w:spacing w:before="156" w:after="156"/>
        <w:rPr>
          <w:kern w:val="0"/>
        </w:rPr>
      </w:pPr>
      <w:r>
        <w:rPr>
          <w:kern w:val="0"/>
        </w:rPr>
        <w:t>承担电子信息产品制造的行业管理工作;参与组织实施国家电子信息发展基金和国家科技重大专项中的电子信息产品项目;提出相关行业规划和固定资产投资项目行业建议;协调重大系统装备、微电子等基础产品的开发与生产;协调推进重大工程项目所需配套元器件、仪器和材料的国产化工作;促进电子信息技术推广应用工作，推进信息化和工业化融合工作。</w:t>
      </w:r>
    </w:p>
    <w:p>
      <w:pPr>
        <w:pStyle w:val="39"/>
        <w:spacing w:before="156" w:after="156"/>
        <w:rPr>
          <w:kern w:val="0"/>
        </w:rPr>
      </w:pPr>
      <w:r>
        <w:rPr>
          <w:kern w:val="0"/>
        </w:rPr>
        <w:t>(十九)软件服务业处。</w:t>
      </w:r>
    </w:p>
    <w:p>
      <w:pPr>
        <w:pStyle w:val="39"/>
        <w:spacing w:before="156" w:after="156"/>
        <w:rPr>
          <w:kern w:val="0"/>
        </w:rPr>
      </w:pPr>
      <w:r>
        <w:rPr>
          <w:kern w:val="0"/>
        </w:rPr>
        <w:t>指导软件和信息服务业发展;实施国家有关软件、系统集成及信息服务的技术规范和标准;推动软件、信息服务业公共服务体系和动漫等产业及相关基地园区建设发展;指导协调软件和信息服务业的技术开发及服务外包工作;承担软件企业认定、软件产品登记、系统集成认证、信息系统工程监理资质认证工作。</w:t>
      </w:r>
    </w:p>
    <w:p>
      <w:pPr>
        <w:pStyle w:val="39"/>
        <w:spacing w:before="156" w:after="156"/>
        <w:rPr>
          <w:kern w:val="0"/>
        </w:rPr>
      </w:pPr>
      <w:r>
        <w:rPr>
          <w:kern w:val="0"/>
        </w:rPr>
        <w:t>(二十)通信发展与保障处。</w:t>
      </w:r>
    </w:p>
    <w:p>
      <w:pPr>
        <w:pStyle w:val="39"/>
        <w:spacing w:before="156" w:after="156"/>
        <w:rPr>
          <w:kern w:val="0"/>
        </w:rPr>
      </w:pPr>
      <w:r>
        <w:rPr>
          <w:kern w:val="0"/>
        </w:rPr>
        <w:t>指导协调通信业发展，促进网络资源共建共享;对网络和信息服务市场进行管理;组织协调通信业重大示范工程和新技术、新产品的开发利用;参与拟订通信业的技术规范和标准;负责联系与协调在黔电信运营企业相关工作;协调推进信息基础设施建设中的重大问题和重大工程;协调电信市场涉及社会公共利益的重大事宜;协调指导党政专用通信工作。</w:t>
      </w:r>
    </w:p>
    <w:p>
      <w:pPr>
        <w:pStyle w:val="39"/>
        <w:spacing w:before="156" w:after="156"/>
        <w:rPr>
          <w:kern w:val="0"/>
        </w:rPr>
      </w:pPr>
      <w:r>
        <w:rPr>
          <w:kern w:val="0"/>
        </w:rPr>
        <w:t>(二十一)信息化推进处。</w:t>
      </w:r>
    </w:p>
    <w:p>
      <w:pPr>
        <w:pStyle w:val="39"/>
        <w:spacing w:before="156" w:after="156"/>
        <w:rPr>
          <w:kern w:val="0"/>
        </w:rPr>
      </w:pPr>
      <w:r>
        <w:rPr>
          <w:kern w:val="0"/>
        </w:rPr>
        <w:t>推进信息化工作，协调信息化建设中的重大问题;承担推进工业化与信息化融合的工作;协调企业信息化、电子政务和电子商务发展，推动跨行业、跨部门的互联互通;推动重要信息资源的开发利用和经济社会各领域的信息化建设与应用;促进通信、广播电视和计算机网络的融合;拟订省级财政信息化专项资金年度计划并组织实施;承担省信息化领导小组的日常工作。</w:t>
      </w:r>
    </w:p>
    <w:p>
      <w:pPr>
        <w:pStyle w:val="39"/>
        <w:spacing w:before="156" w:after="156"/>
        <w:rPr>
          <w:kern w:val="0"/>
        </w:rPr>
      </w:pPr>
      <w:r>
        <w:rPr>
          <w:kern w:val="0"/>
        </w:rPr>
        <w:t>(二十二)网络与信息安全处。</w:t>
      </w:r>
    </w:p>
    <w:p>
      <w:pPr>
        <w:pStyle w:val="39"/>
        <w:spacing w:before="156" w:after="156"/>
        <w:rPr>
          <w:kern w:val="0"/>
        </w:rPr>
      </w:pPr>
      <w:r>
        <w:rPr>
          <w:kern w:val="0"/>
        </w:rPr>
        <w:t>指导协调信息安全保障体系、数字认证工作;承担信息安全等级保护等基础性工作;指导监督政府部门、重点行业的重要信息系统与基础信息网络的安全保障工作;承担网络和信息安全应急协调工作，协调处理信息安全重大事件;承担省网络与信息安全领导小组的日常工作。</w:t>
      </w:r>
    </w:p>
    <w:p>
      <w:pPr>
        <w:pStyle w:val="39"/>
        <w:spacing w:before="156" w:after="156"/>
        <w:rPr>
          <w:kern w:val="0"/>
        </w:rPr>
      </w:pPr>
      <w:r>
        <w:rPr>
          <w:kern w:val="0"/>
        </w:rPr>
        <w:t>(二十三)军工处。</w:t>
      </w:r>
    </w:p>
    <w:p>
      <w:pPr>
        <w:pStyle w:val="39"/>
        <w:spacing w:before="156" w:after="156"/>
        <w:rPr>
          <w:kern w:val="0"/>
        </w:rPr>
      </w:pPr>
      <w:r>
        <w:rPr>
          <w:kern w:val="0"/>
        </w:rPr>
        <w:t>承担国家在我省实施的军工核心能力建设、武器装备科研生产重大项目、重大专项的协调工作;承担武器装备科研生产许可和质量、计量、标准化、国防专利的管理工作;承担地方军工电子单位和地方企事业单位军工固定资产投资项目的审核、论证、申报、验收等工作;承担军工行业综合统计、运行分析及民口企业参加武器装备科研生产的管理工作;承担地方单位武器装备动员工作。</w:t>
      </w:r>
    </w:p>
    <w:p>
      <w:pPr>
        <w:pStyle w:val="39"/>
        <w:spacing w:before="156" w:after="156"/>
        <w:rPr>
          <w:kern w:val="0"/>
        </w:rPr>
      </w:pPr>
      <w:r>
        <w:rPr>
          <w:kern w:val="0"/>
        </w:rPr>
        <w:t>(二十四)军民结合推进处。</w:t>
      </w:r>
    </w:p>
    <w:p>
      <w:pPr>
        <w:pStyle w:val="39"/>
        <w:spacing w:before="156" w:after="156"/>
        <w:rPr>
          <w:kern w:val="0"/>
        </w:rPr>
      </w:pPr>
      <w:r>
        <w:rPr>
          <w:kern w:val="0"/>
        </w:rPr>
        <w:t>拟订军民结合相关政策并组织实施;编制军民结合产业发展规划，拟订军民结合重点项目并组织实施;提出相关行业规划和固定资产投资项目行业建议;承担军民两用技术双向转移、军民兼容科技基础条件平台建设和科技成果转化与技术创新交流工作;协调军地资源整合，推进体制机制改革;承担省军民结合产业发展协调领导小组办公室的日常工作。</w:t>
      </w:r>
    </w:p>
    <w:p>
      <w:pPr>
        <w:pStyle w:val="39"/>
        <w:spacing w:before="156" w:after="156"/>
        <w:rPr>
          <w:kern w:val="0"/>
        </w:rPr>
      </w:pPr>
      <w:r>
        <w:rPr>
          <w:kern w:val="0"/>
        </w:rPr>
        <w:t>(二十五)军工安全保密处。</w:t>
      </w:r>
    </w:p>
    <w:p>
      <w:pPr>
        <w:pStyle w:val="39"/>
        <w:spacing w:before="156" w:after="156"/>
        <w:rPr>
          <w:kern w:val="0"/>
        </w:rPr>
      </w:pPr>
      <w:r>
        <w:rPr>
          <w:kern w:val="0"/>
        </w:rPr>
        <w:t>负责全省国防科技工业的国家安全、保密、保卫工作;承担从事军品科研生产单位保密资格审查认证工作;负责指导和监查涉及军工企事业单位的国家安全与保密工作，参与涉密事件的调查处理;组织开展全省国防科技工业国家安全、保密教育培训;承担省军工保密资格审查认证委员会办公室的日常工作</w:t>
      </w:r>
      <w:r>
        <w:rPr>
          <w:color w:val="3366CC"/>
          <w:kern w:val="0"/>
          <w:vertAlign w:val="superscript"/>
        </w:rPr>
        <w:t>[1]</w:t>
      </w:r>
      <w:bookmarkStart w:id="54" w:name="ref_[1]_9559745"/>
      <w:r>
        <w:rPr>
          <w:color w:val="136EC2"/>
          <w:kern w:val="0"/>
          <w:sz w:val="2"/>
          <w:szCs w:val="2"/>
        </w:rPr>
        <w:t> </w:t>
      </w:r>
      <w:bookmarkEnd w:id="54"/>
      <w:r>
        <w:rPr>
          <w:kern w:val="0"/>
        </w:rPr>
        <w:t>。</w:t>
      </w:r>
    </w:p>
    <w:p>
      <w:pPr>
        <w:pStyle w:val="39"/>
        <w:spacing w:before="156" w:after="156"/>
        <w:rPr>
          <w:kern w:val="0"/>
        </w:rPr>
      </w:pPr>
      <w:r>
        <w:rPr>
          <w:kern w:val="0"/>
        </w:rPr>
        <w:t>(二十六)民用航空产业处。</w:t>
      </w:r>
    </w:p>
    <w:p>
      <w:pPr>
        <w:pStyle w:val="39"/>
        <w:spacing w:before="156" w:after="156"/>
        <w:rPr>
          <w:kern w:val="0"/>
        </w:rPr>
      </w:pPr>
      <w:r>
        <w:rPr>
          <w:kern w:val="0"/>
        </w:rPr>
        <w:t>承担民用航空产业、通用飞机发展的协调工作;协调国产大型客机新支线飞机配套工作;承担航空转包生产和民用航空产业国际合作工作;承担民用飞机适航认证的协调工作;协调实施民用航空产业国家高技术产业基地民用航空产业项目;提出相关行业规划和固定资产投资项目行业建议;承担省民用飞机发展协调领导小组办公室、安顺市民用航空产业国家高技术产业基地规划建设工作领导小组办公室的日常工作。</w:t>
      </w:r>
    </w:p>
    <w:p>
      <w:pPr>
        <w:pStyle w:val="39"/>
        <w:spacing w:before="156" w:after="156"/>
        <w:rPr>
          <w:kern w:val="0"/>
        </w:rPr>
      </w:pPr>
      <w:r>
        <w:rPr>
          <w:kern w:val="0"/>
        </w:rPr>
        <w:t>(二十七)安全生产与民爆器材管理处。</w:t>
      </w:r>
    </w:p>
    <w:p>
      <w:pPr>
        <w:pStyle w:val="39"/>
        <w:spacing w:before="156" w:after="156"/>
        <w:rPr>
          <w:kern w:val="0"/>
        </w:rPr>
      </w:pPr>
      <w:r>
        <w:rPr>
          <w:kern w:val="0"/>
        </w:rPr>
        <w:t>配合有关部门指导工业和信息化领域相关企业的安全生产工作;参与重特大安全生产事故的调查处理;负责全省民用爆破器材行业的生产和销售的管理及生产许可、安全许可工作;承担新建项目、改扩建项目申请和年度生产计划的受理、申报工作;承担民爆器材进出口许可申请的受理、申报工作;承担民爆器材销售许可申请的受理、审查和《民用爆炸物品销售许可证》颁发及日常监督管理;负责民爆器材销售企业仓储设施建设项目的审批和验收工作;负责民爆器材生产、销售的安全生产监督管理;承担民爆器材产品质量监督和科研项目管理。</w:t>
      </w:r>
    </w:p>
    <w:p>
      <w:pPr>
        <w:pStyle w:val="39"/>
        <w:spacing w:before="156" w:after="156"/>
        <w:rPr>
          <w:kern w:val="0"/>
        </w:rPr>
      </w:pPr>
      <w:r>
        <w:rPr>
          <w:kern w:val="0"/>
        </w:rPr>
        <w:t>(二十八)人事教育处。</w:t>
      </w:r>
    </w:p>
    <w:p>
      <w:pPr>
        <w:pStyle w:val="39"/>
        <w:spacing w:before="156" w:after="156"/>
        <w:rPr>
          <w:kern w:val="0"/>
        </w:rPr>
      </w:pPr>
      <w:r>
        <w:rPr>
          <w:kern w:val="0"/>
        </w:rPr>
        <w:t>承担机关和所属单位的机构编制、人事管理、干部队伍建设和教育培训等工作;承办机关和所属单位人员出国审查工作;组织和指导全省经济干部和经营管理者的教育培训工作;参与指导企业引进国外智力工作;联系所属院校业务工作。</w:t>
      </w:r>
    </w:p>
    <w:p>
      <w:pPr>
        <w:pStyle w:val="39"/>
        <w:spacing w:before="156" w:after="156"/>
        <w:rPr>
          <w:kern w:val="0"/>
        </w:rPr>
      </w:pPr>
      <w:r>
        <w:rPr>
          <w:kern w:val="0"/>
        </w:rPr>
        <w:t>机关党委负责机关和所属单位的党群工作。设置机关党委办公室。</w:t>
      </w:r>
    </w:p>
    <w:p>
      <w:pPr>
        <w:pStyle w:val="39"/>
        <w:spacing w:before="156" w:after="156"/>
        <w:rPr>
          <w:kern w:val="0"/>
        </w:rPr>
      </w:pPr>
      <w:r>
        <w:rPr>
          <w:kern w:val="0"/>
        </w:rPr>
        <w:t>省委国防工业工作委员会与省经济和信息化委员会机关合署办公。省委国防工业工作委员会内设国防工委办公室、组织处、宣传处。</w:t>
      </w:r>
    </w:p>
    <w:p>
      <w:pPr>
        <w:pStyle w:val="39"/>
        <w:spacing w:before="156" w:after="156"/>
        <w:rPr>
          <w:kern w:val="0"/>
        </w:rPr>
      </w:pPr>
      <w:r>
        <w:rPr>
          <w:kern w:val="0"/>
        </w:rPr>
        <w:t>省委国防工业工作委员会办公室与省经济和信息化委员会办公室合署办公。</w:t>
      </w:r>
    </w:p>
    <w:p>
      <w:pPr>
        <w:pStyle w:val="39"/>
        <w:spacing w:before="156" w:after="156"/>
        <w:rPr>
          <w:kern w:val="0"/>
        </w:rPr>
      </w:pPr>
      <w:r>
        <w:rPr>
          <w:kern w:val="0"/>
        </w:rPr>
        <w:t>组织处承担国防科技工业企事业单位党的基层组织建设、干部队伍建设和党员队伍建设工作;协助省委组织部、中央军工集团公司做好中央在黔军工企事业单位领导班子的调整、配备和管理;指导协调国防科技工业企事业单位干部教育培训工作;承担工委党费管理和党内有关情况的统计工作;承担全省国防科技工业企事业单位领导干部出国(境)政审工作;指导国防科技工业企事业单位的统一战线、党建扶贫和群团工作。</w:t>
      </w:r>
    </w:p>
    <w:p>
      <w:pPr>
        <w:pStyle w:val="39"/>
        <w:spacing w:before="156" w:after="156"/>
        <w:rPr>
          <w:kern w:val="0"/>
        </w:rPr>
      </w:pPr>
      <w:r>
        <w:rPr>
          <w:kern w:val="0"/>
        </w:rPr>
        <w:t>宣传处承担国防科技工业企事业单位的宣传思想工作和精神文明建设及对外宣传报道工作;拟订并组织实施干部理论教育规划;承担法制宣传教育和国防教育工作。</w:t>
      </w:r>
    </w:p>
    <w:p>
      <w:pPr>
        <w:pStyle w:val="39"/>
        <w:spacing w:before="156" w:after="156"/>
        <w:rPr>
          <w:kern w:val="0"/>
        </w:rPr>
      </w:pPr>
      <w:r>
        <w:rPr>
          <w:kern w:val="0"/>
        </w:rPr>
        <w:t>纪检监察机构省纪委派驻经济和信息化委员会纪检组、省监察厅派驻经济和信息化委员会监察室。派驻纪检组、监察室与省国防纪工委合署办公。省国防纪工委下设纪检监察室(与派驻监察室合署办公)、案件审理室。行政编制8名。其中，纪检组长(省国防纪工委书记)1名，纪检组副组长(省国防纪工委副书记)1名，监察室主任1名，案件审理室主任1名。</w:t>
      </w:r>
    </w:p>
    <w:p>
      <w:pPr>
        <w:pStyle w:val="39"/>
        <w:spacing w:before="156" w:after="156"/>
        <w:rPr>
          <w:kern w:val="0"/>
        </w:rPr>
      </w:pPr>
    </w:p>
    <w:p>
      <w:pPr>
        <w:pStyle w:val="4"/>
      </w:pPr>
      <w:r>
        <w:rPr>
          <w:rFonts w:hint="eastAsia"/>
        </w:rPr>
        <w:t>主要职能</w:t>
      </w:r>
    </w:p>
    <w:p>
      <w:pPr>
        <w:pStyle w:val="39"/>
        <w:spacing w:before="156" w:after="156"/>
        <w:rPr>
          <w:kern w:val="0"/>
        </w:rPr>
      </w:pPr>
      <w:r>
        <w:rPr>
          <w:kern w:val="0"/>
        </w:rPr>
        <w:t>省经济和信息化委员会主要职责</w:t>
      </w:r>
      <w:r>
        <w:rPr>
          <w:rFonts w:hint="eastAsia"/>
          <w:kern w:val="0"/>
        </w:rPr>
        <w:t>：</w:t>
      </w:r>
    </w:p>
    <w:p>
      <w:pPr>
        <w:pStyle w:val="39"/>
        <w:spacing w:before="156" w:after="156"/>
        <w:rPr>
          <w:kern w:val="0"/>
        </w:rPr>
      </w:pPr>
      <w:r>
        <w:rPr>
          <w:kern w:val="0"/>
        </w:rPr>
        <w:t>1、承担调节全省近期经济运行，推进新型工业化、信息化建设和管理的职责;拟订新型工业化发展战略和政策，研究并协调解决新型工业化进程中的重大问题，拟订工业和信息化的发展规划并组织实施，推进产业结构调整和优化升级，推进信息化和工业化融合，推进高新技术与传统工业改造结合，推进军民结合、寓军于民的武器装备科研生产体系建设。</w:t>
      </w:r>
    </w:p>
    <w:p>
      <w:pPr>
        <w:pStyle w:val="39"/>
        <w:spacing w:before="156" w:after="156"/>
        <w:rPr>
          <w:kern w:val="0"/>
        </w:rPr>
      </w:pPr>
      <w:r>
        <w:rPr>
          <w:kern w:val="0"/>
        </w:rPr>
        <w:t>2、拟订工业、信息化行业规划、计划和产业政策并组织实施，提出优化产业布局、结构的政策建议，起草相关地方性法规、规章草案，拟订地方性行业技术规范和标准并组织实施。</w:t>
      </w:r>
    </w:p>
    <w:p>
      <w:pPr>
        <w:pStyle w:val="39"/>
        <w:spacing w:before="156" w:after="156"/>
        <w:rPr>
          <w:kern w:val="0"/>
        </w:rPr>
      </w:pPr>
      <w:r>
        <w:rPr>
          <w:kern w:val="0"/>
        </w:rPr>
        <w:t>3、监测分析经济运行态势并发布有关信息，进行预测预警和信息引导;编制近期经济运行调控目标和措施并组织实施，协调解决经济运行中的重大问题并提出政策建议;承担煤、电、油、运调度和协调保障工作;承担工业用煤、成品油的协调和紧急调运工作;协调电力调度，推进电力需求侧管理工作;参与协调交通综合运输，负责铁路运输综合协调工作;负责工业应急管理、产业安全和国防动员有关工作，综合协调应急状态下重要工业品的供应保障工作;负责信息化应急协调、无线电应急处置工作，参与产业损害调查工作。</w:t>
      </w:r>
    </w:p>
    <w:p>
      <w:pPr>
        <w:pStyle w:val="39"/>
        <w:spacing w:before="156" w:after="156"/>
        <w:rPr>
          <w:kern w:val="0"/>
        </w:rPr>
      </w:pPr>
      <w:r>
        <w:rPr>
          <w:kern w:val="0"/>
        </w:rPr>
        <w:t>4、负责提出工业、信息化固定资产投资规模及方向(含利用外资和境外投资)、中央财政性建设资金安排的建议，按照规定权限审批、备案和核准固定资产投资项目;承担全省技术改造管理和资金安排工作;负责部门预算内的政府信息化项目的审核工作;承担工业、信息化企业固定资产投资减免税审核工作，指导工业和信息化领域投资项目机电设备招标工作。</w:t>
      </w:r>
    </w:p>
    <w:p>
      <w:pPr>
        <w:pStyle w:val="39"/>
        <w:spacing w:before="156" w:after="156"/>
        <w:rPr>
          <w:kern w:val="0"/>
        </w:rPr>
      </w:pPr>
      <w:r>
        <w:rPr>
          <w:kern w:val="0"/>
        </w:rPr>
        <w:t>5、拟订高技术产业中涉及航空航天、生物医药、新材料、信息产业等的规划、政策和标准并组织实施，组织开展国家和省重大技术攻关项目及有关国家科技重大专项与工业、信息化新产品、新技术鉴定工作;拟订省级财政技术创新资金年度计划并组织实施;指导行业技术创新和技术进步，促进科研成果产业化，推动软件业、信息服务业和新兴产业发展和传统产业的技术进步;推进产学研结合，推动企业技术创新体系建设，指导企业技术中心的建设工作。</w:t>
      </w:r>
    </w:p>
    <w:p>
      <w:pPr>
        <w:pStyle w:val="39"/>
        <w:spacing w:before="156" w:after="156"/>
        <w:rPr>
          <w:kern w:val="0"/>
        </w:rPr>
      </w:pPr>
      <w:r>
        <w:rPr>
          <w:kern w:val="0"/>
        </w:rPr>
        <w:t>6、负责工业、信息化行业管理;负责全省民用航空产业、通用飞机发展的协调和推进工作;推进生产性服务业、船舶和汽车制造业的发展;指导行业质量管理和品牌建设工作;指导相关行业加强安全生产管理;组织拟订工业园区发展规划及政策措施，推进工业园区建设，负责工业园区规划布局;承担振兴装备制造业组织协调的职责，推进重大技术装备国产化，指导引进重大技术装备的消化创新;负责盐业行业管理工作并指导协调烟草工业和专卖管理工作;管理药品储备;负责软件企业认定、软件产品登记、系统集成认证、信息系统工程监理资质认证工作。</w:t>
      </w:r>
    </w:p>
    <w:p>
      <w:pPr>
        <w:pStyle w:val="39"/>
        <w:spacing w:before="156" w:after="156"/>
        <w:rPr>
          <w:kern w:val="0"/>
        </w:rPr>
      </w:pPr>
      <w:r>
        <w:rPr>
          <w:kern w:val="0"/>
        </w:rPr>
        <w:t>7、承担武器装备科研生产的质量、计量、标准化、国防专利和安全生产的监督管理工作;承担军工核心能力建设和武器装备科研生产重大事项、重点专项任务的实施及相关保障服务工作;负责民爆器材行业生产、销售管理和安全生产监管;负责全省国防科技工业的国家安全、保密、保卫工作，承担从事军品科研生产单位保密资格审查认证工作;负责国防科技工业技术引进和消化创新;指导和协调国防工业外事工作;负责地方单位武器装备动员工作。</w:t>
      </w:r>
    </w:p>
    <w:p>
      <w:pPr>
        <w:pStyle w:val="39"/>
        <w:spacing w:before="156" w:after="156"/>
        <w:rPr>
          <w:kern w:val="0"/>
        </w:rPr>
      </w:pPr>
      <w:r>
        <w:rPr>
          <w:kern w:val="0"/>
        </w:rPr>
        <w:t>8、指导民口军品配套工作，实施军民两用技术双向转移和产业化，加快对外协作交流，推动与地方经济的结合;负责地方军工电子单位和地方企事业单位军工固定资产投资项目的审核、论证、申报、验收等工作。</w:t>
      </w:r>
    </w:p>
    <w:p>
      <w:pPr>
        <w:pStyle w:val="39"/>
        <w:spacing w:before="156" w:after="156"/>
        <w:rPr>
          <w:kern w:val="0"/>
        </w:rPr>
      </w:pPr>
      <w:r>
        <w:rPr>
          <w:kern w:val="0"/>
        </w:rPr>
        <w:t>9、拟订企业改革工作规划，指导和协调企业改革工作;配合有关部门做好企业下岗人员再就业工作;指导企业建立现代企业制度;帮助并指导拟上市企业做好相关协调工作;指导工业和信息化领域行业协会工作;承担全省企业法律顾问执业指导工作;组织和指导经济干部、企业经营管理者的教育培训工作。</w:t>
      </w:r>
    </w:p>
    <w:p>
      <w:pPr>
        <w:pStyle w:val="39"/>
        <w:spacing w:before="156" w:after="156"/>
        <w:rPr>
          <w:kern w:val="0"/>
        </w:rPr>
      </w:pPr>
      <w:r>
        <w:rPr>
          <w:kern w:val="0"/>
        </w:rPr>
        <w:t>10、负责中小企业、非公有制经济和城镇集体经济的指导、综合协调工作，会同有关部门拟订促进中小企业发展、非公有制经济发展和城镇集体经济发展的相关政策和措施，协调解决重大问题;管理国家和省财政下拨的中小企业发展资金和信用担保、小额贷款行业。</w:t>
      </w:r>
    </w:p>
    <w:p>
      <w:pPr>
        <w:pStyle w:val="39"/>
        <w:spacing w:before="156" w:after="156"/>
        <w:rPr>
          <w:kern w:val="0"/>
        </w:rPr>
      </w:pPr>
      <w:r>
        <w:rPr>
          <w:kern w:val="0"/>
        </w:rPr>
        <w:t>11、贯彻实施节约能源和促进清洁生产、循环经济的法律法规，拟订并实施工业和信息化能源节约、资源综合利用(含再生资源回收利用)、清洁生产促进规划和政策，组织开展相关行业和重点用能单位的节能管理及节能监察执法工作;指导并监督管理相关行业资源综合利用及认定工作;组织实施相关行业节能改造项目、示范工程和节能新产品、新技术、新设备的推广应用工作;拟订省级财政用于工业、信息化节能专项资金年度计划并组织实施;协调散装水泥生产发展和推广应用工作。</w:t>
      </w:r>
    </w:p>
    <w:p>
      <w:pPr>
        <w:pStyle w:val="39"/>
        <w:spacing w:before="156" w:after="156"/>
        <w:rPr>
          <w:kern w:val="0"/>
        </w:rPr>
      </w:pPr>
      <w:r>
        <w:rPr>
          <w:kern w:val="0"/>
        </w:rPr>
        <w:t>12、拟订信息化规划和政策，统筹推进信息化工作;协调信息化建设中的重大问题，促进通信、广播电视和计算机网络融合;指导协调信息资源的开发利用、企业信息化发展、电子商务推广和信息化应用推进工作;推动跨行业、跨部门的互联互通和重要信息资源的开发利用、共享;拟订省级财政信息化专项资金年度计划并组织实施。</w:t>
      </w:r>
    </w:p>
    <w:p>
      <w:pPr>
        <w:pStyle w:val="39"/>
        <w:spacing w:before="156" w:after="156"/>
        <w:rPr>
          <w:kern w:val="0"/>
        </w:rPr>
      </w:pPr>
      <w:r>
        <w:rPr>
          <w:kern w:val="0"/>
        </w:rPr>
        <w:t>13、指导协调通信业发展;负责信息基础设施建设的规划、协调和管理;指导相关部门拟订通信管线、公共通信网、专用信息网的规划;牵头协调电信市场涉及社会公共利益的重大事宜;监督管理全省网络和信息服务市场;联系并协调在黔电信运营企业相关工作，协调指导党政专用通信工作。</w:t>
      </w:r>
    </w:p>
    <w:p>
      <w:pPr>
        <w:pStyle w:val="39"/>
        <w:spacing w:before="156" w:after="156"/>
        <w:rPr>
          <w:kern w:val="0"/>
        </w:rPr>
      </w:pPr>
      <w:r>
        <w:rPr>
          <w:kern w:val="0"/>
        </w:rPr>
        <w:t>14、统一配置和管理无线电频谱资源;监督管理无线电台(站)，协调处理军地间无线电管理有关事宜;负责无线电监测、检测、干扰查处，协调处理电磁干扰事宜;维护空中电波秩序，依法组织实施无线电管制。</w:t>
      </w:r>
    </w:p>
    <w:p>
      <w:pPr>
        <w:pStyle w:val="39"/>
        <w:spacing w:before="156" w:after="156"/>
        <w:rPr>
          <w:kern w:val="0"/>
        </w:rPr>
      </w:pPr>
      <w:r>
        <w:rPr>
          <w:kern w:val="0"/>
        </w:rPr>
        <w:t>15、承担网络安全及相关信息安全管理的职责;指导监督政府部门、重点行业的重要信息系统与基础信息网络的安全保障工作;协调处理网络与信息安全的重大事件。</w:t>
      </w:r>
    </w:p>
    <w:p>
      <w:pPr>
        <w:pStyle w:val="39"/>
        <w:spacing w:before="156" w:after="156"/>
        <w:rPr>
          <w:kern w:val="0"/>
        </w:rPr>
      </w:pPr>
      <w:r>
        <w:rPr>
          <w:kern w:val="0"/>
        </w:rPr>
        <w:t>16、开展工业和信息化对外合作与交流;指导相关企业开展区域化合作、国际化经营;承担中央驻黔企业的服务和协调工作。</w:t>
      </w:r>
    </w:p>
    <w:p>
      <w:pPr>
        <w:pStyle w:val="39"/>
        <w:spacing w:before="156" w:after="156"/>
        <w:rPr>
          <w:kern w:val="0"/>
        </w:rPr>
      </w:pPr>
      <w:r>
        <w:rPr>
          <w:kern w:val="0"/>
        </w:rPr>
        <w:t>17、承办省人民政府交办的其他事项。</w:t>
      </w:r>
    </w:p>
    <w:p>
      <w:pPr>
        <w:pStyle w:val="39"/>
        <w:spacing w:before="156" w:after="156"/>
        <w:rPr>
          <w:kern w:val="0"/>
        </w:rPr>
      </w:pPr>
    </w:p>
    <w:p>
      <w:pPr>
        <w:pStyle w:val="4"/>
      </w:pPr>
      <w:r>
        <w:rPr>
          <w:rFonts w:hint="eastAsia"/>
        </w:rPr>
        <w:t>项目实施职责</w:t>
      </w:r>
    </w:p>
    <w:p>
      <w:pPr>
        <w:pStyle w:val="39"/>
        <w:spacing w:before="156" w:after="156"/>
      </w:pPr>
      <w:r>
        <w:rPr>
          <w:rFonts w:hint="eastAsia"/>
        </w:rPr>
        <w:t>对试点及推广等工作提供全过程政策、技术咨询和指导。负责全省电子政务外网基础网络保障。</w:t>
      </w:r>
    </w:p>
    <w:p>
      <w:pPr>
        <w:pStyle w:val="39"/>
        <w:spacing w:before="156" w:after="156"/>
      </w:pPr>
    </w:p>
    <w:p>
      <w:pPr>
        <w:pStyle w:val="3"/>
        <w:spacing w:before="312" w:after="156"/>
        <w:rPr>
          <w:kern w:val="0"/>
        </w:rPr>
      </w:pPr>
      <w:r>
        <w:rPr>
          <w:rFonts w:hint="eastAsia"/>
          <w:kern w:val="0"/>
        </w:rPr>
        <w:t>贵州省信息中心</w:t>
      </w:r>
    </w:p>
    <w:p>
      <w:pPr>
        <w:pStyle w:val="39"/>
        <w:spacing w:before="156" w:after="156"/>
      </w:pPr>
      <w:r>
        <w:rPr>
          <w:rFonts w:hint="eastAsia"/>
        </w:rPr>
        <w:t>省信息中心是根据省人民政府“（88）黔府通172号”批复，以原省经济信息管理办公室和省计委电子计算中心为基础建立的副厅级事业单位，委托省计委（现省发展和改革委员会）代管。根据省委“黔干任（2005）262号”通知，于2005年9月成立省信息中心党委。2009年10月省编办以（2009）153号文批复同意，省信息中心加挂省电子政务中心牌子。省信息中心所需经费列入省财政全额事业费开支。</w:t>
      </w:r>
    </w:p>
    <w:p>
      <w:pPr>
        <w:pStyle w:val="39"/>
        <w:spacing w:before="156" w:after="156"/>
      </w:pPr>
      <w:r>
        <w:t>成立于1988年的贵州省信息中心,是在第一次信息化浪潮席卷我国大地时,经省政府同意、并以省</w:t>
      </w:r>
      <w:r>
        <w:fldChar w:fldCharType="begin"/>
      </w:r>
      <w:r>
        <w:instrText xml:space="preserve">HYPERLINK "http://www.baidu.com/s?wd=%E7%BB%8F%E6%B5%8E%E4%BF%A1%E6%81%AF%E7%AE%A1%E7%90%86&amp;hl_tag=textlink&amp;tn=SE_hldp01350_v6v6zkg6" \t "_blank" </w:instrText>
      </w:r>
      <w:r>
        <w:fldChar w:fldCharType="separate"/>
      </w:r>
      <w:r>
        <w:rPr>
          <w:rStyle w:val="34"/>
          <w:color w:val="auto"/>
          <w:u w:val="none"/>
        </w:rPr>
        <w:t>经济信息管理</w:t>
      </w:r>
      <w:r>
        <w:fldChar w:fldCharType="end"/>
      </w:r>
      <w:r>
        <w:t>办公室和省计委电子计算机中心为基础扩充建成的。21年来,该中心努力做好政府的参谋和助手,在定期做好</w:t>
      </w:r>
      <w:r>
        <w:fldChar w:fldCharType="begin"/>
      </w:r>
      <w:r>
        <w:instrText xml:space="preserve">HYPERLINK "http://www.baidu.com/s?wd=%E5%AE%8F%E8%A7%82%E7%BB%8F%E6%B5%8E&amp;hl_tag=textlink&amp;tn=SE_hldp01350_v6v6zkg6" \t "_blank" </w:instrText>
      </w:r>
      <w:r>
        <w:fldChar w:fldCharType="separate"/>
      </w:r>
      <w:r>
        <w:rPr>
          <w:rStyle w:val="34"/>
          <w:color w:val="auto"/>
          <w:u w:val="none"/>
        </w:rPr>
        <w:t>宏观经济</w:t>
      </w:r>
      <w:r>
        <w:fldChar w:fldCharType="end"/>
      </w:r>
      <w:r>
        <w:t>监测预测工作、为政府及各级经济</w:t>
      </w:r>
      <w:r>
        <w:fldChar w:fldCharType="begin"/>
      </w:r>
      <w:r>
        <w:instrText xml:space="preserve">HYPERLINK "http://www.baidu.com/s?wd=%E7%BB%BC%E5%90%88%E7%AE%A1%E7%90%86%E9%83%A8&amp;hl_tag=textlink&amp;tn=SE_hldp01350_v6v6zkg6" \t "_blank" </w:instrText>
      </w:r>
      <w:r>
        <w:fldChar w:fldCharType="separate"/>
      </w:r>
      <w:r>
        <w:rPr>
          <w:rStyle w:val="34"/>
          <w:color w:val="auto"/>
          <w:u w:val="none"/>
        </w:rPr>
        <w:t>综合管理部</w:t>
      </w:r>
      <w:r>
        <w:fldChar w:fldCharType="end"/>
      </w:r>
      <w:r>
        <w:t>门服务、建立</w:t>
      </w:r>
      <w:r>
        <w:fldChar w:fldCharType="begin"/>
      </w:r>
      <w:r>
        <w:instrText xml:space="preserve">HYPERLINK "http://www.baidu.com/s?wd=%E4%B8%AD%E5%9B%BD%E7%BB%8F%E6%B5%8E%E4%BF%A1%E6%81%AF%E7%BD%91&amp;hl_tag=textlink&amp;tn=SE_hldp01350_v6v6zkg6" \t "_blank" </w:instrText>
      </w:r>
      <w:r>
        <w:fldChar w:fldCharType="separate"/>
      </w:r>
      <w:r>
        <w:rPr>
          <w:rStyle w:val="34"/>
          <w:color w:val="auto"/>
          <w:u w:val="none"/>
        </w:rPr>
        <w:t>中国经济信息网</w:t>
      </w:r>
      <w:r>
        <w:fldChar w:fldCharType="end"/>
      </w:r>
      <w:r>
        <w:t>贵州分网、为大众提供</w:t>
      </w:r>
      <w:r>
        <w:fldChar w:fldCharType="begin"/>
      </w:r>
      <w:r>
        <w:instrText xml:space="preserve">HYPERLINK "http://www.baidu.com/s?wd=%E7%BD%91%E7%BB%9C%E4%BF%A1%E6%81%AF%E6%9C%8D%E5%8A%A1&amp;hl_tag=textlink&amp;tn=SE_hldp01350_v6v6zkg6" \t "_blank" </w:instrText>
      </w:r>
      <w:r>
        <w:fldChar w:fldCharType="separate"/>
      </w:r>
      <w:r>
        <w:rPr>
          <w:rStyle w:val="34"/>
          <w:color w:val="auto"/>
          <w:u w:val="none"/>
        </w:rPr>
        <w:t>网络信息服务</w:t>
      </w:r>
      <w:r>
        <w:fldChar w:fldCharType="end"/>
      </w:r>
      <w:r>
        <w:t>方面做了大量工作,同时承担了对全省重大</w:t>
      </w:r>
      <w:r>
        <w:fldChar w:fldCharType="begin"/>
      </w:r>
      <w:r>
        <w:instrText xml:space="preserve">HYPERLINK "http://www.baidu.com/s?wd=%E7%BB%8F%E6%B5%8E%E9%97%AE%E9%A2%98&amp;hl_tag=textlink&amp;tn=SE_hldp01350_v6v6zkg6" \t "_blank" </w:instrText>
      </w:r>
      <w:r>
        <w:fldChar w:fldCharType="separate"/>
      </w:r>
      <w:r>
        <w:rPr>
          <w:rStyle w:val="34"/>
          <w:color w:val="auto"/>
          <w:u w:val="none"/>
        </w:rPr>
        <w:t>经济问题</w:t>
      </w:r>
      <w:r>
        <w:fldChar w:fldCharType="end"/>
      </w:r>
      <w:r>
        <w:t>的分析研究和全省信息队伍的技术培训服务。目前已建成了以省中心为主,地、市为辅的全省</w:t>
      </w:r>
      <w:r>
        <w:fldChar w:fldCharType="begin"/>
      </w:r>
      <w:r>
        <w:instrText xml:space="preserve">HYPERLINK "http://www.baidu.com/s?wd=%E7%BB%8F%E6%B5%8E%E4%BF%A1%E6%81%AF%E7%B3%BB%E7%BB%9F&amp;hl_tag=textlink&amp;tn=SE_hldp01350_v6v6zkg6" \t "_blank" </w:instrText>
      </w:r>
      <w:r>
        <w:fldChar w:fldCharType="separate"/>
      </w:r>
      <w:r>
        <w:rPr>
          <w:rStyle w:val="34"/>
          <w:color w:val="auto"/>
          <w:u w:val="none"/>
        </w:rPr>
        <w:t>经济信息系统</w:t>
      </w:r>
      <w:r>
        <w:fldChar w:fldCharType="end"/>
      </w:r>
      <w:r>
        <w:t>,培养了上百名</w:t>
      </w:r>
      <w:r>
        <w:fldChar w:fldCharType="begin"/>
      </w:r>
      <w:r>
        <w:instrText xml:space="preserve">HYPERLINK "http://www.baidu.com/s?wd=%E4%BF%A1%E6%81%AF%E5%B7%A5%E4%BD%9C&amp;hl_tag=textlink&amp;tn=SE_hldp01350_v6v6zkg6" \t "_blank" </w:instrText>
      </w:r>
      <w:r>
        <w:fldChar w:fldCharType="separate"/>
      </w:r>
      <w:r>
        <w:rPr>
          <w:rStyle w:val="34"/>
          <w:color w:val="auto"/>
          <w:u w:val="none"/>
        </w:rPr>
        <w:t>信息工作</w:t>
      </w:r>
      <w:r>
        <w:fldChar w:fldCharType="end"/>
      </w:r>
      <w:r>
        <w:t>管理干部和技术骨干,成为贵州省</w:t>
      </w:r>
      <w:r>
        <w:fldChar w:fldCharType="begin"/>
      </w:r>
      <w:r>
        <w:instrText xml:space="preserve">HYPERLINK "http://www.baidu.com/s?wd=%E4%BF%A1%E6%81%AF%E5%8C%96%E5%BB%BA%E8%AE%BE&amp;hl_tag=textlink&amp;tn=SE_hldp01350_v6v6zkg6" \t "_blank" </w:instrText>
      </w:r>
      <w:r>
        <w:fldChar w:fldCharType="separate"/>
      </w:r>
      <w:r>
        <w:rPr>
          <w:rStyle w:val="34"/>
          <w:color w:val="auto"/>
          <w:u w:val="none"/>
        </w:rPr>
        <w:t>信息化建设</w:t>
      </w:r>
      <w:r>
        <w:fldChar w:fldCharType="end"/>
      </w:r>
      <w:r>
        <w:t>的一支重要力量。</w:t>
      </w:r>
    </w:p>
    <w:p>
      <w:pPr>
        <w:pStyle w:val="4"/>
      </w:pPr>
      <w:r>
        <w:rPr>
          <w:rFonts w:hint="eastAsia"/>
        </w:rPr>
        <w:t xml:space="preserve">内设机构 </w:t>
      </w:r>
    </w:p>
    <w:p>
      <w:pPr>
        <w:pStyle w:val="39"/>
        <w:spacing w:before="156" w:after="156"/>
      </w:pPr>
      <w:r>
        <w:rPr>
          <w:rFonts w:hint="eastAsia"/>
        </w:rPr>
        <w:t>省信息中心内设8个处（室）：即办公室、人事处（党委办公室）、综合处、信息处、预测处、计算机与通信处、数据库与程序管理处、网络管理处。以上内设机构均为正县级规格。</w:t>
      </w:r>
    </w:p>
    <w:p>
      <w:pPr>
        <w:pStyle w:val="39"/>
        <w:spacing w:before="156" w:after="156"/>
      </w:pPr>
      <w:r>
        <w:rPr>
          <w:rFonts w:hint="eastAsia"/>
        </w:rPr>
        <w:t xml:space="preserve"> </w:t>
      </w:r>
    </w:p>
    <w:p>
      <w:pPr>
        <w:pStyle w:val="4"/>
      </w:pPr>
      <w:r>
        <w:rPr>
          <w:rFonts w:hint="eastAsia"/>
        </w:rPr>
        <w:t>主要职能</w:t>
      </w:r>
    </w:p>
    <w:p>
      <w:pPr>
        <w:pStyle w:val="39"/>
        <w:spacing w:before="156" w:after="156"/>
      </w:pPr>
      <w:r>
        <w:rPr>
          <w:rFonts w:hint="eastAsia"/>
        </w:rPr>
        <w:t>省信息中心和省电子政务中心的主要职责任务：</w:t>
      </w:r>
    </w:p>
    <w:p>
      <w:pPr>
        <w:pStyle w:val="39"/>
        <w:spacing w:before="156" w:after="156"/>
      </w:pPr>
      <w:r>
        <w:rPr>
          <w:rFonts w:hint="eastAsia"/>
        </w:rPr>
        <w:t xml:space="preserve">（一）为省委、省政府和省发展改革委等综合部门以及各企事业单位提供信息技术和信息咨询服务。 </w:t>
      </w:r>
    </w:p>
    <w:p>
      <w:pPr>
        <w:pStyle w:val="39"/>
        <w:spacing w:before="156" w:after="156"/>
      </w:pPr>
      <w:r>
        <w:rPr>
          <w:rFonts w:hint="eastAsia"/>
        </w:rPr>
        <w:t xml:space="preserve">（二）负责协调全省经济信息系统对我省经济和社会发展趋势及总体规划提供数据预测、监测和分析服务。对经济运行中的重点、难点、热点等问题进行跟踪调查分析，提出对策建议，为省委、省政府等提供信息决策支持。 </w:t>
      </w:r>
    </w:p>
    <w:p>
      <w:pPr>
        <w:pStyle w:val="39"/>
        <w:spacing w:before="156" w:after="156"/>
      </w:pPr>
      <w:r>
        <w:rPr>
          <w:rFonts w:hint="eastAsia"/>
        </w:rPr>
        <w:t xml:space="preserve">（三）组织开展信息技术攻关、技术培训以及信息技术的应用与推广工作。 </w:t>
      </w:r>
    </w:p>
    <w:p>
      <w:pPr>
        <w:pStyle w:val="39"/>
        <w:spacing w:before="156" w:after="156"/>
      </w:pPr>
      <w:r>
        <w:rPr>
          <w:rFonts w:hint="eastAsia"/>
        </w:rPr>
        <w:t xml:space="preserve">（四）组织和协同有关部门搞好全省经济信息需求、信息源构成、信息指标体系和信息标准规范化等基础技术工作；协同有关部门抓好信息管理法规和网络安全保密工作。 </w:t>
      </w:r>
    </w:p>
    <w:p>
      <w:pPr>
        <w:pStyle w:val="39"/>
        <w:spacing w:before="156" w:after="156"/>
      </w:pPr>
      <w:r>
        <w:rPr>
          <w:rFonts w:hint="eastAsia"/>
        </w:rPr>
        <w:t xml:space="preserve">（五）组织开展国际、国内和省际间的经济信息、技术的合作与交流活动。 </w:t>
      </w:r>
    </w:p>
    <w:p>
      <w:pPr>
        <w:pStyle w:val="39"/>
        <w:spacing w:before="156" w:after="156"/>
      </w:pPr>
      <w:r>
        <w:rPr>
          <w:rFonts w:hint="eastAsia"/>
        </w:rPr>
        <w:t xml:space="preserve">（六）负责全省电子政务外网的总体规划、设计、实施、相关资源配置、技术标准拟订、安全认证及监测工作，建设全省统一的电子政务外网。 </w:t>
      </w:r>
    </w:p>
    <w:p>
      <w:pPr>
        <w:pStyle w:val="39"/>
        <w:spacing w:before="156" w:after="156"/>
      </w:pPr>
      <w:r>
        <w:rPr>
          <w:rFonts w:hint="eastAsia"/>
        </w:rPr>
        <w:t>（七）承担省委、省政府、省信息化领导小组办公室、省发展改革委以及国家信息中心交给的其他任务。</w:t>
      </w:r>
    </w:p>
    <w:p>
      <w:pPr>
        <w:pStyle w:val="39"/>
        <w:spacing w:before="156" w:after="156"/>
      </w:pPr>
    </w:p>
    <w:p>
      <w:pPr>
        <w:pStyle w:val="4"/>
      </w:pPr>
      <w:r>
        <w:rPr>
          <w:rFonts w:hint="eastAsia"/>
        </w:rPr>
        <w:t>项目实施职责</w:t>
      </w:r>
    </w:p>
    <w:p>
      <w:pPr>
        <w:pStyle w:val="39"/>
        <w:spacing w:before="156" w:after="156"/>
      </w:pPr>
      <w:r>
        <w:rPr>
          <w:rFonts w:hint="eastAsia"/>
        </w:rPr>
        <w:t>参与系统建设、试点应用及标准规范、体制机制制定。配合省大数据产业管理办公室做好基础网络保障。负责系统功能、技术方面的监督、评估和测试，试点结束后形成监督评估报告。</w:t>
      </w:r>
    </w:p>
    <w:p>
      <w:pPr>
        <w:pStyle w:val="39"/>
        <w:spacing w:before="156" w:after="156"/>
      </w:pPr>
    </w:p>
    <w:p>
      <w:pPr>
        <w:pStyle w:val="3"/>
        <w:spacing w:before="312" w:after="156"/>
        <w:rPr>
          <w:kern w:val="0"/>
        </w:rPr>
      </w:pPr>
      <w:r>
        <w:rPr>
          <w:rFonts w:hint="eastAsia"/>
          <w:kern w:val="0"/>
        </w:rPr>
        <w:t>主要试点单位</w:t>
      </w:r>
    </w:p>
    <w:p>
      <w:pPr>
        <w:pStyle w:val="4"/>
      </w:pPr>
      <w:r>
        <w:rPr>
          <w:rFonts w:hint="eastAsia"/>
        </w:rPr>
        <w:t>主要试点单位介绍</w:t>
      </w:r>
    </w:p>
    <w:p>
      <w:pPr>
        <w:pStyle w:val="45"/>
      </w:pPr>
      <w:r>
        <w:rPr>
          <w:rFonts w:hint="eastAsia"/>
        </w:rPr>
        <w:t>贵阳市</w:t>
      </w:r>
    </w:p>
    <w:p>
      <w:pPr>
        <w:pStyle w:val="39"/>
        <w:spacing w:before="156" w:after="156"/>
        <w:rPr>
          <w:szCs w:val="16"/>
        </w:rPr>
      </w:pPr>
      <w:r>
        <w:fldChar w:fldCharType="begin"/>
      </w:r>
      <w:r>
        <w:instrText xml:space="preserve">HYPERLINK "http://baike.baidu.com/view/335579.htm" \t "_blank" </w:instrText>
      </w:r>
      <w:r>
        <w:fldChar w:fldCharType="separate"/>
      </w:r>
      <w:r>
        <w:rPr>
          <w:szCs w:val="16"/>
        </w:rPr>
        <w:t>贵阳市</w:t>
      </w:r>
      <w:r>
        <w:fldChar w:fldCharType="end"/>
      </w:r>
      <w:r>
        <w:rPr>
          <w:szCs w:val="16"/>
        </w:rPr>
        <w:t>人民政府是</w:t>
      </w:r>
      <w:r>
        <w:fldChar w:fldCharType="begin"/>
      </w:r>
      <w:r>
        <w:instrText xml:space="preserve">HYPERLINK "http://baike.baidu.com/view/22904.htm" \t "_blank" </w:instrText>
      </w:r>
      <w:r>
        <w:fldChar w:fldCharType="separate"/>
      </w:r>
      <w:r>
        <w:rPr>
          <w:szCs w:val="16"/>
        </w:rPr>
        <w:t>贵阳</w:t>
      </w:r>
      <w:r>
        <w:fldChar w:fldCharType="end"/>
      </w:r>
      <w:r>
        <w:rPr>
          <w:szCs w:val="16"/>
        </w:rPr>
        <w:t>市的行政管理机关。</w:t>
      </w:r>
    </w:p>
    <w:p>
      <w:pPr>
        <w:pStyle w:val="39"/>
        <w:spacing w:before="156" w:after="156"/>
      </w:pPr>
      <w:r>
        <w:t>贵阳位于中国西南</w:t>
      </w:r>
      <w:r>
        <w:fldChar w:fldCharType="begin"/>
      </w:r>
      <w:r>
        <w:instrText xml:space="preserve">HYPERLINK "http://baike.baidu.com/view/7240.htm" \t "_blank" </w:instrText>
      </w:r>
      <w:r>
        <w:fldChar w:fldCharType="separate"/>
      </w:r>
      <w:r>
        <w:t>云贵高原</w:t>
      </w:r>
      <w:r>
        <w:fldChar w:fldCharType="end"/>
      </w:r>
      <w:r>
        <w:t>东部，是贵州省省会，西部地区重要的交通枢纽、工业基地及商贸旅游服务中心。贵阳生态环境良好，森林围城，是中国首个国家</w:t>
      </w:r>
      <w:r>
        <w:fldChar w:fldCharType="begin"/>
      </w:r>
      <w:r>
        <w:instrText xml:space="preserve">HYPERLINK "http://baike.baidu.com/view/3452594.htm" \t "_blank" </w:instrText>
      </w:r>
      <w:r>
        <w:fldChar w:fldCharType="separate"/>
      </w:r>
      <w:r>
        <w:t>森林城市</w:t>
      </w:r>
      <w:r>
        <w:fldChar w:fldCharType="end"/>
      </w:r>
      <w:r>
        <w:t>，首个循环经济试点城市。拥有</w:t>
      </w:r>
      <w:r>
        <w:fldChar w:fldCharType="begin"/>
      </w:r>
      <w:r>
        <w:instrText xml:space="preserve">HYPERLINK "http://baike.baidu.com/view/3173277.htm" \t "_blank" </w:instrText>
      </w:r>
      <w:r>
        <w:fldChar w:fldCharType="separate"/>
      </w:r>
      <w:r>
        <w:t>国家级新区</w:t>
      </w:r>
      <w:r>
        <w:fldChar w:fldCharType="end"/>
      </w:r>
      <w:r>
        <w:t>贵安新区，规划定位为中国内陆开放型经济示范区、中国西部重要的经济增长极和生态文明示范区。</w:t>
      </w:r>
    </w:p>
    <w:p>
      <w:pPr>
        <w:pStyle w:val="39"/>
        <w:spacing w:before="156" w:after="156"/>
      </w:pPr>
      <w:r>
        <w:t>生态贵阳山川秀丽、凉爽宜人，是自然和旅游资源的富集之地，中国避暑休闲之都。喀斯特地貌占全市国土面积的85%，形成了峰林、溶沟、峡谷、溶洞为一体的绚丽景观。</w:t>
      </w:r>
    </w:p>
    <w:p>
      <w:pPr>
        <w:pStyle w:val="39"/>
        <w:spacing w:before="156" w:after="156"/>
      </w:pPr>
      <w:r>
        <w:t>“贵阳”因位于境内贵山之南而得名，已有400多年历史。古代贵阳盛产竹子，以制作乐器“筑”而闻名，故简称“筑”，也称“金筑”。</w:t>
      </w:r>
    </w:p>
    <w:p>
      <w:pPr>
        <w:pStyle w:val="39"/>
        <w:spacing w:before="156" w:after="156"/>
      </w:pPr>
      <w:r>
        <w:rPr>
          <w:rFonts w:hint="eastAsia"/>
        </w:rPr>
        <w:t>组织机构：</w:t>
      </w:r>
    </w:p>
    <w:p>
      <w:pPr>
        <w:pStyle w:val="39"/>
        <w:spacing w:before="156" w:after="156"/>
      </w:pPr>
      <w:bookmarkStart w:id="55" w:name="3_1"/>
      <w:bookmarkEnd w:id="55"/>
      <w:bookmarkStart w:id="56" w:name="sub5948695_3_1"/>
      <w:bookmarkEnd w:id="56"/>
      <w:bookmarkStart w:id="57" w:name="政府组成部门_市政府工作部门"/>
      <w:bookmarkEnd w:id="57"/>
      <w:r>
        <w:rPr>
          <w:rStyle w:val="101"/>
          <w:rFonts w:hint="eastAsia"/>
          <w:szCs w:val="21"/>
        </w:rPr>
        <w:t>（一）市政府工作部门</w:t>
      </w:r>
    </w:p>
    <w:p>
      <w:pPr>
        <w:shd w:val="clear" w:color="auto" w:fill="FFFFFF"/>
        <w:spacing w:line="276" w:lineRule="atLeast"/>
        <w:ind w:firstLine="480"/>
        <w:rPr>
          <w:rFonts w:ascii="宋体" w:hAnsi="宋体" w:eastAsia="宋体"/>
          <w:color w:val="333333"/>
        </w:rPr>
      </w:pPr>
      <w:r>
        <w:rPr>
          <w:color w:val="333333"/>
        </w:rPr>
        <w:t>市政府办公厅</w:t>
      </w:r>
    </w:p>
    <w:p>
      <w:pPr>
        <w:shd w:val="clear" w:color="auto" w:fill="FFFFFF"/>
        <w:spacing w:line="276" w:lineRule="atLeast"/>
        <w:ind w:firstLine="480"/>
        <w:rPr>
          <w:color w:val="333333"/>
        </w:rPr>
      </w:pPr>
      <w:r>
        <w:rPr>
          <w:color w:val="333333"/>
        </w:rPr>
        <w:t>市商务局</w:t>
      </w:r>
    </w:p>
    <w:p>
      <w:pPr>
        <w:shd w:val="clear" w:color="auto" w:fill="FFFFFF"/>
        <w:spacing w:line="276" w:lineRule="atLeast"/>
        <w:ind w:firstLine="480"/>
        <w:rPr>
          <w:color w:val="333333"/>
        </w:rPr>
      </w:pPr>
      <w:r>
        <w:rPr>
          <w:color w:val="333333"/>
        </w:rPr>
        <w:t>市统计局</w:t>
      </w:r>
    </w:p>
    <w:p>
      <w:pPr>
        <w:shd w:val="clear" w:color="auto" w:fill="FFFFFF"/>
        <w:spacing w:line="276" w:lineRule="atLeast"/>
        <w:ind w:firstLine="480"/>
        <w:rPr>
          <w:color w:val="333333"/>
        </w:rPr>
      </w:pPr>
      <w:r>
        <w:rPr>
          <w:color w:val="333333"/>
        </w:rPr>
        <w:t>市国资委</w:t>
      </w:r>
    </w:p>
    <w:p>
      <w:pPr>
        <w:shd w:val="clear" w:color="auto" w:fill="FFFFFF"/>
        <w:spacing w:line="276" w:lineRule="atLeast"/>
        <w:ind w:firstLine="480"/>
        <w:rPr>
          <w:color w:val="333333"/>
        </w:rPr>
      </w:pPr>
      <w:r>
        <w:rPr>
          <w:color w:val="333333"/>
        </w:rPr>
        <w:t>市城管局</w:t>
      </w:r>
    </w:p>
    <w:p>
      <w:pPr>
        <w:shd w:val="clear" w:color="auto" w:fill="FFFFFF"/>
        <w:spacing w:line="276" w:lineRule="atLeast"/>
        <w:ind w:firstLine="480"/>
        <w:rPr>
          <w:color w:val="333333"/>
        </w:rPr>
      </w:pPr>
      <w:r>
        <w:rPr>
          <w:color w:val="333333"/>
        </w:rPr>
        <w:t>市教育局</w:t>
      </w:r>
    </w:p>
    <w:p>
      <w:pPr>
        <w:shd w:val="clear" w:color="auto" w:fill="FFFFFF"/>
        <w:spacing w:line="276" w:lineRule="atLeast"/>
        <w:ind w:firstLine="480"/>
        <w:rPr>
          <w:color w:val="333333"/>
        </w:rPr>
      </w:pPr>
      <w:r>
        <w:rPr>
          <w:color w:val="333333"/>
        </w:rPr>
        <w:t>市信访局</w:t>
      </w:r>
    </w:p>
    <w:p>
      <w:pPr>
        <w:shd w:val="clear" w:color="auto" w:fill="FFFFFF"/>
        <w:spacing w:line="276" w:lineRule="atLeast"/>
        <w:ind w:firstLine="480"/>
        <w:rPr>
          <w:color w:val="333333"/>
        </w:rPr>
      </w:pPr>
      <w:r>
        <w:rPr>
          <w:color w:val="333333"/>
        </w:rPr>
        <w:t>市粮食局</w:t>
      </w:r>
    </w:p>
    <w:p>
      <w:pPr>
        <w:shd w:val="clear" w:color="auto" w:fill="FFFFFF"/>
        <w:spacing w:line="276" w:lineRule="atLeast"/>
        <w:ind w:firstLine="480"/>
        <w:rPr>
          <w:color w:val="333333"/>
        </w:rPr>
      </w:pPr>
      <w:r>
        <w:rPr>
          <w:color w:val="333333"/>
        </w:rPr>
        <w:t>市公安局</w:t>
      </w:r>
    </w:p>
    <w:p>
      <w:pPr>
        <w:shd w:val="clear" w:color="auto" w:fill="FFFFFF"/>
        <w:spacing w:line="276" w:lineRule="atLeast"/>
        <w:ind w:firstLine="480"/>
        <w:rPr>
          <w:color w:val="333333"/>
        </w:rPr>
      </w:pPr>
      <w:r>
        <w:rPr>
          <w:color w:val="333333"/>
        </w:rPr>
        <w:t>市民政局</w:t>
      </w:r>
    </w:p>
    <w:p>
      <w:pPr>
        <w:shd w:val="clear" w:color="auto" w:fill="FFFFFF"/>
        <w:spacing w:line="276" w:lineRule="atLeast"/>
        <w:ind w:firstLine="480"/>
        <w:rPr>
          <w:color w:val="333333"/>
        </w:rPr>
      </w:pPr>
      <w:r>
        <w:rPr>
          <w:color w:val="333333"/>
        </w:rPr>
        <w:t>市文广局</w:t>
      </w:r>
    </w:p>
    <w:p>
      <w:pPr>
        <w:shd w:val="clear" w:color="auto" w:fill="FFFFFF"/>
        <w:spacing w:line="276" w:lineRule="atLeast"/>
        <w:ind w:firstLine="480"/>
        <w:rPr>
          <w:color w:val="333333"/>
        </w:rPr>
      </w:pPr>
      <w:r>
        <w:rPr>
          <w:color w:val="333333"/>
        </w:rPr>
        <w:t>市审计局</w:t>
      </w:r>
    </w:p>
    <w:p>
      <w:pPr>
        <w:shd w:val="clear" w:color="auto" w:fill="FFFFFF"/>
        <w:spacing w:line="276" w:lineRule="atLeast"/>
        <w:ind w:firstLine="480"/>
        <w:rPr>
          <w:color w:val="333333"/>
        </w:rPr>
      </w:pPr>
      <w:r>
        <w:rPr>
          <w:color w:val="333333"/>
        </w:rPr>
        <w:t>市规划局</w:t>
      </w:r>
    </w:p>
    <w:p>
      <w:pPr>
        <w:shd w:val="clear" w:color="auto" w:fill="FFFFFF"/>
        <w:spacing w:line="276" w:lineRule="atLeast"/>
        <w:ind w:firstLine="480"/>
        <w:rPr>
          <w:color w:val="333333"/>
        </w:rPr>
      </w:pPr>
      <w:r>
        <w:rPr>
          <w:color w:val="333333"/>
        </w:rPr>
        <w:t>市水利局</w:t>
      </w:r>
    </w:p>
    <w:p>
      <w:pPr>
        <w:shd w:val="clear" w:color="auto" w:fill="FFFFFF"/>
        <w:spacing w:line="276" w:lineRule="atLeast"/>
        <w:ind w:firstLine="480"/>
        <w:rPr>
          <w:color w:val="333333"/>
        </w:rPr>
      </w:pPr>
      <w:r>
        <w:rPr>
          <w:color w:val="333333"/>
        </w:rPr>
        <w:t>市司法局</w:t>
      </w:r>
    </w:p>
    <w:p>
      <w:pPr>
        <w:shd w:val="clear" w:color="auto" w:fill="FFFFFF"/>
        <w:spacing w:line="276" w:lineRule="atLeast"/>
        <w:ind w:firstLine="480"/>
        <w:rPr>
          <w:color w:val="333333"/>
        </w:rPr>
      </w:pPr>
      <w:r>
        <w:rPr>
          <w:color w:val="333333"/>
        </w:rPr>
        <w:t>市交通运输局</w:t>
      </w:r>
    </w:p>
    <w:p>
      <w:pPr>
        <w:shd w:val="clear" w:color="auto" w:fill="FFFFFF"/>
        <w:spacing w:line="276" w:lineRule="atLeast"/>
        <w:ind w:firstLine="480"/>
        <w:rPr>
          <w:color w:val="333333"/>
        </w:rPr>
      </w:pPr>
      <w:r>
        <w:rPr>
          <w:color w:val="333333"/>
        </w:rPr>
        <w:t>市督办督查局</w:t>
      </w:r>
    </w:p>
    <w:p>
      <w:pPr>
        <w:shd w:val="clear" w:color="auto" w:fill="FFFFFF"/>
        <w:spacing w:line="276" w:lineRule="atLeast"/>
        <w:ind w:firstLine="480"/>
        <w:rPr>
          <w:color w:val="333333"/>
        </w:rPr>
      </w:pPr>
      <w:r>
        <w:rPr>
          <w:color w:val="333333"/>
        </w:rPr>
        <w:t>市生态文明委</w:t>
      </w:r>
    </w:p>
    <w:p>
      <w:pPr>
        <w:shd w:val="clear" w:color="auto" w:fill="FFFFFF"/>
        <w:spacing w:line="276" w:lineRule="atLeast"/>
        <w:ind w:firstLine="480"/>
        <w:rPr>
          <w:color w:val="333333"/>
        </w:rPr>
      </w:pPr>
      <w:r>
        <w:rPr>
          <w:color w:val="333333"/>
        </w:rPr>
        <w:t>市国土资源局</w:t>
      </w:r>
    </w:p>
    <w:p>
      <w:pPr>
        <w:shd w:val="clear" w:color="auto" w:fill="FFFFFF"/>
        <w:spacing w:line="276" w:lineRule="atLeast"/>
        <w:ind w:firstLine="480"/>
        <w:rPr>
          <w:color w:val="333333"/>
        </w:rPr>
      </w:pPr>
      <w:r>
        <w:rPr>
          <w:color w:val="333333"/>
        </w:rPr>
        <w:t>市人口计生委</w:t>
      </w:r>
    </w:p>
    <w:p>
      <w:pPr>
        <w:shd w:val="clear" w:color="auto" w:fill="FFFFFF"/>
        <w:spacing w:line="276" w:lineRule="atLeast"/>
        <w:ind w:firstLine="480"/>
        <w:rPr>
          <w:color w:val="333333"/>
        </w:rPr>
      </w:pPr>
      <w:r>
        <w:rPr>
          <w:color w:val="333333"/>
        </w:rPr>
        <w:t>市人力资源社会保障局</w:t>
      </w:r>
    </w:p>
    <w:p>
      <w:pPr>
        <w:shd w:val="clear" w:color="auto" w:fill="FFFFFF"/>
        <w:spacing w:line="276" w:lineRule="atLeast"/>
        <w:ind w:firstLine="480"/>
        <w:rPr>
          <w:color w:val="333333"/>
        </w:rPr>
      </w:pPr>
      <w:r>
        <w:rPr>
          <w:color w:val="333333"/>
        </w:rPr>
        <w:t>市农委</w:t>
      </w:r>
    </w:p>
    <w:p>
      <w:pPr>
        <w:shd w:val="clear" w:color="auto" w:fill="FFFFFF"/>
        <w:spacing w:line="276" w:lineRule="atLeast"/>
        <w:ind w:firstLine="480"/>
        <w:rPr>
          <w:color w:val="333333"/>
        </w:rPr>
      </w:pPr>
      <w:r>
        <w:rPr>
          <w:color w:val="333333"/>
        </w:rPr>
        <w:t>市财政局</w:t>
      </w:r>
    </w:p>
    <w:p>
      <w:pPr>
        <w:shd w:val="clear" w:color="auto" w:fill="FFFFFF"/>
        <w:spacing w:line="276" w:lineRule="atLeast"/>
        <w:ind w:firstLine="480"/>
        <w:rPr>
          <w:color w:val="333333"/>
        </w:rPr>
      </w:pPr>
      <w:r>
        <w:rPr>
          <w:color w:val="333333"/>
        </w:rPr>
        <w:t>市科技局</w:t>
      </w:r>
    </w:p>
    <w:p>
      <w:pPr>
        <w:shd w:val="clear" w:color="auto" w:fill="FFFFFF"/>
        <w:spacing w:line="276" w:lineRule="atLeast"/>
        <w:ind w:firstLine="480"/>
        <w:rPr>
          <w:color w:val="333333"/>
        </w:rPr>
      </w:pPr>
      <w:r>
        <w:rPr>
          <w:color w:val="333333"/>
        </w:rPr>
        <w:t>市人防办</w:t>
      </w:r>
    </w:p>
    <w:p>
      <w:pPr>
        <w:shd w:val="clear" w:color="auto" w:fill="FFFFFF"/>
        <w:spacing w:line="276" w:lineRule="atLeast"/>
        <w:ind w:firstLine="480"/>
        <w:rPr>
          <w:color w:val="333333"/>
        </w:rPr>
      </w:pPr>
      <w:r>
        <w:rPr>
          <w:color w:val="333333"/>
        </w:rPr>
        <w:t>市卫生局</w:t>
      </w:r>
    </w:p>
    <w:p>
      <w:pPr>
        <w:shd w:val="clear" w:color="auto" w:fill="FFFFFF"/>
        <w:spacing w:line="276" w:lineRule="atLeast"/>
        <w:ind w:firstLine="480"/>
        <w:rPr>
          <w:color w:val="333333"/>
        </w:rPr>
      </w:pPr>
      <w:r>
        <w:rPr>
          <w:color w:val="333333"/>
        </w:rPr>
        <w:t>市外事办</w:t>
      </w:r>
    </w:p>
    <w:p>
      <w:pPr>
        <w:shd w:val="clear" w:color="auto" w:fill="FFFFFF"/>
        <w:spacing w:line="276" w:lineRule="atLeast"/>
        <w:ind w:firstLine="480"/>
        <w:rPr>
          <w:color w:val="333333"/>
        </w:rPr>
      </w:pPr>
      <w:r>
        <w:rPr>
          <w:color w:val="333333"/>
        </w:rPr>
        <w:t>市监察局</w:t>
      </w:r>
    </w:p>
    <w:p>
      <w:pPr>
        <w:shd w:val="clear" w:color="auto" w:fill="FFFFFF"/>
        <w:spacing w:line="276" w:lineRule="atLeast"/>
        <w:ind w:firstLine="480"/>
        <w:rPr>
          <w:color w:val="333333"/>
        </w:rPr>
      </w:pPr>
      <w:r>
        <w:rPr>
          <w:color w:val="333333"/>
        </w:rPr>
        <w:t>市物价局</w:t>
      </w:r>
    </w:p>
    <w:p>
      <w:pPr>
        <w:shd w:val="clear" w:color="auto" w:fill="FFFFFF"/>
        <w:spacing w:line="276" w:lineRule="atLeast"/>
        <w:ind w:firstLine="480"/>
        <w:rPr>
          <w:color w:val="333333"/>
        </w:rPr>
      </w:pPr>
      <w:r>
        <w:rPr>
          <w:color w:val="333333"/>
        </w:rPr>
        <w:t>市法制局</w:t>
      </w:r>
    </w:p>
    <w:p>
      <w:pPr>
        <w:shd w:val="clear" w:color="auto" w:fill="FFFFFF"/>
        <w:spacing w:line="276" w:lineRule="atLeast"/>
        <w:ind w:firstLine="480"/>
        <w:rPr>
          <w:color w:val="333333"/>
        </w:rPr>
      </w:pPr>
      <w:r>
        <w:rPr>
          <w:color w:val="333333"/>
        </w:rPr>
        <w:t>市档案局</w:t>
      </w:r>
    </w:p>
    <w:p>
      <w:pPr>
        <w:shd w:val="clear" w:color="auto" w:fill="FFFFFF"/>
        <w:spacing w:line="276" w:lineRule="atLeast"/>
        <w:ind w:firstLine="480"/>
        <w:rPr>
          <w:color w:val="333333"/>
        </w:rPr>
      </w:pPr>
      <w:r>
        <w:rPr>
          <w:color w:val="333333"/>
        </w:rPr>
        <w:t>市体育局</w:t>
      </w:r>
    </w:p>
    <w:p>
      <w:pPr>
        <w:shd w:val="clear" w:color="auto" w:fill="FFFFFF"/>
        <w:spacing w:line="276" w:lineRule="atLeast"/>
        <w:ind w:firstLine="480"/>
        <w:rPr>
          <w:color w:val="333333"/>
        </w:rPr>
      </w:pPr>
      <w:r>
        <w:rPr>
          <w:color w:val="333333"/>
        </w:rPr>
        <w:t>市安监局</w:t>
      </w:r>
    </w:p>
    <w:p>
      <w:pPr>
        <w:shd w:val="clear" w:color="auto" w:fill="FFFFFF"/>
        <w:spacing w:line="276" w:lineRule="atLeast"/>
        <w:ind w:firstLine="480"/>
        <w:rPr>
          <w:color w:val="333333"/>
        </w:rPr>
      </w:pPr>
      <w:r>
        <w:rPr>
          <w:color w:val="333333"/>
        </w:rPr>
        <w:t>市发展改革委</w:t>
      </w:r>
    </w:p>
    <w:p>
      <w:pPr>
        <w:shd w:val="clear" w:color="auto" w:fill="FFFFFF"/>
        <w:spacing w:line="276" w:lineRule="atLeast"/>
        <w:ind w:firstLine="480"/>
        <w:rPr>
          <w:color w:val="333333"/>
        </w:rPr>
      </w:pPr>
      <w:r>
        <w:rPr>
          <w:color w:val="333333"/>
        </w:rPr>
        <w:t>市知识产权局</w:t>
      </w:r>
    </w:p>
    <w:p>
      <w:pPr>
        <w:shd w:val="clear" w:color="auto" w:fill="FFFFFF"/>
        <w:spacing w:line="276" w:lineRule="atLeast"/>
        <w:ind w:firstLine="480"/>
        <w:rPr>
          <w:color w:val="333333"/>
        </w:rPr>
      </w:pPr>
      <w:r>
        <w:rPr>
          <w:color w:val="333333"/>
        </w:rPr>
        <w:t>市住房城乡建设局</w:t>
      </w:r>
    </w:p>
    <w:p>
      <w:pPr>
        <w:shd w:val="clear" w:color="auto" w:fill="FFFFFF"/>
        <w:spacing w:line="276" w:lineRule="atLeast"/>
        <w:ind w:firstLine="480"/>
        <w:rPr>
          <w:color w:val="333333"/>
        </w:rPr>
      </w:pPr>
      <w:r>
        <w:rPr>
          <w:color w:val="333333"/>
        </w:rPr>
        <w:t>市民族宗教事务委</w:t>
      </w:r>
    </w:p>
    <w:p>
      <w:pPr>
        <w:shd w:val="clear" w:color="auto" w:fill="FFFFFF"/>
        <w:spacing w:line="276" w:lineRule="atLeast"/>
        <w:ind w:firstLine="480"/>
        <w:rPr>
          <w:color w:val="333333"/>
        </w:rPr>
      </w:pPr>
      <w:r>
        <w:rPr>
          <w:color w:val="333333"/>
        </w:rPr>
        <w:t>市食品药品监管局</w:t>
      </w:r>
    </w:p>
    <w:p>
      <w:pPr>
        <w:shd w:val="clear" w:color="auto" w:fill="FFFFFF"/>
        <w:spacing w:line="276" w:lineRule="atLeast"/>
        <w:ind w:firstLine="480"/>
        <w:rPr>
          <w:color w:val="333333"/>
        </w:rPr>
      </w:pPr>
      <w:r>
        <w:rPr>
          <w:color w:val="333333"/>
        </w:rPr>
        <w:t>市旅游产业发展委</w:t>
      </w:r>
    </w:p>
    <w:p>
      <w:pPr>
        <w:shd w:val="clear" w:color="auto" w:fill="FFFFFF"/>
        <w:spacing w:line="276" w:lineRule="atLeast"/>
        <w:ind w:firstLine="480"/>
        <w:rPr>
          <w:color w:val="333333"/>
        </w:rPr>
      </w:pPr>
      <w:r>
        <w:rPr>
          <w:color w:val="333333"/>
        </w:rPr>
        <w:t>市工业和信息化委</w:t>
      </w:r>
    </w:p>
    <w:p>
      <w:pPr>
        <w:shd w:val="clear" w:color="auto" w:fill="FFFFFF"/>
        <w:spacing w:line="276" w:lineRule="atLeast"/>
        <w:ind w:firstLine="480"/>
        <w:rPr>
          <w:color w:val="333333"/>
        </w:rPr>
      </w:pPr>
      <w:r>
        <w:rPr>
          <w:color w:val="333333"/>
        </w:rPr>
        <w:t>高新开发区管委会</w:t>
      </w:r>
    </w:p>
    <w:p>
      <w:pPr>
        <w:shd w:val="clear" w:color="auto" w:fill="FFFFFF"/>
        <w:spacing w:line="276" w:lineRule="atLeast"/>
        <w:ind w:firstLine="480"/>
        <w:rPr>
          <w:color w:val="333333"/>
        </w:rPr>
      </w:pPr>
      <w:r>
        <w:rPr>
          <w:color w:val="333333"/>
        </w:rPr>
        <w:t>经开区管委会</w:t>
      </w:r>
    </w:p>
    <w:p>
      <w:pPr>
        <w:pStyle w:val="39"/>
        <w:spacing w:before="156" w:after="156"/>
      </w:pPr>
      <w:bookmarkStart w:id="58" w:name="3_2"/>
      <w:bookmarkEnd w:id="58"/>
      <w:bookmarkStart w:id="59" w:name="sub5948695_3_2"/>
      <w:bookmarkEnd w:id="59"/>
      <w:bookmarkStart w:id="60" w:name="政府组成部门_其他机构"/>
      <w:bookmarkEnd w:id="60"/>
      <w:r>
        <w:rPr>
          <w:rStyle w:val="101"/>
          <w:rFonts w:hint="eastAsia"/>
          <w:szCs w:val="21"/>
        </w:rPr>
        <w:t>（二）其他机构</w:t>
      </w:r>
    </w:p>
    <w:p>
      <w:pPr>
        <w:shd w:val="clear" w:color="auto" w:fill="FFFFFF"/>
        <w:spacing w:line="276" w:lineRule="atLeast"/>
        <w:ind w:firstLine="480"/>
        <w:rPr>
          <w:rFonts w:ascii="宋体" w:hAnsi="宋体" w:eastAsia="宋体"/>
          <w:color w:val="333333"/>
        </w:rPr>
      </w:pPr>
      <w:r>
        <w:rPr>
          <w:color w:val="333333"/>
        </w:rPr>
        <w:t>市供销合作联社</w:t>
      </w:r>
    </w:p>
    <w:p>
      <w:pPr>
        <w:pStyle w:val="39"/>
        <w:spacing w:before="156" w:after="156"/>
      </w:pPr>
      <w:bookmarkStart w:id="61" w:name="3_3"/>
      <w:bookmarkEnd w:id="61"/>
      <w:bookmarkStart w:id="62" w:name="sub5948695_3_3"/>
      <w:bookmarkEnd w:id="62"/>
      <w:bookmarkStart w:id="63" w:name="政府组成部门_直属事业单位"/>
      <w:bookmarkEnd w:id="63"/>
      <w:r>
        <w:rPr>
          <w:rStyle w:val="101"/>
          <w:rFonts w:hint="eastAsia"/>
          <w:szCs w:val="21"/>
        </w:rPr>
        <w:t>（三）直属事业单位</w:t>
      </w:r>
    </w:p>
    <w:p>
      <w:pPr>
        <w:shd w:val="clear" w:color="auto" w:fill="FFFFFF"/>
        <w:spacing w:line="276" w:lineRule="atLeast"/>
        <w:ind w:firstLine="480"/>
        <w:rPr>
          <w:rFonts w:ascii="宋体" w:hAnsi="宋体" w:eastAsia="宋体"/>
          <w:color w:val="333333"/>
        </w:rPr>
      </w:pPr>
      <w:r>
        <w:rPr>
          <w:color w:val="333333"/>
        </w:rPr>
        <w:t>市移民局</w:t>
      </w:r>
    </w:p>
    <w:p>
      <w:pPr>
        <w:shd w:val="clear" w:color="auto" w:fill="FFFFFF"/>
        <w:spacing w:line="276" w:lineRule="atLeast"/>
        <w:ind w:firstLine="480"/>
        <w:rPr>
          <w:color w:val="333333"/>
        </w:rPr>
      </w:pPr>
      <w:r>
        <w:rPr>
          <w:color w:val="333333"/>
        </w:rPr>
        <w:t>市两湖一库管理局</w:t>
      </w:r>
    </w:p>
    <w:p>
      <w:pPr>
        <w:shd w:val="clear" w:color="auto" w:fill="FFFFFF"/>
        <w:spacing w:line="276" w:lineRule="atLeast"/>
        <w:ind w:firstLine="480"/>
        <w:rPr>
          <w:color w:val="333333"/>
        </w:rPr>
      </w:pPr>
      <w:r>
        <w:rPr>
          <w:color w:val="333333"/>
        </w:rPr>
        <w:t>市直机关事务局</w:t>
      </w:r>
    </w:p>
    <w:p>
      <w:pPr>
        <w:shd w:val="clear" w:color="auto" w:fill="FFFFFF"/>
        <w:spacing w:line="276" w:lineRule="atLeast"/>
        <w:ind w:firstLine="480"/>
        <w:rPr>
          <w:color w:val="333333"/>
        </w:rPr>
      </w:pPr>
      <w:r>
        <w:rPr>
          <w:color w:val="333333"/>
        </w:rPr>
        <w:t>市投资促进局</w:t>
      </w:r>
    </w:p>
    <w:p>
      <w:pPr>
        <w:shd w:val="clear" w:color="auto" w:fill="FFFFFF"/>
        <w:spacing w:line="276" w:lineRule="atLeast"/>
        <w:ind w:firstLine="480"/>
        <w:rPr>
          <w:color w:val="333333"/>
        </w:rPr>
      </w:pPr>
      <w:r>
        <w:rPr>
          <w:color w:val="333333"/>
        </w:rPr>
        <w:t>市地方志办</w:t>
      </w:r>
    </w:p>
    <w:p>
      <w:pPr>
        <w:shd w:val="clear" w:color="auto" w:fill="FFFFFF"/>
        <w:spacing w:line="276" w:lineRule="atLeast"/>
        <w:ind w:firstLine="480"/>
        <w:rPr>
          <w:color w:val="333333"/>
        </w:rPr>
      </w:pPr>
      <w:r>
        <w:rPr>
          <w:color w:val="333333"/>
        </w:rPr>
        <w:t>市住房公积金中心</w:t>
      </w:r>
    </w:p>
    <w:p>
      <w:pPr>
        <w:shd w:val="clear" w:color="auto" w:fill="FFFFFF"/>
        <w:spacing w:line="276" w:lineRule="atLeast"/>
        <w:ind w:firstLine="480"/>
        <w:rPr>
          <w:color w:val="333333"/>
        </w:rPr>
      </w:pPr>
      <w:r>
        <w:rPr>
          <w:color w:val="333333"/>
        </w:rPr>
        <w:t>市城镇集体工业联社</w:t>
      </w:r>
    </w:p>
    <w:p>
      <w:pPr>
        <w:pStyle w:val="39"/>
        <w:spacing w:before="156" w:after="156"/>
      </w:pPr>
      <w:bookmarkStart w:id="64" w:name="3_4"/>
      <w:bookmarkEnd w:id="64"/>
      <w:bookmarkStart w:id="65" w:name="sub5948695_3_4"/>
      <w:bookmarkEnd w:id="65"/>
      <w:bookmarkStart w:id="66" w:name="政府组成部门_省直管机构"/>
      <w:bookmarkEnd w:id="66"/>
      <w:r>
        <w:rPr>
          <w:rStyle w:val="101"/>
          <w:rFonts w:hint="eastAsia"/>
          <w:szCs w:val="21"/>
        </w:rPr>
        <w:t>（四）省直管机构</w:t>
      </w:r>
    </w:p>
    <w:p>
      <w:pPr>
        <w:shd w:val="clear" w:color="auto" w:fill="FFFFFF"/>
        <w:spacing w:line="276" w:lineRule="atLeast"/>
        <w:ind w:firstLine="480"/>
        <w:rPr>
          <w:rFonts w:ascii="宋体" w:hAnsi="宋体" w:eastAsia="宋体"/>
          <w:color w:val="333333"/>
        </w:rPr>
      </w:pPr>
      <w:r>
        <w:rPr>
          <w:color w:val="333333"/>
        </w:rPr>
        <w:t>市国税局</w:t>
      </w:r>
    </w:p>
    <w:p>
      <w:pPr>
        <w:shd w:val="clear" w:color="auto" w:fill="FFFFFF"/>
        <w:spacing w:line="276" w:lineRule="atLeast"/>
        <w:ind w:firstLine="480"/>
        <w:rPr>
          <w:color w:val="333333"/>
        </w:rPr>
      </w:pPr>
      <w:r>
        <w:rPr>
          <w:color w:val="333333"/>
        </w:rPr>
        <w:t>市工商局</w:t>
      </w:r>
    </w:p>
    <w:p>
      <w:pPr>
        <w:shd w:val="clear" w:color="auto" w:fill="FFFFFF"/>
        <w:spacing w:line="276" w:lineRule="atLeast"/>
        <w:ind w:firstLine="480"/>
        <w:rPr>
          <w:color w:val="333333"/>
        </w:rPr>
      </w:pPr>
      <w:r>
        <w:rPr>
          <w:color w:val="333333"/>
        </w:rPr>
        <w:t>市质量技术监督局</w:t>
      </w:r>
    </w:p>
    <w:p>
      <w:pPr>
        <w:shd w:val="clear" w:color="auto" w:fill="FFFFFF"/>
        <w:spacing w:line="276" w:lineRule="atLeast"/>
        <w:ind w:firstLine="480"/>
        <w:rPr>
          <w:color w:val="333333"/>
        </w:rPr>
      </w:pPr>
      <w:r>
        <w:rPr>
          <w:color w:val="333333"/>
        </w:rPr>
        <w:t>市地税局</w:t>
      </w:r>
    </w:p>
    <w:p>
      <w:pPr>
        <w:shd w:val="clear" w:color="auto" w:fill="FFFFFF"/>
        <w:spacing w:line="276" w:lineRule="atLeast"/>
        <w:ind w:firstLine="480"/>
        <w:rPr>
          <w:color w:val="333333"/>
        </w:rPr>
      </w:pPr>
      <w:r>
        <w:rPr>
          <w:color w:val="333333"/>
        </w:rPr>
        <w:t>市气象局</w:t>
      </w:r>
    </w:p>
    <w:p>
      <w:pPr>
        <w:pStyle w:val="39"/>
        <w:spacing w:before="156" w:after="156"/>
      </w:pPr>
    </w:p>
    <w:p>
      <w:pPr>
        <w:pStyle w:val="45"/>
      </w:pPr>
      <w:r>
        <w:rPr>
          <w:rFonts w:hint="eastAsia"/>
        </w:rPr>
        <w:t>遵义市</w:t>
      </w:r>
    </w:p>
    <w:p>
      <w:pPr>
        <w:pStyle w:val="39"/>
        <w:spacing w:before="156" w:after="156"/>
      </w:pPr>
      <w:r>
        <w:t>遵义地处中国西南腹地，气候宜人，风景优美，面积30762平方公里，年平均气温15.1</w:t>
      </w:r>
      <w:r>
        <w:rPr>
          <w:rFonts w:hint="eastAsia" w:ascii="宋体" w:hAnsi="宋体" w:eastAsia="宋体" w:cs="宋体"/>
        </w:rPr>
        <w:t>℃</w:t>
      </w:r>
      <w:r>
        <w:t>，全市森林覆盖率49%，是人类宜居城市之一。遵义辖2区2市10县和新蒲新区，人口752万，中心城区建成面积达60平方公里。1935年，中国共产党在这里召开了著名的“遵义会议”，遵义也因此被国务院列入首批公布的24个有历史文化名城之一。</w:t>
      </w:r>
    </w:p>
    <w:p>
      <w:pPr>
        <w:pStyle w:val="39"/>
        <w:spacing w:before="156" w:after="156"/>
        <w:rPr>
          <w:color w:val="3366CC"/>
          <w:vertAlign w:val="superscript"/>
        </w:rPr>
      </w:pPr>
      <w:r>
        <w:rPr>
          <w:rFonts w:hint="eastAsia"/>
        </w:rPr>
        <w:t>组织机构：</w:t>
      </w:r>
    </w:p>
    <w:p>
      <w:pPr>
        <w:pStyle w:val="39"/>
        <w:spacing w:before="156" w:after="156"/>
        <w:rPr>
          <w:kern w:val="0"/>
        </w:rPr>
      </w:pPr>
      <w:r>
        <w:rPr>
          <w:kern w:val="0"/>
        </w:rPr>
        <w:t>市人民政府办公室</w:t>
      </w:r>
    </w:p>
    <w:p>
      <w:pPr>
        <w:pStyle w:val="39"/>
        <w:spacing w:before="156" w:after="156"/>
        <w:rPr>
          <w:kern w:val="0"/>
        </w:rPr>
      </w:pPr>
      <w:r>
        <w:rPr>
          <w:kern w:val="0"/>
        </w:rPr>
        <w:t xml:space="preserve">秘书一科 </w:t>
      </w:r>
    </w:p>
    <w:p>
      <w:pPr>
        <w:pStyle w:val="39"/>
        <w:spacing w:before="156" w:after="156"/>
        <w:rPr>
          <w:kern w:val="0"/>
        </w:rPr>
      </w:pPr>
      <w:r>
        <w:rPr>
          <w:kern w:val="0"/>
        </w:rPr>
        <w:t xml:space="preserve">秘书二科 </w:t>
      </w:r>
    </w:p>
    <w:p>
      <w:pPr>
        <w:pStyle w:val="39"/>
        <w:spacing w:before="156" w:after="156"/>
        <w:rPr>
          <w:kern w:val="0"/>
        </w:rPr>
      </w:pPr>
      <w:r>
        <w:rPr>
          <w:kern w:val="0"/>
        </w:rPr>
        <w:t xml:space="preserve">秘书三科 </w:t>
      </w:r>
    </w:p>
    <w:p>
      <w:pPr>
        <w:pStyle w:val="39"/>
        <w:spacing w:before="156" w:after="156"/>
        <w:rPr>
          <w:kern w:val="0"/>
        </w:rPr>
      </w:pPr>
      <w:r>
        <w:rPr>
          <w:kern w:val="0"/>
        </w:rPr>
        <w:t>秘书四科</w:t>
      </w:r>
    </w:p>
    <w:p>
      <w:pPr>
        <w:pStyle w:val="39"/>
        <w:spacing w:before="156" w:after="156"/>
        <w:rPr>
          <w:kern w:val="0"/>
        </w:rPr>
      </w:pPr>
      <w:r>
        <w:rPr>
          <w:kern w:val="0"/>
        </w:rPr>
        <w:t xml:space="preserve">秘书五科 </w:t>
      </w:r>
    </w:p>
    <w:p>
      <w:pPr>
        <w:pStyle w:val="39"/>
        <w:spacing w:before="156" w:after="156"/>
        <w:rPr>
          <w:kern w:val="0"/>
        </w:rPr>
      </w:pPr>
      <w:r>
        <w:rPr>
          <w:kern w:val="0"/>
        </w:rPr>
        <w:t xml:space="preserve">秘书六科 </w:t>
      </w:r>
    </w:p>
    <w:p>
      <w:pPr>
        <w:pStyle w:val="39"/>
        <w:spacing w:before="156" w:after="156"/>
        <w:rPr>
          <w:kern w:val="0"/>
        </w:rPr>
      </w:pPr>
      <w:r>
        <w:rPr>
          <w:kern w:val="0"/>
        </w:rPr>
        <w:t xml:space="preserve">秘书七科 </w:t>
      </w:r>
    </w:p>
    <w:p>
      <w:pPr>
        <w:pStyle w:val="39"/>
        <w:spacing w:before="156" w:after="156"/>
        <w:rPr>
          <w:kern w:val="0"/>
        </w:rPr>
      </w:pPr>
      <w:r>
        <w:rPr>
          <w:kern w:val="0"/>
        </w:rPr>
        <w:t>秘书八科</w:t>
      </w:r>
    </w:p>
    <w:p>
      <w:pPr>
        <w:pStyle w:val="39"/>
        <w:spacing w:before="156" w:after="156"/>
        <w:rPr>
          <w:kern w:val="0"/>
        </w:rPr>
      </w:pPr>
      <w:r>
        <w:rPr>
          <w:kern w:val="0"/>
        </w:rPr>
        <w:t xml:space="preserve">文书科 </w:t>
      </w:r>
    </w:p>
    <w:p>
      <w:pPr>
        <w:pStyle w:val="39"/>
        <w:spacing w:before="156" w:after="156"/>
        <w:rPr>
          <w:kern w:val="0"/>
        </w:rPr>
      </w:pPr>
      <w:r>
        <w:rPr>
          <w:kern w:val="0"/>
        </w:rPr>
        <w:t xml:space="preserve">建议提案办理科 </w:t>
      </w:r>
    </w:p>
    <w:p>
      <w:pPr>
        <w:pStyle w:val="39"/>
        <w:spacing w:before="156" w:after="156"/>
        <w:rPr>
          <w:kern w:val="0"/>
        </w:rPr>
      </w:pPr>
      <w:r>
        <w:rPr>
          <w:kern w:val="0"/>
        </w:rPr>
        <w:t xml:space="preserve">人事教育科 </w:t>
      </w:r>
    </w:p>
    <w:p>
      <w:pPr>
        <w:pStyle w:val="39"/>
        <w:spacing w:before="156" w:after="156"/>
        <w:rPr>
          <w:kern w:val="0"/>
        </w:rPr>
      </w:pPr>
      <w:r>
        <w:rPr>
          <w:kern w:val="0"/>
        </w:rPr>
        <w:t>财务科</w:t>
      </w:r>
    </w:p>
    <w:p>
      <w:pPr>
        <w:pStyle w:val="39"/>
        <w:spacing w:before="156" w:after="156"/>
        <w:rPr>
          <w:kern w:val="0"/>
        </w:rPr>
      </w:pPr>
      <w:r>
        <w:rPr>
          <w:kern w:val="0"/>
        </w:rPr>
        <w:t xml:space="preserve">离退休干部工作科 </w:t>
      </w:r>
    </w:p>
    <w:p>
      <w:pPr>
        <w:pStyle w:val="39"/>
        <w:spacing w:before="156" w:after="156"/>
        <w:rPr>
          <w:kern w:val="0"/>
        </w:rPr>
      </w:pPr>
      <w:r>
        <w:rPr>
          <w:kern w:val="0"/>
        </w:rPr>
        <w:t xml:space="preserve">行政科 </w:t>
      </w:r>
    </w:p>
    <w:p>
      <w:pPr>
        <w:pStyle w:val="39"/>
        <w:spacing w:before="156" w:after="156"/>
        <w:rPr>
          <w:kern w:val="0"/>
        </w:rPr>
      </w:pPr>
      <w:r>
        <w:rPr>
          <w:kern w:val="0"/>
        </w:rPr>
        <w:t xml:space="preserve">公产科 </w:t>
      </w:r>
    </w:p>
    <w:p>
      <w:pPr>
        <w:pStyle w:val="39"/>
        <w:spacing w:before="156" w:after="156"/>
        <w:rPr>
          <w:kern w:val="0"/>
        </w:rPr>
      </w:pPr>
      <w:r>
        <w:rPr>
          <w:kern w:val="0"/>
        </w:rPr>
        <w:t>保卫科</w:t>
      </w:r>
    </w:p>
    <w:p>
      <w:pPr>
        <w:pStyle w:val="39"/>
        <w:spacing w:before="156" w:after="156"/>
        <w:rPr>
          <w:kern w:val="0"/>
        </w:rPr>
      </w:pPr>
      <w:r>
        <w:rPr>
          <w:kern w:val="0"/>
        </w:rPr>
        <w:t>车队</w:t>
      </w:r>
    </w:p>
    <w:p>
      <w:pPr>
        <w:pStyle w:val="39"/>
        <w:spacing w:before="156" w:after="156"/>
        <w:rPr>
          <w:color w:val="3366CC"/>
          <w:vertAlign w:val="superscript"/>
        </w:rPr>
      </w:pPr>
    </w:p>
    <w:p>
      <w:pPr>
        <w:pStyle w:val="45"/>
      </w:pPr>
      <w:r>
        <w:rPr>
          <w:rFonts w:hint="eastAsia"/>
        </w:rPr>
        <w:t>乌当区</w:t>
      </w:r>
    </w:p>
    <w:p>
      <w:pPr>
        <w:pStyle w:val="39"/>
        <w:spacing w:before="156" w:after="156"/>
      </w:pPr>
      <w:r>
        <w:rPr>
          <w:szCs w:val="21"/>
        </w:rPr>
        <w:t>乌当区是</w:t>
      </w:r>
      <w:r>
        <w:fldChar w:fldCharType="begin"/>
      </w:r>
      <w:r>
        <w:instrText xml:space="preserve">HYPERLINK "http://baike.baidu.com/subview/9862/8427740.htm" \t "_blank" </w:instrText>
      </w:r>
      <w:r>
        <w:fldChar w:fldCharType="separate"/>
      </w:r>
      <w:r>
        <w:rPr>
          <w:szCs w:val="21"/>
        </w:rPr>
        <w:t>贵州</w:t>
      </w:r>
      <w:r>
        <w:fldChar w:fldCharType="end"/>
      </w:r>
      <w:r>
        <w:rPr>
          <w:szCs w:val="21"/>
        </w:rPr>
        <w:t>省</w:t>
      </w:r>
      <w:r>
        <w:fldChar w:fldCharType="begin"/>
      </w:r>
      <w:r>
        <w:instrText xml:space="preserve">HYPERLINK "http://baike.baidu.com/view/335579.htm" \t "_blank" </w:instrText>
      </w:r>
      <w:r>
        <w:fldChar w:fldCharType="separate"/>
      </w:r>
      <w:r>
        <w:rPr>
          <w:szCs w:val="21"/>
        </w:rPr>
        <w:t>贵阳市</w:t>
      </w:r>
      <w:r>
        <w:fldChar w:fldCharType="end"/>
      </w:r>
      <w:r>
        <w:rPr>
          <w:szCs w:val="21"/>
        </w:rPr>
        <w:t>下辖的六个</w:t>
      </w:r>
      <w:r>
        <w:fldChar w:fldCharType="begin"/>
      </w:r>
      <w:r>
        <w:instrText xml:space="preserve">HYPERLINK "http://baike.baidu.com/view/576226.htm" \t "_blank" </w:instrText>
      </w:r>
      <w:r>
        <w:fldChar w:fldCharType="separate"/>
      </w:r>
      <w:r>
        <w:rPr>
          <w:szCs w:val="21"/>
        </w:rPr>
        <w:t>市辖区</w:t>
      </w:r>
      <w:r>
        <w:fldChar w:fldCharType="end"/>
      </w:r>
      <w:r>
        <w:rPr>
          <w:szCs w:val="21"/>
        </w:rPr>
        <w:t>之一，</w:t>
      </w:r>
      <w:r>
        <w:rPr>
          <w:rFonts w:hint="eastAsia"/>
        </w:rPr>
        <w:t>属贵阳市新城区，</w:t>
      </w:r>
      <w:r>
        <w:rPr>
          <w:szCs w:val="21"/>
        </w:rPr>
        <w:t>位于</w:t>
      </w:r>
      <w:r>
        <w:fldChar w:fldCharType="begin"/>
      </w:r>
      <w:r>
        <w:instrText xml:space="preserve">HYPERLINK "http://baike.baidu.com/subview/9862/8427740.htm" \t "_blank" </w:instrText>
      </w:r>
      <w:r>
        <w:fldChar w:fldCharType="separate"/>
      </w:r>
      <w:r>
        <w:rPr>
          <w:szCs w:val="21"/>
        </w:rPr>
        <w:t>贵州</w:t>
      </w:r>
      <w:r>
        <w:fldChar w:fldCharType="end"/>
      </w:r>
      <w:r>
        <w:rPr>
          <w:szCs w:val="21"/>
        </w:rPr>
        <w:t>省中部，地处</w:t>
      </w:r>
      <w:r>
        <w:fldChar w:fldCharType="begin"/>
      </w:r>
      <w:r>
        <w:instrText xml:space="preserve">HYPERLINK "http://baike.baidu.com/view/22904.htm" \t "_blank" </w:instrText>
      </w:r>
      <w:r>
        <w:fldChar w:fldCharType="separate"/>
      </w:r>
      <w:r>
        <w:rPr>
          <w:szCs w:val="21"/>
        </w:rPr>
        <w:t>贵阳</w:t>
      </w:r>
      <w:r>
        <w:fldChar w:fldCharType="end"/>
      </w:r>
      <w:r>
        <w:rPr>
          <w:szCs w:val="21"/>
        </w:rPr>
        <w:t>市区东北部。东面与</w:t>
      </w:r>
      <w:r>
        <w:fldChar w:fldCharType="begin"/>
      </w:r>
      <w:r>
        <w:instrText xml:space="preserve">HYPERLINK "http://baike.baidu.com/view/1104316.htm" \t "_blank" </w:instrText>
      </w:r>
      <w:r>
        <w:fldChar w:fldCharType="separate"/>
      </w:r>
      <w:r>
        <w:rPr>
          <w:szCs w:val="21"/>
        </w:rPr>
        <w:t>龙里县</w:t>
      </w:r>
      <w:r>
        <w:fldChar w:fldCharType="end"/>
      </w:r>
      <w:r>
        <w:rPr>
          <w:szCs w:val="21"/>
        </w:rPr>
        <w:t>接壤，南面和</w:t>
      </w:r>
      <w:r>
        <w:fldChar w:fldCharType="begin"/>
      </w:r>
      <w:r>
        <w:instrText xml:space="preserve">HYPERLINK "http://baike.baidu.com/view/928141.htm" \t "_blank" </w:instrText>
      </w:r>
      <w:r>
        <w:fldChar w:fldCharType="separate"/>
      </w:r>
      <w:r>
        <w:rPr>
          <w:szCs w:val="21"/>
        </w:rPr>
        <w:t>云岩区</w:t>
      </w:r>
      <w:r>
        <w:fldChar w:fldCharType="end"/>
      </w:r>
      <w:r>
        <w:rPr>
          <w:szCs w:val="21"/>
        </w:rPr>
        <w:t>、</w:t>
      </w:r>
      <w:r>
        <w:fldChar w:fldCharType="begin"/>
      </w:r>
      <w:r>
        <w:instrText xml:space="preserve">HYPERLINK "http://baike.baidu.com/view/897130.htm" \t "_blank" </w:instrText>
      </w:r>
      <w:r>
        <w:fldChar w:fldCharType="separate"/>
      </w:r>
      <w:r>
        <w:rPr>
          <w:szCs w:val="21"/>
        </w:rPr>
        <w:t>南明区</w:t>
      </w:r>
      <w:r>
        <w:fldChar w:fldCharType="end"/>
      </w:r>
      <w:r>
        <w:rPr>
          <w:szCs w:val="21"/>
        </w:rPr>
        <w:t>相接，西面同</w:t>
      </w:r>
      <w:r>
        <w:fldChar w:fldCharType="begin"/>
      </w:r>
      <w:r>
        <w:instrText xml:space="preserve">HYPERLINK "http://baike.baidu.com/subview/847783/6064512.htm" \t "_blank" </w:instrText>
      </w:r>
      <w:r>
        <w:fldChar w:fldCharType="separate"/>
      </w:r>
      <w:r>
        <w:rPr>
          <w:szCs w:val="21"/>
        </w:rPr>
        <w:t>白云区</w:t>
      </w:r>
      <w:r>
        <w:fldChar w:fldCharType="end"/>
      </w:r>
      <w:r>
        <w:rPr>
          <w:szCs w:val="21"/>
        </w:rPr>
        <w:t>相交，北面与</w:t>
      </w:r>
      <w:r>
        <w:fldChar w:fldCharType="begin"/>
      </w:r>
      <w:r>
        <w:instrText xml:space="preserve">HYPERLINK "http://baike.baidu.com/view/482762.htm" \t "_blank" </w:instrText>
      </w:r>
      <w:r>
        <w:fldChar w:fldCharType="separate"/>
      </w:r>
      <w:r>
        <w:rPr>
          <w:szCs w:val="21"/>
        </w:rPr>
        <w:t>开阳县</w:t>
      </w:r>
      <w:r>
        <w:fldChar w:fldCharType="end"/>
      </w:r>
      <w:r>
        <w:rPr>
          <w:szCs w:val="21"/>
        </w:rPr>
        <w:t>、</w:t>
      </w:r>
      <w:r>
        <w:fldChar w:fldCharType="begin"/>
      </w:r>
      <w:r>
        <w:instrText xml:space="preserve">HYPERLINK "http://baike.baidu.com/view/928147.htm" \t "_blank" </w:instrText>
      </w:r>
      <w:r>
        <w:fldChar w:fldCharType="separate"/>
      </w:r>
      <w:r>
        <w:rPr>
          <w:szCs w:val="21"/>
        </w:rPr>
        <w:t>修文县</w:t>
      </w:r>
      <w:r>
        <w:fldChar w:fldCharType="end"/>
      </w:r>
      <w:r>
        <w:rPr>
          <w:szCs w:val="21"/>
        </w:rPr>
        <w:t>毗邻，全区行政区域总面积为686平方千米。</w:t>
      </w:r>
      <w:r>
        <w:rPr>
          <w:rFonts w:hint="eastAsia"/>
        </w:rPr>
        <w:t>辖6镇2乡，5个新型社区：东风镇、水田镇、羊昌镇、新堡布依族乡、新场乡、百宜乡、下坝乡、偏坡布依族乡、新天社区服务中心、高新社区服务中心、振新社区服务中心、顺新社区服务中心、创新社区服务中心以及76个村（场）、19个居委会。</w:t>
      </w:r>
      <w:r>
        <w:rPr>
          <w:szCs w:val="21"/>
        </w:rPr>
        <w:t>乌当区是贵阳市城区组团之一，是贵州省首批经济强区（县）。</w:t>
      </w:r>
    </w:p>
    <w:p>
      <w:pPr>
        <w:pStyle w:val="39"/>
        <w:spacing w:before="156" w:after="156"/>
        <w:rPr>
          <w:kern w:val="0"/>
        </w:rPr>
      </w:pPr>
      <w:r>
        <w:rPr>
          <w:rFonts w:hint="eastAsia"/>
          <w:kern w:val="0"/>
        </w:rPr>
        <w:t>组织机构：</w:t>
      </w:r>
    </w:p>
    <w:p>
      <w:pPr>
        <w:pStyle w:val="39"/>
        <w:spacing w:before="156" w:after="156"/>
      </w:pPr>
    </w:p>
    <w:p>
      <w:pPr>
        <w:pStyle w:val="45"/>
      </w:pPr>
      <w:r>
        <w:rPr>
          <w:rFonts w:hint="eastAsia"/>
        </w:rPr>
        <w:t>西秀区</w:t>
      </w:r>
    </w:p>
    <w:p>
      <w:pPr>
        <w:pStyle w:val="39"/>
        <w:spacing w:before="156" w:after="156"/>
      </w:pPr>
      <w:r>
        <w:t>西秀区位于贵州省中西部腹地，西秀辖区1710平方公里，东距省会贵阳市90公里。素有“黔之腹、滇之喉、粤蜀之唇齿”、 “扼锁滇黔”之称，是中原各地与滇缅之间的商品集散中心，历来被视为黔中“旱码头”，“商业之盛，甲于全省”。是春秋战国时期牂牁、夜郎国的发祥地，至今已发现汉墓群有700余座。是地级安顺市政府所在地，是全市政治、经济、科技和文化教育中心，是老一辈无产阶级革命家王若飞烈士的故乡。被誉为“西部旅游线上的明珠”、 “蜡染之乡”、“地戏之乡”、“屯堡文化之乡”、“木雕艺术之乡”，居住着汉、苗、布依、回、仡佬等3 3个民族，共8 0余万人。</w:t>
      </w:r>
    </w:p>
    <w:p>
      <w:pPr>
        <w:pStyle w:val="39"/>
        <w:spacing w:before="156" w:after="156"/>
      </w:pPr>
      <w:r>
        <w:t>目前，西秀区土地面积 1710 平方公里，耕地面积 2.76 万公顷。辖 7 个乡（其中 5 个民族乡）、 8 个镇、 6 个街道办事处， 418 个村民委员会、 42 个居民委员会。</w:t>
      </w:r>
    </w:p>
    <w:p>
      <w:pPr>
        <w:pStyle w:val="39"/>
        <w:spacing w:before="156" w:after="156"/>
        <w:rPr>
          <w:rFonts w:ascii="仿宋" w:hAnsi="仿宋"/>
        </w:rPr>
      </w:pPr>
      <w:r>
        <w:rPr>
          <w:rFonts w:ascii="仿宋" w:hAnsi="仿宋"/>
        </w:rPr>
        <w:t>组织机构：</w:t>
      </w:r>
    </w:p>
    <w:p>
      <w:pPr>
        <w:pStyle w:val="4"/>
      </w:pPr>
      <w:r>
        <w:rPr>
          <w:rFonts w:hint="eastAsia"/>
        </w:rPr>
        <w:t>项目实施职责</w:t>
      </w:r>
    </w:p>
    <w:p>
      <w:pPr>
        <w:pStyle w:val="39"/>
        <w:spacing w:before="156" w:after="156"/>
      </w:pPr>
      <w:r>
        <w:rPr>
          <w:rFonts w:hint="eastAsia"/>
        </w:rPr>
        <w:t>各试点单位的主要职责：</w:t>
      </w:r>
    </w:p>
    <w:p>
      <w:pPr>
        <w:pStyle w:val="39"/>
        <w:spacing w:before="156" w:after="156"/>
      </w:pPr>
      <w:r>
        <w:rPr>
          <w:rFonts w:hint="eastAsia"/>
        </w:rPr>
        <w:t>配合做好需求调研，参与系统开发。负责本单位试点实施，制定本单位试点实施方案并报省政府办公厅备案。</w:t>
      </w:r>
    </w:p>
    <w:p>
      <w:pPr>
        <w:pStyle w:val="39"/>
        <w:spacing w:before="156" w:after="156"/>
      </w:pPr>
    </w:p>
    <w:p>
      <w:pPr>
        <w:pStyle w:val="3"/>
        <w:spacing w:before="312" w:after="156"/>
        <w:rPr>
          <w:kern w:val="0"/>
        </w:rPr>
      </w:pPr>
      <w:r>
        <w:rPr>
          <w:rFonts w:hint="eastAsia"/>
          <w:kern w:val="0"/>
        </w:rPr>
        <w:t>北京致远协创软件有限公司</w:t>
      </w:r>
    </w:p>
    <w:p>
      <w:pPr>
        <w:pStyle w:val="39"/>
        <w:spacing w:before="156" w:after="156"/>
      </w:pPr>
      <w:r>
        <w:rPr>
          <w:rFonts w:hint="eastAsia"/>
        </w:rPr>
        <w:t>本项目实施机构为北京致远协创软件有限公司（Beijing Seeyon Software Co.，LTD.）。</w:t>
      </w:r>
    </w:p>
    <w:p>
      <w:pPr>
        <w:pStyle w:val="4"/>
      </w:pPr>
      <w:r>
        <w:rPr>
          <w:rFonts w:hint="eastAsia"/>
        </w:rPr>
        <w:t>公司简介</w:t>
      </w:r>
    </w:p>
    <w:p>
      <w:pPr>
        <w:pStyle w:val="39"/>
        <w:spacing w:before="156" w:after="156"/>
      </w:pPr>
      <w:r>
        <w:rPr>
          <w:rFonts w:hint="eastAsia"/>
        </w:rPr>
        <w:t>北京致远协创软件有限公司(以下简称致远公司)2002年成立于北京，在全国设有35个分支机构，拥有1000多名员工。致远十二年一直专注在协同管理软件领域，形成了从私有云到公有云、从互联网到移动互联网、从企业内部协同到外部协同的完整产品线及解决方案。</w:t>
      </w:r>
    </w:p>
    <w:p>
      <w:pPr>
        <w:pStyle w:val="39"/>
        <w:spacing w:before="156" w:after="156"/>
      </w:pPr>
      <w:r>
        <w:rPr>
          <w:rFonts w:hint="eastAsia"/>
        </w:rPr>
        <w:t>公司始终坚持“协同创造价值”的经营思想和价值定位，让协同软件服务于每个组织，成为一家为社会创造巨大价值，并受人尊重的卓越企业。致远软件以高效率、专业化的服务团队帮助中国企业创造商业价值、实现转型升级，成为高绩效组织的统一工作平台，高效能人士的个人工作入口。</w:t>
      </w:r>
    </w:p>
    <w:p>
      <w:pPr>
        <w:pStyle w:val="39"/>
        <w:spacing w:before="156" w:after="156"/>
      </w:pPr>
      <w:r>
        <w:rPr>
          <w:rFonts w:hint="eastAsia"/>
        </w:rPr>
        <w:t>致远软件连续9年获得中国协同管理软件市场占有率第一（CCID），连续6年获得中国协同软件用户满意度第一（CCW），被中国软件行业协会评为中国软件行业领军企业，是中国协同管理软件的开创者和领导者。</w:t>
      </w:r>
    </w:p>
    <w:p>
      <w:pPr>
        <w:pStyle w:val="39"/>
        <w:spacing w:before="156" w:after="156"/>
      </w:pPr>
      <w:r>
        <w:rPr>
          <w:rFonts w:hint="eastAsia"/>
        </w:rPr>
        <w:t>公司通过整合产业链资源，共建大协同联盟生态圈，与Oracle、SAP、IBM、Microsoft、Samsung、用友、华为、中国移动、中国联通、中国电信等国内外知名企业形成长期战略合作关系。目前公司拥有1500多家合作伙伴，3000多名伙伴顾问，随时随地为客户提供全方位服务。今天致远协同管理软件已经拥有30000家企业级客户，每天有超过400万终端用户使用致远协同管理软件产品与服务。</w:t>
      </w:r>
    </w:p>
    <w:p>
      <w:pPr>
        <w:pStyle w:val="39"/>
        <w:spacing w:before="156" w:after="156"/>
      </w:pPr>
    </w:p>
    <w:p>
      <w:pPr>
        <w:pStyle w:val="4"/>
      </w:pPr>
      <w:r>
        <w:rPr>
          <w:rFonts w:hint="eastAsia"/>
        </w:rPr>
        <w:t>项目实施职责</w:t>
      </w:r>
    </w:p>
    <w:p>
      <w:pPr>
        <w:pStyle w:val="39"/>
        <w:spacing w:before="156" w:after="156"/>
      </w:pPr>
      <w:r>
        <w:rPr>
          <w:rFonts w:hint="eastAsia"/>
        </w:rPr>
        <w:t>北京致远协创软件有限公司负责系统搭建、部署、开发及培训，提供运维技术保障。</w:t>
      </w:r>
    </w:p>
    <w:p>
      <w:pPr>
        <w:pStyle w:val="39"/>
        <w:spacing w:before="156" w:after="156"/>
      </w:pPr>
      <w:r>
        <w:t>实施职责包括：</w:t>
      </w:r>
    </w:p>
    <w:p>
      <w:pPr>
        <w:pStyle w:val="39"/>
        <w:numPr>
          <w:ilvl w:val="0"/>
          <w:numId w:val="7"/>
        </w:numPr>
        <w:spacing w:before="156" w:after="156"/>
        <w:jc w:val="both"/>
      </w:pPr>
      <w:r>
        <w:rPr>
          <w:rFonts w:hint="eastAsia"/>
        </w:rPr>
        <w:t>系统规划设计及实施方案编辑</w:t>
      </w:r>
    </w:p>
    <w:p>
      <w:pPr>
        <w:pStyle w:val="39"/>
        <w:numPr>
          <w:ilvl w:val="0"/>
          <w:numId w:val="7"/>
        </w:numPr>
        <w:spacing w:before="156" w:after="156"/>
        <w:jc w:val="both"/>
      </w:pPr>
      <w:r>
        <w:rPr>
          <w:rFonts w:hint="eastAsia"/>
        </w:rPr>
        <w:t>系统安装及部署</w:t>
      </w:r>
    </w:p>
    <w:p>
      <w:pPr>
        <w:pStyle w:val="39"/>
        <w:numPr>
          <w:ilvl w:val="0"/>
          <w:numId w:val="7"/>
        </w:numPr>
        <w:spacing w:before="156" w:after="156"/>
        <w:jc w:val="both"/>
      </w:pPr>
      <w:r>
        <w:rPr>
          <w:rFonts w:hint="eastAsia"/>
        </w:rPr>
        <w:t>实施前需求调研和访谈</w:t>
      </w:r>
    </w:p>
    <w:p>
      <w:pPr>
        <w:pStyle w:val="39"/>
        <w:numPr>
          <w:ilvl w:val="0"/>
          <w:numId w:val="7"/>
        </w:numPr>
        <w:spacing w:before="156" w:after="156"/>
        <w:jc w:val="both"/>
      </w:pPr>
      <w:r>
        <w:rPr>
          <w:rFonts w:hint="eastAsia"/>
        </w:rPr>
        <w:t>项目实施过程基础数据建立及客户化配置</w:t>
      </w:r>
    </w:p>
    <w:p>
      <w:pPr>
        <w:pStyle w:val="39"/>
        <w:numPr>
          <w:ilvl w:val="0"/>
          <w:numId w:val="7"/>
        </w:numPr>
        <w:spacing w:before="156" w:after="156"/>
        <w:jc w:val="both"/>
      </w:pPr>
      <w:r>
        <w:rPr>
          <w:rFonts w:hint="eastAsia"/>
        </w:rPr>
        <w:t>系统管理人员和维护人员培训</w:t>
      </w:r>
    </w:p>
    <w:p>
      <w:pPr>
        <w:pStyle w:val="39"/>
        <w:numPr>
          <w:ilvl w:val="0"/>
          <w:numId w:val="7"/>
        </w:numPr>
        <w:spacing w:before="156" w:after="156"/>
        <w:jc w:val="both"/>
      </w:pPr>
      <w:r>
        <w:rPr>
          <w:rFonts w:hint="eastAsia"/>
        </w:rPr>
        <w:t>系统验收及实施文档编撰</w:t>
      </w:r>
    </w:p>
    <w:p>
      <w:pPr>
        <w:pStyle w:val="39"/>
        <w:numPr>
          <w:ilvl w:val="0"/>
          <w:numId w:val="7"/>
        </w:numPr>
        <w:spacing w:before="156" w:after="156"/>
        <w:jc w:val="both"/>
      </w:pPr>
      <w:r>
        <w:rPr>
          <w:rFonts w:hint="eastAsia"/>
        </w:rPr>
        <w:t>最终用户培训</w:t>
      </w:r>
    </w:p>
    <w:p>
      <w:pPr>
        <w:pStyle w:val="39"/>
        <w:numPr>
          <w:ilvl w:val="0"/>
          <w:numId w:val="7"/>
        </w:numPr>
        <w:spacing w:before="156" w:after="156"/>
        <w:jc w:val="both"/>
      </w:pPr>
      <w:r>
        <w:rPr>
          <w:rFonts w:hint="eastAsia"/>
        </w:rPr>
        <w:t>系统上线及维护</w:t>
      </w:r>
    </w:p>
    <w:p>
      <w:pPr>
        <w:pStyle w:val="39"/>
        <w:numPr>
          <w:ilvl w:val="0"/>
          <w:numId w:val="7"/>
        </w:numPr>
        <w:spacing w:before="156" w:after="156"/>
        <w:jc w:val="both"/>
      </w:pPr>
      <w:r>
        <w:rPr>
          <w:rFonts w:hint="eastAsia"/>
        </w:rPr>
        <w:t>售后服务</w:t>
      </w:r>
    </w:p>
    <w:p>
      <w:pPr>
        <w:pStyle w:val="39"/>
        <w:spacing w:before="156" w:after="156"/>
      </w:pPr>
    </w:p>
    <w:p>
      <w:pPr>
        <w:pStyle w:val="4"/>
        <w:rPr>
          <w:color w:val="FF0000"/>
        </w:rPr>
      </w:pPr>
      <w:r>
        <w:rPr>
          <w:rFonts w:hint="eastAsia"/>
          <w:color w:val="FF0000"/>
        </w:rPr>
        <w:t>主要技术力量</w:t>
      </w:r>
    </w:p>
    <w:p>
      <w:pPr>
        <w:pStyle w:val="39"/>
        <w:spacing w:before="156" w:after="156"/>
        <w:rPr>
          <w:kern w:val="0"/>
        </w:rPr>
      </w:pPr>
    </w:p>
    <w:p>
      <w:pPr>
        <w:pStyle w:val="3"/>
        <w:spacing w:before="312" w:after="156"/>
        <w:rPr>
          <w:color w:val="FF0000"/>
          <w:kern w:val="0"/>
        </w:rPr>
      </w:pPr>
      <w:r>
        <w:rPr>
          <w:rFonts w:hint="eastAsia" w:ascii="仿宋_GB2312" w:hAnsi="仿宋_GB2312" w:eastAsia="仿宋_GB2312" w:cs="仿宋_GB2312"/>
          <w:color w:val="FF0000"/>
          <w:sz w:val="32"/>
        </w:rPr>
        <w:t>中国移动贵州分公司</w:t>
      </w:r>
    </w:p>
    <w:p>
      <w:pPr>
        <w:pStyle w:val="4"/>
        <w:rPr>
          <w:color w:val="FF0000"/>
        </w:rPr>
      </w:pPr>
      <w:r>
        <w:rPr>
          <w:rFonts w:hint="eastAsia"/>
          <w:color w:val="FF0000"/>
        </w:rPr>
        <w:t>公司简介</w:t>
      </w:r>
    </w:p>
    <w:p>
      <w:pPr>
        <w:pStyle w:val="39"/>
        <w:spacing w:before="156" w:after="156"/>
        <w:rPr>
          <w:color w:val="FF0000"/>
          <w:kern w:val="0"/>
        </w:rPr>
      </w:pPr>
      <w:r>
        <w:rPr>
          <w:color w:val="FF0000"/>
          <w:kern w:val="0"/>
        </w:rPr>
        <w:t>中国移动通信集团贵州有限公司（简称中国移动贵州公司）成立于1999年8月。公司在全省设立了9个市（州、地）级分公司和89个县级营业机构。</w:t>
      </w:r>
    </w:p>
    <w:p>
      <w:pPr>
        <w:pStyle w:val="39"/>
        <w:spacing w:before="156" w:after="156"/>
        <w:rPr>
          <w:kern w:val="0"/>
        </w:rPr>
      </w:pPr>
      <w:r>
        <w:rPr>
          <w:kern w:val="0"/>
        </w:rPr>
        <w:t>2001年，公司顺利完成全省模拟网退网，进入了数字化通信时代；2003年，成为全省最大的通信运营商，率先实现“乡乡通”；2004年，在香港和纽约同步上市；2007年，成为全省唯一实现行政村“村村通”的运营商；2008年，客户规模突破1000万；2009年，打通贵州第一个3G可视电话；2010年，客户规模跨越2000万。</w:t>
      </w:r>
    </w:p>
    <w:p>
      <w:pPr>
        <w:pStyle w:val="39"/>
        <w:spacing w:before="156" w:after="156"/>
        <w:rPr>
          <w:kern w:val="0"/>
        </w:rPr>
      </w:pPr>
      <w:r>
        <w:rPr>
          <w:kern w:val="0"/>
        </w:rPr>
        <w:t>国家明确TD-SCDMA（以下简称TD）是我国第三代移动通信的主要标准，要求坚定不移地推进TD发展。中国移动贵州公司以高度的责任感和使命感，义无反顾地投入到TD建设、运营和演进工作中，于2009年率先在我省实现了3G（TD）商用。一方面以超常规速度完成了TD各阶段建设任务，于2010年底成功覆盖了全省所有市（州、地）中心城市城区、所有县城城区以及国家级重点风景区及部分高速公路沿线。另一方面加快发展TD业务，促进手机电视、手机阅读等应用型业务推广，积极推动我省3G通信市场的发展。</w:t>
      </w:r>
    </w:p>
    <w:p>
      <w:pPr>
        <w:pStyle w:val="39"/>
        <w:spacing w:before="156" w:after="156"/>
        <w:rPr>
          <w:kern w:val="0"/>
        </w:rPr>
      </w:pPr>
      <w:r>
        <w:rPr>
          <w:kern w:val="0"/>
        </w:rPr>
        <w:t>中国移动贵州公司以实际行动积极支持当地经济建设，出色保障了各类党政重要活动、社会活动和重点工程建设等的通信畅通；积极履行“优秀企业公民”职责，在各类急、难、险事故突发时，主动承担社会责任，全力保障全省通信安全和人民生命财产安全。在各类突发事故的通信保障和救助工作中，中国移动贵州公司的突出表现多次得到各级政府的表扬和肯定，赢得了社会各界的广泛赞誉。</w:t>
      </w:r>
    </w:p>
    <w:p>
      <w:pPr>
        <w:pStyle w:val="39"/>
        <w:spacing w:before="156" w:after="156"/>
      </w:pPr>
    </w:p>
    <w:p>
      <w:pPr>
        <w:pStyle w:val="4"/>
      </w:pPr>
      <w:r>
        <w:rPr>
          <w:rFonts w:hint="eastAsia"/>
        </w:rPr>
        <w:t>项目实施职责</w:t>
      </w:r>
    </w:p>
    <w:p>
      <w:pPr>
        <w:pStyle w:val="39"/>
        <w:spacing w:before="156" w:after="156"/>
        <w:rPr>
          <w:rFonts w:ascii="微软雅黑" w:hAnsi="微软雅黑" w:eastAsia="微软雅黑"/>
          <w:kern w:val="0"/>
          <w:sz w:val="28"/>
        </w:rPr>
      </w:pPr>
      <w:r>
        <w:rPr>
          <w:rFonts w:hint="eastAsia"/>
        </w:rPr>
        <w:t>配合北京致远协创软件技术有限公司做好系统搭建、部署、开发、培训及运维技术保障等工作。</w:t>
      </w:r>
    </w:p>
    <w:p/>
    <w:p>
      <w:pPr>
        <w:pStyle w:val="3"/>
        <w:spacing w:before="312" w:after="156"/>
        <w:rPr>
          <w:kern w:val="0"/>
        </w:rPr>
      </w:pPr>
      <w:r>
        <w:rPr>
          <w:rFonts w:hint="eastAsia"/>
          <w:kern w:val="0"/>
        </w:rPr>
        <w:t>阿里云计算公司</w:t>
      </w:r>
    </w:p>
    <w:p>
      <w:pPr>
        <w:pStyle w:val="4"/>
      </w:pPr>
      <w:r>
        <w:rPr>
          <w:rFonts w:hint="eastAsia"/>
        </w:rPr>
        <w:t>公司简介</w:t>
      </w:r>
    </w:p>
    <w:p>
      <w:pPr>
        <w:pStyle w:val="39"/>
        <w:spacing w:before="156" w:after="156"/>
      </w:pPr>
      <w:r>
        <w:rPr>
          <w:rFonts w:hint="eastAsia"/>
        </w:rPr>
        <w:t xml:space="preserve">阿里云计算有限公司成立于2009年9月10日，由阿里巴巴集团投资创办，在杭州、北京和硅谷等地设有研发和运营机构。阿里云计算的目标是打造互联网数据分享的第一平台，成为以数据为中心的先进云计算服务公司。 </w:t>
      </w:r>
    </w:p>
    <w:p>
      <w:pPr>
        <w:pStyle w:val="39"/>
        <w:spacing w:before="156" w:after="156"/>
      </w:pPr>
      <w:r>
        <w:rPr>
          <w:rFonts w:hint="eastAsia"/>
        </w:rPr>
        <w:t xml:space="preserve">阿里云计算依托阿里巴巴集团在电子商务领域的宝贵经验积累，汇集来自国内外顶尖的技术人才，专注互联网和电子商务的技术创新，打造未来互联网和电子商务的新体验，用世界一流的技术让阿里巴巴成为世界最有影响力的互联网企业和最大的电子商务服务商。 </w:t>
      </w:r>
    </w:p>
    <w:p>
      <w:pPr>
        <w:pStyle w:val="39"/>
        <w:spacing w:before="156" w:after="156"/>
      </w:pPr>
      <w:r>
        <w:rPr>
          <w:rFonts w:hint="eastAsia"/>
        </w:rPr>
        <w:t xml:space="preserve">阿里云计算致力于提供完整的云计算基础服务。 </w:t>
      </w:r>
    </w:p>
    <w:p>
      <w:pPr>
        <w:pStyle w:val="39"/>
        <w:spacing w:before="156" w:after="156"/>
      </w:pPr>
      <w:r>
        <w:rPr>
          <w:rFonts w:hint="eastAsia"/>
        </w:rPr>
        <w:t xml:space="preserve">在未来的电子商务中，云计算将会成为一种随时、随地，并根据需要而提供的服务，就像水、电一样成为公共基础服务设施。高效的绿色数据中心以及能支持不同互联网和电子商务应用的大规模分布式存储和计算是营造下一代互联网和电子商务的服务平台所需的最基本的核心技术。在此基础上结合新的用户体验技术以及分布式数据库技术、无线移动计算技术和搜索技术等平台技术，高性能、高扩展、高容量和高安全的计算服务将成为未来互联网和电子商务创新的基石。 </w:t>
      </w:r>
    </w:p>
    <w:p>
      <w:pPr>
        <w:pStyle w:val="39"/>
        <w:spacing w:before="156" w:after="156"/>
      </w:pPr>
      <w:r>
        <w:rPr>
          <w:rFonts w:hint="eastAsia"/>
        </w:rPr>
        <w:t>阿里云计算目前拥有完整的云计算系统解决方案，并于2011年7月份发布了中国首个针对移动互联网的操作系统云OS。</w:t>
      </w:r>
    </w:p>
    <w:p>
      <w:pPr>
        <w:pStyle w:val="39"/>
        <w:spacing w:before="156" w:after="156"/>
      </w:pPr>
    </w:p>
    <w:p>
      <w:pPr>
        <w:pStyle w:val="4"/>
      </w:pPr>
      <w:r>
        <w:rPr>
          <w:rFonts w:hint="eastAsia"/>
        </w:rPr>
        <w:t>项目实施职责</w:t>
      </w:r>
    </w:p>
    <w:p>
      <w:pPr>
        <w:pStyle w:val="39"/>
        <w:spacing w:before="156" w:after="156"/>
      </w:pPr>
      <w:r>
        <w:rPr>
          <w:rFonts w:hint="eastAsia"/>
        </w:rPr>
        <w:t>参与标准规范、体制机制制定，做好省电子政务网与“云上贵州”平台的衔接工作，配合实施省电子政务网压力测试。</w:t>
      </w:r>
    </w:p>
    <w:p>
      <w:pPr>
        <w:pStyle w:val="39"/>
        <w:spacing w:before="156" w:after="156"/>
      </w:pPr>
    </w:p>
    <w:p>
      <w:pPr>
        <w:pStyle w:val="39"/>
        <w:spacing w:before="156" w:after="156"/>
      </w:pPr>
    </w:p>
    <w:p>
      <w:pPr>
        <w:pStyle w:val="3"/>
        <w:spacing w:before="312" w:after="156"/>
        <w:rPr>
          <w:kern w:val="0"/>
        </w:rPr>
      </w:pPr>
      <w:r>
        <w:rPr>
          <w:rFonts w:hint="eastAsia"/>
          <w:kern w:val="0"/>
        </w:rPr>
        <w:t>贵州惠智</w:t>
      </w:r>
    </w:p>
    <w:p>
      <w:pPr>
        <w:pStyle w:val="4"/>
      </w:pPr>
      <w:r>
        <w:rPr>
          <w:rFonts w:hint="eastAsia"/>
        </w:rPr>
        <w:t>公司简介</w:t>
      </w:r>
    </w:p>
    <w:p>
      <w:pPr>
        <w:pStyle w:val="39"/>
        <w:spacing w:before="156" w:after="156"/>
      </w:pPr>
      <w:r>
        <w:rPr>
          <w:rFonts w:hint="eastAsia"/>
        </w:rPr>
        <w:t>贵州惠智企业于1993年6月成立至今，已经经历了21年的风风雨雨。现如今，惠智企业已经发展成为拥有贵州惠智电子技术有限责任公司、贵阳硕鸿软件技术有限公司、贵州惠智职业培训学校、贵阳蓝慕科技有限责任公司、遵义惠智信息技术有限公司等多家成员企业。经过21年来的探索与实践，贵州惠智企业专注于信息化建设，专心在信息化应用服务，已经成为一家为用户推荐和提供最适合的信息化解决方案的专业团队。</w:t>
      </w:r>
    </w:p>
    <w:p>
      <w:pPr>
        <w:pStyle w:val="39"/>
        <w:spacing w:before="156" w:after="156"/>
      </w:pPr>
      <w:r>
        <w:rPr>
          <w:rFonts w:hint="eastAsia"/>
        </w:rPr>
        <w:t xml:space="preserve">贵州惠智企业是专业从事软件集成应用开发，经济运行动态管控、企业经营管理动态管控、项目管理动态管控、财务集中管控、财务业务一体化软件、协同办公管理、政府工作平台等软件集成应用开发应用服务，系统集成、云计算大数据服务等信息化应用服务科技企业。   </w:t>
      </w:r>
    </w:p>
    <w:p>
      <w:pPr>
        <w:pStyle w:val="39"/>
        <w:spacing w:before="156" w:after="156"/>
      </w:pPr>
      <w:r>
        <w:rPr>
          <w:rFonts w:hint="eastAsia"/>
        </w:rPr>
        <w:t>贵州惠智企业是贵州省首批系统集成三级资质认证企业和“双软认证”企业，连续十六年被贵州省工商管理局授予“守合同重信用”单位。</w:t>
      </w:r>
    </w:p>
    <w:p>
      <w:pPr>
        <w:pStyle w:val="39"/>
        <w:spacing w:before="156" w:after="156"/>
      </w:pPr>
      <w:r>
        <w:rPr>
          <w:rFonts w:hint="eastAsia"/>
        </w:rPr>
        <w:t>贵州惠智企业21年来一直以“专业、专注、专心”和“专业化、标准化、规范化、精细化”三专四化思想作为公司的指导思想，弘扬“爱心、用心、信心、耐心、恒心 ”五心文化，追寻“专业、及时、真诚的服务，持续改进，不断完善”的服务理念，不断的以高度的使命感、责任感一如既往的为用户和社会提供满意的产品和服务。同时，惠智以饱满的热情广招社会贤才，提升企业的整体实力，拓展公司的业务区域，在计算机网络及其他领域获得长足的发展，努力争取建设成为贵州最具专业的信息化应用服务企业。</w:t>
      </w:r>
    </w:p>
    <w:p>
      <w:pPr>
        <w:pStyle w:val="39"/>
        <w:spacing w:before="156" w:after="156"/>
      </w:pPr>
    </w:p>
    <w:p>
      <w:pPr>
        <w:pStyle w:val="4"/>
      </w:pPr>
      <w:r>
        <w:rPr>
          <w:rFonts w:hint="eastAsia"/>
        </w:rPr>
        <w:t>项目实施职责</w:t>
      </w:r>
    </w:p>
    <w:p>
      <w:pPr>
        <w:pStyle w:val="39"/>
        <w:spacing w:before="156" w:after="156"/>
      </w:pPr>
      <w:r>
        <w:rPr>
          <w:rFonts w:hint="eastAsia"/>
        </w:rPr>
        <w:t>贵州惠智主要承担本项目中协同门户部分的开发和实施。实施职责包括：</w:t>
      </w:r>
    </w:p>
    <w:p>
      <w:pPr>
        <w:pStyle w:val="39"/>
        <w:numPr>
          <w:ilvl w:val="0"/>
          <w:numId w:val="8"/>
        </w:numPr>
        <w:spacing w:before="156" w:after="156"/>
      </w:pPr>
      <w:r>
        <w:rPr>
          <w:rFonts w:hint="eastAsia"/>
        </w:rPr>
        <w:t>系统规划设计及实施方案编辑</w:t>
      </w:r>
    </w:p>
    <w:p>
      <w:pPr>
        <w:pStyle w:val="39"/>
        <w:numPr>
          <w:ilvl w:val="0"/>
          <w:numId w:val="8"/>
        </w:numPr>
        <w:spacing w:before="156" w:after="156"/>
      </w:pPr>
      <w:r>
        <w:rPr>
          <w:rFonts w:hint="eastAsia"/>
        </w:rPr>
        <w:t>系统开发及部署</w:t>
      </w:r>
    </w:p>
    <w:p>
      <w:pPr>
        <w:pStyle w:val="39"/>
        <w:numPr>
          <w:ilvl w:val="0"/>
          <w:numId w:val="8"/>
        </w:numPr>
        <w:spacing w:before="156" w:after="156"/>
      </w:pPr>
      <w:r>
        <w:rPr>
          <w:rFonts w:hint="eastAsia"/>
        </w:rPr>
        <w:t>实施前需求调研和访谈</w:t>
      </w:r>
    </w:p>
    <w:p>
      <w:pPr>
        <w:pStyle w:val="39"/>
        <w:numPr>
          <w:ilvl w:val="0"/>
          <w:numId w:val="8"/>
        </w:numPr>
        <w:spacing w:before="156" w:after="156"/>
      </w:pPr>
      <w:r>
        <w:rPr>
          <w:rFonts w:hint="eastAsia"/>
        </w:rPr>
        <w:t>系统管理人员和维护人员培训</w:t>
      </w:r>
    </w:p>
    <w:p>
      <w:pPr>
        <w:pStyle w:val="39"/>
        <w:numPr>
          <w:ilvl w:val="0"/>
          <w:numId w:val="8"/>
        </w:numPr>
        <w:spacing w:before="156" w:after="156"/>
      </w:pPr>
      <w:r>
        <w:rPr>
          <w:rFonts w:hint="eastAsia"/>
        </w:rPr>
        <w:t>系统验收及实施文档编撰</w:t>
      </w:r>
    </w:p>
    <w:p>
      <w:pPr>
        <w:pStyle w:val="39"/>
        <w:numPr>
          <w:ilvl w:val="0"/>
          <w:numId w:val="8"/>
        </w:numPr>
        <w:spacing w:before="156" w:after="156"/>
      </w:pPr>
      <w:r>
        <w:rPr>
          <w:rFonts w:hint="eastAsia"/>
        </w:rPr>
        <w:t>最终用户培训</w:t>
      </w:r>
    </w:p>
    <w:p>
      <w:pPr>
        <w:pStyle w:val="39"/>
        <w:numPr>
          <w:ilvl w:val="0"/>
          <w:numId w:val="8"/>
        </w:numPr>
        <w:spacing w:before="156" w:after="156"/>
      </w:pPr>
      <w:r>
        <w:rPr>
          <w:rFonts w:hint="eastAsia"/>
        </w:rPr>
        <w:t>系统日常运维</w:t>
      </w:r>
    </w:p>
    <w:p>
      <w:pPr>
        <w:pStyle w:val="39"/>
        <w:numPr>
          <w:ilvl w:val="0"/>
          <w:numId w:val="8"/>
        </w:numPr>
        <w:spacing w:before="156" w:after="156"/>
      </w:pPr>
      <w:r>
        <w:rPr>
          <w:rFonts w:hint="eastAsia"/>
        </w:rPr>
        <w:t>售后向各单位提供定制化开发和服务。</w:t>
      </w:r>
    </w:p>
    <w:p/>
    <w:p>
      <w:pPr>
        <w:pStyle w:val="39"/>
        <w:spacing w:before="156" w:after="156"/>
        <w:rPr>
          <w:rFonts w:ascii="仿宋" w:hAnsi="仿宋"/>
          <w:b/>
          <w:bCs/>
          <w:kern w:val="44"/>
        </w:rPr>
      </w:pPr>
      <w:r>
        <w:rPr>
          <w:rFonts w:ascii="仿宋" w:hAnsi="仿宋"/>
        </w:rPr>
        <w:br w:type="page"/>
      </w:r>
    </w:p>
    <w:p>
      <w:pPr>
        <w:pStyle w:val="2"/>
        <w:spacing w:before="312" w:after="468"/>
      </w:pPr>
      <w:bookmarkStart w:id="67" w:name="_Toc407098566"/>
      <w:bookmarkStart w:id="68" w:name="_Toc407110438"/>
      <w:bookmarkStart w:id="69" w:name="_Toc407110710"/>
      <w:bookmarkStart w:id="70" w:name="_Toc407110778"/>
      <w:bookmarkStart w:id="71" w:name="_Toc407119572"/>
      <w:r>
        <w:t>需求分析和项目建设的必要性</w:t>
      </w:r>
      <w:bookmarkEnd w:id="67"/>
      <w:bookmarkEnd w:id="68"/>
      <w:bookmarkEnd w:id="69"/>
      <w:bookmarkEnd w:id="70"/>
      <w:bookmarkEnd w:id="71"/>
    </w:p>
    <w:p>
      <w:pPr>
        <w:pStyle w:val="3"/>
        <w:spacing w:before="312" w:after="156"/>
      </w:pPr>
      <w:bookmarkStart w:id="72" w:name="_Toc407110439"/>
      <w:bookmarkStart w:id="73" w:name="_Toc407110711"/>
      <w:bookmarkStart w:id="74" w:name="_Toc407110779"/>
      <w:bookmarkStart w:id="75" w:name="_Toc407119573"/>
      <w:r>
        <w:rPr>
          <w:rFonts w:hint="eastAsia"/>
        </w:rPr>
        <w:t>政务目标分析</w:t>
      </w:r>
      <w:bookmarkEnd w:id="72"/>
      <w:bookmarkEnd w:id="73"/>
      <w:bookmarkEnd w:id="74"/>
      <w:bookmarkEnd w:id="75"/>
      <w:ins w:id="240" w:author="y" w:date="2015-01-19T11:09:00Z">
        <w:r>
          <w:rPr>
            <w:rFonts w:hint="eastAsia"/>
          </w:rPr>
          <w:t>（</w:t>
        </w:r>
      </w:ins>
      <w:ins w:id="241" w:author="y" w:date="2015-01-19T11:10:00Z">
        <w:r>
          <w:rPr>
            <w:rFonts w:hint="eastAsia"/>
            <w:color w:val="FF0000"/>
            <w:rPrChange w:id="242" w:author="y" w:date="2015-01-19T11:10:00Z">
              <w:rPr>
                <w:rFonts w:hint="eastAsia"/>
              </w:rPr>
            </w:rPrChange>
          </w:rPr>
          <w:t>二级</w:t>
        </w:r>
      </w:ins>
      <w:ins w:id="243" w:author="y" w:date="2015-01-19T11:09:00Z">
        <w:r>
          <w:rPr>
            <w:rFonts w:hint="eastAsia"/>
            <w:color w:val="FF0000"/>
            <w:rPrChange w:id="244" w:author="y" w:date="2015-01-19T11:09:00Z">
              <w:rPr>
                <w:rFonts w:hint="eastAsia"/>
              </w:rPr>
            </w:rPrChange>
          </w:rPr>
          <w:t>标题</w:t>
        </w:r>
      </w:ins>
      <w:ins w:id="245" w:author="y" w:date="2015-01-19T11:09:00Z">
        <w:r>
          <w:rPr>
            <w:color w:val="FF0000"/>
            <w:rPrChange w:id="246" w:author="y" w:date="2015-01-19T11:09:00Z">
              <w:rPr/>
            </w:rPrChange>
          </w:rPr>
          <w:t>不标准</w:t>
        </w:r>
      </w:ins>
      <w:ins w:id="247" w:author="y" w:date="2015-01-19T11:09:00Z">
        <w:r>
          <w:rPr/>
          <w:t>）</w:t>
        </w:r>
      </w:ins>
    </w:p>
    <w:p>
      <w:pPr>
        <w:pStyle w:val="4"/>
        <w:rPr>
          <w:kern w:val="0"/>
        </w:rPr>
      </w:pPr>
      <w:ins w:id="248" w:author="y" w:date="2015-01-19T11:09:00Z">
        <w:bookmarkStart w:id="76" w:name="_Toc407110440"/>
        <w:bookmarkStart w:id="77" w:name="_Toc407110712"/>
        <w:bookmarkStart w:id="78" w:name="_Toc407110780"/>
        <w:bookmarkStart w:id="79" w:name="_Toc407119574"/>
        <w:r>
          <w:rPr>
            <w:rFonts w:hint="eastAsia"/>
          </w:rPr>
          <w:t>与职能相关的社会问题</w:t>
        </w:r>
      </w:ins>
      <w:del w:id="249" w:author="y" w:date="2015-01-19T11:09:00Z">
        <w:r>
          <w:rPr>
            <w:rFonts w:hint="eastAsia"/>
            <w:kern w:val="0"/>
          </w:rPr>
          <w:delText>社会问题</w:delText>
        </w:r>
        <w:bookmarkEnd w:id="76"/>
        <w:bookmarkEnd w:id="77"/>
        <w:bookmarkEnd w:id="78"/>
        <w:bookmarkEnd w:id="79"/>
      </w:del>
    </w:p>
    <w:p>
      <w:pPr>
        <w:pStyle w:val="39"/>
        <w:spacing w:before="156" w:after="156"/>
      </w:pPr>
      <w:r>
        <w:rPr>
          <w:rFonts w:hint="eastAsia"/>
        </w:rPr>
        <w:t>经调查和总结，与职能相关的社会问题主要表现在：</w:t>
      </w:r>
    </w:p>
    <w:p>
      <w:pPr>
        <w:pStyle w:val="39"/>
        <w:spacing w:before="156" w:after="156"/>
      </w:pPr>
      <w:r>
        <w:rPr>
          <w:rFonts w:hint="eastAsia"/>
        </w:rPr>
        <w:t>（</w:t>
      </w:r>
      <w:r>
        <w:t>1</w:t>
      </w:r>
      <w:r>
        <w:rPr>
          <w:rFonts w:hint="eastAsia"/>
        </w:rPr>
        <w:t>）行政办事效率低。各部门及各乡镇绝大部分事务仍旧以手工录入、纸质文档记录、人力递交等传统方式办理，导致工作效率低。许多未被行政服务中心梳理、受理的事务，依然由群众上门跑多个部门申报盖章，其过程繁复，周期过长。</w:t>
      </w:r>
    </w:p>
    <w:p>
      <w:pPr>
        <w:pStyle w:val="39"/>
        <w:spacing w:before="156" w:after="156"/>
      </w:pPr>
      <w:r>
        <w:rPr>
          <w:rFonts w:hint="eastAsia"/>
        </w:rPr>
        <w:t>（</w:t>
      </w:r>
      <w:r>
        <w:t>2</w:t>
      </w:r>
      <w:r>
        <w:rPr>
          <w:rFonts w:hint="eastAsia"/>
        </w:rPr>
        <w:t>）行政审批不透明。审批靠人员水平，对政策的理解和执行的偏差常会导致民众的不满意，容易滋生审批腐败。</w:t>
      </w:r>
    </w:p>
    <w:p>
      <w:pPr>
        <w:pStyle w:val="39"/>
        <w:spacing w:before="156" w:after="156"/>
      </w:pPr>
      <w:r>
        <w:rPr>
          <w:rFonts w:hint="eastAsia"/>
        </w:rPr>
        <w:t>（</w:t>
      </w:r>
      <w:r>
        <w:t>3</w:t>
      </w:r>
      <w:r>
        <w:rPr>
          <w:rFonts w:hint="eastAsia"/>
        </w:rPr>
        <w:t>）政府信息不共享。一件事项经不同部门办理时信息重复填写，容易产生差错，也容易造成信息造假。</w:t>
      </w:r>
    </w:p>
    <w:p>
      <w:pPr>
        <w:widowControl/>
        <w:snapToGrid w:val="0"/>
        <w:spacing w:before="240" w:after="240" w:line="360" w:lineRule="auto"/>
        <w:ind w:firstLine="480"/>
        <w:rPr>
          <w:rFonts w:ascii="仿宋" w:hAnsi="仿宋"/>
          <w:kern w:val="0"/>
        </w:rPr>
      </w:pPr>
    </w:p>
    <w:p>
      <w:pPr>
        <w:pStyle w:val="4"/>
        <w:rPr>
          <w:kern w:val="0"/>
        </w:rPr>
      </w:pPr>
      <w:bookmarkStart w:id="80" w:name="_Toc407110441"/>
      <w:bookmarkStart w:id="81" w:name="_Toc407110713"/>
      <w:bookmarkStart w:id="82" w:name="_Toc407110781"/>
      <w:bookmarkStart w:id="83" w:name="_Toc407119575"/>
      <w:r>
        <w:rPr>
          <w:rFonts w:hint="eastAsia"/>
          <w:kern w:val="0"/>
        </w:rPr>
        <w:t>问题的症结分析</w:t>
      </w:r>
      <w:bookmarkEnd w:id="80"/>
      <w:bookmarkEnd w:id="81"/>
      <w:bookmarkEnd w:id="82"/>
      <w:bookmarkEnd w:id="83"/>
    </w:p>
    <w:p>
      <w:pPr>
        <w:pStyle w:val="39"/>
        <w:spacing w:before="156" w:after="156"/>
        <w:rPr>
          <w:kern w:val="0"/>
        </w:rPr>
      </w:pPr>
      <w:r>
        <w:rPr>
          <w:rFonts w:hint="eastAsia"/>
          <w:kern w:val="0"/>
        </w:rPr>
        <w:t>分析原因，问题症结主要在于：</w:t>
      </w:r>
    </w:p>
    <w:p>
      <w:pPr>
        <w:pStyle w:val="39"/>
        <w:spacing w:before="156" w:after="156"/>
        <w:rPr>
          <w:kern w:val="0"/>
        </w:rPr>
      </w:pPr>
      <w:r>
        <w:rPr>
          <w:rFonts w:hint="eastAsia"/>
          <w:kern w:val="0"/>
        </w:rPr>
        <w:t>（</w:t>
      </w:r>
      <w:r>
        <w:rPr>
          <w:kern w:val="0"/>
        </w:rPr>
        <w:t>1</w:t>
      </w:r>
      <w:r>
        <w:rPr>
          <w:rFonts w:hint="eastAsia"/>
          <w:kern w:val="0"/>
        </w:rPr>
        <w:t>）对于政务改革的目标，具体的技术支撑措施不足。</w:t>
      </w:r>
    </w:p>
    <w:p>
      <w:pPr>
        <w:pStyle w:val="39"/>
        <w:spacing w:before="156" w:after="156"/>
        <w:rPr>
          <w:ins w:id="250" w:author="许胄资" w:date="2015-01-20T11:59:00Z"/>
          <w:rFonts w:hint="eastAsia"/>
          <w:kern w:val="0"/>
        </w:rPr>
      </w:pPr>
      <w:r>
        <w:rPr>
          <w:rFonts w:hint="eastAsia"/>
          <w:kern w:val="0"/>
        </w:rPr>
        <w:t>（</w:t>
      </w:r>
      <w:r>
        <w:rPr>
          <w:kern w:val="0"/>
        </w:rPr>
        <w:t>2</w:t>
      </w:r>
      <w:r>
        <w:rPr>
          <w:rFonts w:hint="eastAsia"/>
          <w:kern w:val="0"/>
        </w:rPr>
        <w:t>）对政务信息化建设资金投入不够，且重硬件轻软件。</w:t>
      </w:r>
    </w:p>
    <w:p>
      <w:pPr>
        <w:pStyle w:val="39"/>
        <w:spacing w:before="156" w:after="156"/>
        <w:rPr>
          <w:rFonts w:hint="eastAsia" w:eastAsia="仿宋"/>
          <w:kern w:val="0"/>
          <w:lang w:eastAsia="zh-CN"/>
        </w:rPr>
      </w:pPr>
      <w:ins w:id="251" w:author="许胄资" w:date="2015-01-20T11:59:00Z">
        <w:r>
          <w:rPr>
            <w:rFonts w:hint="eastAsia"/>
            <w:kern w:val="0"/>
            <w:lang w:eastAsia="zh-CN"/>
          </w:rPr>
          <w:t>（</w:t>
        </w:r>
      </w:ins>
      <w:ins w:id="252" w:author="许胄资" w:date="2015-01-20T11:59:00Z">
        <w:r>
          <w:rPr>
            <w:rFonts w:hint="eastAsia"/>
            <w:kern w:val="0"/>
            <w:lang w:val="en-US" w:eastAsia="zh-CN"/>
          </w:rPr>
          <w:t>3</w:t>
        </w:r>
      </w:ins>
      <w:ins w:id="253" w:author="许胄资" w:date="2015-01-20T11:59:00Z">
        <w:r>
          <w:rPr>
            <w:rFonts w:hint="eastAsia"/>
            <w:kern w:val="0"/>
            <w:lang w:eastAsia="zh-CN"/>
          </w:rPr>
          <w:t>）</w:t>
        </w:r>
      </w:ins>
      <w:ins w:id="254" w:author="许胄资" w:date="2015-01-20T12:00:00Z">
        <w:r>
          <w:rPr>
            <w:rFonts w:hint="eastAsia"/>
            <w:kern w:val="0"/>
            <w:lang w:eastAsia="zh-CN"/>
          </w:rPr>
          <w:t>对政务信息化建设，重采买轻应用设计规划。</w:t>
        </w:r>
      </w:ins>
    </w:p>
    <w:p>
      <w:pPr>
        <w:pStyle w:val="39"/>
        <w:spacing w:before="156" w:after="156"/>
        <w:rPr>
          <w:kern w:val="0"/>
        </w:rPr>
      </w:pPr>
      <w:r>
        <w:rPr>
          <w:rFonts w:hint="eastAsia"/>
          <w:kern w:val="0"/>
        </w:rPr>
        <w:t>（</w:t>
      </w:r>
      <w:ins w:id="255" w:author="许胄资" w:date="2015-01-20T11:59:00Z">
        <w:r>
          <w:rPr>
            <w:rFonts w:hint="eastAsia"/>
            <w:kern w:val="0"/>
            <w:lang w:val="en-US" w:eastAsia="zh-CN"/>
          </w:rPr>
          <w:t>4</w:t>
        </w:r>
      </w:ins>
      <w:del w:id="256" w:author="许胄资" w:date="2015-01-20T11:59:00Z">
        <w:r>
          <w:rPr>
            <w:kern w:val="0"/>
          </w:rPr>
          <w:delText>3</w:delText>
        </w:r>
      </w:del>
      <w:r>
        <w:rPr>
          <w:rFonts w:hint="eastAsia"/>
          <w:kern w:val="0"/>
        </w:rPr>
        <w:t>）缺失顶层设计和整体规划。</w:t>
      </w:r>
    </w:p>
    <w:p>
      <w:pPr>
        <w:widowControl/>
        <w:snapToGrid w:val="0"/>
        <w:spacing w:before="240" w:after="240" w:line="360" w:lineRule="auto"/>
        <w:ind w:firstLine="480"/>
        <w:rPr>
          <w:rFonts w:ascii="仿宋" w:hAnsi="仿宋"/>
          <w:color w:val="FF0000"/>
          <w:kern w:val="0"/>
        </w:rPr>
      </w:pPr>
    </w:p>
    <w:p>
      <w:pPr>
        <w:pStyle w:val="4"/>
        <w:rPr>
          <w:kern w:val="0"/>
        </w:rPr>
      </w:pPr>
      <w:bookmarkStart w:id="84" w:name="_Toc407110442"/>
      <w:bookmarkStart w:id="85" w:name="_Toc407110714"/>
      <w:bookmarkStart w:id="86" w:name="_Toc407110782"/>
      <w:bookmarkStart w:id="87" w:name="_Toc407119576"/>
      <w:r>
        <w:rPr>
          <w:rFonts w:hint="eastAsia"/>
          <w:kern w:val="0"/>
        </w:rPr>
        <w:t>政务目标分析</w:t>
      </w:r>
      <w:bookmarkEnd w:id="84"/>
      <w:bookmarkEnd w:id="85"/>
      <w:bookmarkEnd w:id="86"/>
      <w:bookmarkEnd w:id="87"/>
    </w:p>
    <w:p>
      <w:pPr>
        <w:pStyle w:val="39"/>
        <w:spacing w:before="156" w:after="156"/>
      </w:pPr>
      <w:r>
        <w:rPr>
          <w:rFonts w:hint="eastAsia"/>
        </w:rPr>
        <w:t>建成领先的大数据电子政务网。以顶层设计为指导，融合大数据、云计算以及移动互联网等新一代信息技术，全面构建贵州省电子政务网，打造高效、协作、智慧的集约型、服务型政府。</w:t>
      </w:r>
    </w:p>
    <w:p>
      <w:pPr>
        <w:pStyle w:val="39"/>
        <w:spacing w:before="156" w:after="156"/>
      </w:pPr>
      <w:r>
        <w:rPr>
          <w:rFonts w:hint="eastAsia"/>
        </w:rPr>
        <w:t>改变政府原有工作模式，实现自动化、网络化、无纸化、移动化办公，优化办事程序，提高办事效率，降低政府管理运行和公众服务成本，创建高效、创新、节能、服务型政府。</w:t>
      </w:r>
    </w:p>
    <w:p/>
    <w:p>
      <w:pPr>
        <w:pStyle w:val="4"/>
        <w:rPr>
          <w:kern w:val="0"/>
        </w:rPr>
      </w:pPr>
      <w:bookmarkStart w:id="88" w:name="_Toc407110443"/>
      <w:bookmarkStart w:id="89" w:name="_Toc407110715"/>
      <w:bookmarkStart w:id="90" w:name="_Toc407110783"/>
      <w:bookmarkStart w:id="91" w:name="_Toc407119577"/>
      <w:r>
        <w:rPr>
          <w:rFonts w:hint="eastAsia"/>
          <w:kern w:val="0"/>
        </w:rPr>
        <w:t>业务目标分析</w:t>
      </w:r>
      <w:bookmarkEnd w:id="88"/>
      <w:bookmarkEnd w:id="89"/>
      <w:bookmarkEnd w:id="90"/>
      <w:bookmarkEnd w:id="91"/>
    </w:p>
    <w:p>
      <w:pPr>
        <w:pStyle w:val="39"/>
        <w:spacing w:before="156" w:after="156"/>
      </w:pPr>
      <w:r>
        <w:rPr>
          <w:rFonts w:hint="eastAsia"/>
        </w:rPr>
        <w:t>1、打通各业务单位之间的业务数据</w:t>
      </w:r>
      <w:del w:id="257" w:author="y" w:date="2015-01-19T14:02:00Z">
        <w:r>
          <w:rPr>
            <w:rFonts w:hint="eastAsia"/>
          </w:rPr>
          <w:delText>与业务协同</w:delText>
        </w:r>
      </w:del>
      <w:ins w:id="258" w:author="y" w:date="2015-01-19T14:02:00Z">
        <w:r>
          <w:rPr>
            <w:rFonts w:hint="eastAsia"/>
          </w:rPr>
          <w:t>与流程</w:t>
        </w:r>
      </w:ins>
      <w:r>
        <w:rPr>
          <w:rFonts w:hint="eastAsia"/>
        </w:rPr>
        <w:t>，实现围绕办事过程中的跨单位业务工作协同。以应用为核心，在原有协同系统的基础上，进一步深化、扩展协同应用，建立从办公、公文、审批、管理到服务的全面</w:t>
      </w:r>
      <w:ins w:id="259" w:author="y" w:date="2015-01-19T14:02:00Z">
        <w:r>
          <w:rPr>
            <w:rFonts w:hint="eastAsia" w:ascii="仿宋" w:hAnsi="仿宋"/>
          </w:rPr>
          <w:t>公文办理</w:t>
        </w:r>
      </w:ins>
      <w:ins w:id="260" w:author="y" w:date="2015-01-19T14:02:00Z">
        <w:r>
          <w:rPr>
            <w:rFonts w:ascii="仿宋" w:hAnsi="仿宋"/>
          </w:rPr>
          <w:t>及事务处理</w:t>
        </w:r>
      </w:ins>
      <w:del w:id="261" w:author="y" w:date="2015-01-19T14:02:00Z">
        <w:r>
          <w:rPr>
            <w:rFonts w:hint="eastAsia"/>
          </w:rPr>
          <w:delText>协同</w:delText>
        </w:r>
      </w:del>
      <w:r>
        <w:rPr>
          <w:rFonts w:hint="eastAsia"/>
        </w:rPr>
        <w:t>应用体系，实现方便、快捷、高效、规范的“一站式”管理与服务体系。</w:t>
      </w:r>
    </w:p>
    <w:p>
      <w:pPr>
        <w:pStyle w:val="39"/>
        <w:spacing w:before="156" w:after="156"/>
      </w:pPr>
      <w:r>
        <w:rPr>
          <w:rFonts w:hint="eastAsia"/>
        </w:rPr>
        <w:t>2、整合省、市、县多级数据、信息资源，打造统一门户，实现各级单位业务数据向工作平台的推送与整合。梳理并统一规范行政办公、公文流转、行政审批、公众办事等流程，形成可以交换数据、互联互通、共享信息、业务协作的全方位、多级电子政务</w:t>
      </w:r>
      <w:ins w:id="262" w:author="y" w:date="2015-01-19T14:03:00Z">
        <w:r>
          <w:rPr>
            <w:rFonts w:hint="eastAsia" w:ascii="仿宋" w:hAnsi="仿宋"/>
          </w:rPr>
          <w:t>公文办理</w:t>
        </w:r>
      </w:ins>
      <w:ins w:id="263" w:author="y" w:date="2015-01-19T14:03:00Z">
        <w:r>
          <w:rPr>
            <w:rFonts w:ascii="仿宋" w:hAnsi="仿宋"/>
          </w:rPr>
          <w:t>及事务处理</w:t>
        </w:r>
      </w:ins>
      <w:del w:id="264" w:author="y" w:date="2015-01-19T14:03:00Z">
        <w:r>
          <w:rPr>
            <w:rFonts w:hint="eastAsia"/>
          </w:rPr>
          <w:delText>协同</w:delText>
        </w:r>
      </w:del>
      <w:r>
        <w:rPr>
          <w:rFonts w:hint="eastAsia"/>
        </w:rPr>
        <w:t>体系。</w:t>
      </w:r>
    </w:p>
    <w:p>
      <w:pPr>
        <w:pStyle w:val="39"/>
        <w:spacing w:before="156" w:after="156"/>
        <w:rPr>
          <w:ins w:id="265" w:author="许胄资" w:date="2015-01-20T12:01:00Z"/>
          <w:rFonts w:hint="eastAsia"/>
        </w:rPr>
      </w:pPr>
      <w:r>
        <w:rPr>
          <w:rFonts w:hint="eastAsia"/>
        </w:rPr>
        <w:t>3、结合与“金”字工程和七朵云的互联互通；充分构建起以人为中心的纵向和横向联接纽带。借助办公大数据的行为分析，其其他业务领域内的大数据支撑，可以构建起灵动，敏捷，高效的智慧政府。</w:t>
      </w:r>
    </w:p>
    <w:p>
      <w:pPr>
        <w:pStyle w:val="39"/>
        <w:spacing w:before="156" w:after="156"/>
        <w:rPr>
          <w:rFonts w:hint="eastAsia" w:eastAsia="仿宋"/>
          <w:lang w:val="en-US" w:eastAsia="zh-CN"/>
        </w:rPr>
      </w:pPr>
      <w:ins w:id="266" w:author="许胄资" w:date="2015-01-20T12:01:00Z">
        <w:r>
          <w:rPr>
            <w:rFonts w:hint="eastAsia"/>
            <w:lang w:val="en-US" w:eastAsia="zh-CN"/>
          </w:rPr>
          <w:t>4、</w:t>
        </w:r>
      </w:ins>
    </w:p>
    <w:p/>
    <w:p>
      <w:pPr>
        <w:pStyle w:val="4"/>
        <w:rPr>
          <w:kern w:val="0"/>
        </w:rPr>
      </w:pPr>
      <w:bookmarkStart w:id="92" w:name="_Toc407110444"/>
      <w:bookmarkStart w:id="93" w:name="_Toc407110716"/>
      <w:bookmarkStart w:id="94" w:name="_Toc407110784"/>
      <w:bookmarkStart w:id="95" w:name="_Toc407119578"/>
      <w:r>
        <w:rPr>
          <w:rFonts w:hint="eastAsia"/>
          <w:kern w:val="0"/>
        </w:rPr>
        <w:t>信息化目标分析</w:t>
      </w:r>
      <w:bookmarkEnd w:id="92"/>
      <w:bookmarkEnd w:id="93"/>
      <w:bookmarkEnd w:id="94"/>
      <w:bookmarkEnd w:id="95"/>
    </w:p>
    <w:p>
      <w:pPr>
        <w:pStyle w:val="39"/>
        <w:spacing w:before="156" w:after="156"/>
        <w:rPr>
          <w:rPrChange w:id="267" w:author="y" w:date="2015-01-19T14:03:00Z">
            <w:rPr/>
          </w:rPrChange>
        </w:rPr>
      </w:pPr>
      <w:r>
        <w:rPr>
          <w:rFonts w:hint="eastAsia"/>
        </w:rPr>
        <w:t>信息化目标是建设</w:t>
      </w:r>
      <w:ins w:id="268" w:author="y" w:date="2015-01-19T14:03:00Z">
        <w:r>
          <w:rPr>
            <w:rFonts w:hint="eastAsia" w:ascii="仿宋" w:hAnsi="仿宋"/>
            <w:rPrChange w:id="269" w:author="y" w:date="2015-01-19T14:03:00Z">
              <w:rPr>
                <w:rFonts w:hint="eastAsia" w:ascii="仿宋" w:hAnsi="仿宋"/>
              </w:rPr>
            </w:rPrChange>
          </w:rPr>
          <w:t>公文办理</w:t>
        </w:r>
      </w:ins>
      <w:ins w:id="270" w:author="y" w:date="2015-01-19T14:03:00Z">
        <w:r>
          <w:rPr>
            <w:rFonts w:ascii="仿宋" w:hAnsi="仿宋"/>
            <w:rPrChange w:id="271" w:author="y" w:date="2015-01-19T14:03:00Z">
              <w:rPr>
                <w:rFonts w:ascii="仿宋" w:hAnsi="仿宋"/>
              </w:rPr>
            </w:rPrChange>
          </w:rPr>
          <w:t>及事务处理</w:t>
        </w:r>
      </w:ins>
      <w:del w:id="272" w:author="y" w:date="2015-01-19T14:03:00Z">
        <w:r>
          <w:rPr>
            <w:rFonts w:hint="eastAsia"/>
            <w:rPrChange w:id="273" w:author="y" w:date="2015-01-19T14:03:00Z">
              <w:rPr>
                <w:rFonts w:hint="eastAsia"/>
              </w:rPr>
            </w:rPrChange>
          </w:rPr>
          <w:delText>大数据协同</w:delText>
        </w:r>
      </w:del>
      <w:r>
        <w:rPr>
          <w:rFonts w:hint="eastAsia"/>
        </w:rPr>
        <w:t>政务云平台，具体包含以下目标</w:t>
      </w:r>
    </w:p>
    <w:p>
      <w:pPr>
        <w:pStyle w:val="39"/>
        <w:spacing w:before="156" w:after="156"/>
      </w:pPr>
      <w:r>
        <w:rPr>
          <w:rFonts w:hint="eastAsia"/>
        </w:rPr>
        <w:t>（</w:t>
      </w:r>
      <w:r>
        <w:t>1</w:t>
      </w:r>
      <w:r>
        <w:rPr>
          <w:rFonts w:hint="eastAsia"/>
        </w:rPr>
        <w:t>）实现统一的政务办公门户（包含移动</w:t>
      </w:r>
      <w:r>
        <w:t>APP</w:t>
      </w:r>
      <w:r>
        <w:rPr>
          <w:rFonts w:hint="eastAsia"/>
        </w:rPr>
        <w:t>），公务员办公统一入口和身份验证；</w:t>
      </w:r>
    </w:p>
    <w:p>
      <w:pPr>
        <w:pStyle w:val="39"/>
        <w:spacing w:before="156" w:after="156"/>
      </w:pPr>
      <w:r>
        <w:rPr>
          <w:rFonts w:hint="eastAsia"/>
        </w:rPr>
        <w:t>（</w:t>
      </w:r>
      <w:r>
        <w:t>2</w:t>
      </w:r>
      <w:r>
        <w:rPr>
          <w:rFonts w:hint="eastAsia"/>
        </w:rPr>
        <w:t>）实现</w:t>
      </w:r>
      <w:ins w:id="274" w:author="y" w:date="2015-01-19T17:59:00Z">
        <w:r>
          <w:rPr>
            <w:rFonts w:ascii="仿宋" w:hAnsi="仿宋"/>
          </w:rPr>
          <w:t>省、市、县、乡</w:t>
        </w:r>
      </w:ins>
      <w:ins w:id="275" w:author="y" w:date="2015-01-19T13:44:00Z">
        <w:r>
          <w:rPr>
            <w:rFonts w:ascii="仿宋" w:hAnsi="仿宋"/>
          </w:rPr>
          <w:t>各级政府</w:t>
        </w:r>
      </w:ins>
      <w:del w:id="276" w:author="y" w:date="2015-01-19T13:44:00Z">
        <w:r>
          <w:rPr>
            <w:rFonts w:hint="eastAsia"/>
            <w:color w:val="FF0000"/>
            <w:rPrChange w:id="277" w:author="y" w:date="2015-01-19T11:13:00Z">
              <w:rPr>
                <w:rFonts w:hint="eastAsia"/>
              </w:rPr>
            </w:rPrChange>
          </w:rPr>
          <w:delText>省市县三级</w:delText>
        </w:r>
      </w:del>
      <w:del w:id="278" w:author="y" w:date="2015-01-19T13:44:00Z">
        <w:r>
          <w:rPr>
            <w:rFonts w:hint="eastAsia"/>
          </w:rPr>
          <w:delText>政府</w:delText>
        </w:r>
      </w:del>
      <w:r>
        <w:t>各部门</w:t>
      </w:r>
      <w:r>
        <w:rPr>
          <w:rFonts w:hint="eastAsia"/>
        </w:rPr>
        <w:t>的内部公文、会议、审批事项等行政办公的信息化、无纸化。</w:t>
      </w:r>
    </w:p>
    <w:p>
      <w:pPr>
        <w:pStyle w:val="39"/>
        <w:spacing w:before="156" w:after="156"/>
      </w:pPr>
      <w:r>
        <w:rPr>
          <w:rFonts w:hint="eastAsia"/>
        </w:rPr>
        <w:t>（</w:t>
      </w:r>
      <w:r>
        <w:t>3</w:t>
      </w:r>
      <w:r>
        <w:rPr>
          <w:rFonts w:hint="eastAsia"/>
        </w:rPr>
        <w:t>）以集约化的方式实现全省各部门间的</w:t>
      </w:r>
      <w:del w:id="279" w:author="y" w:date="2015-01-19T14:04:00Z">
        <w:r>
          <w:rPr>
            <w:rFonts w:hint="eastAsia"/>
          </w:rPr>
          <w:delText>协</w:delText>
        </w:r>
      </w:del>
      <w:ins w:id="280" w:author="y" w:date="2015-01-19T14:04:00Z">
        <w:r>
          <w:rPr>
            <w:rFonts w:hint="eastAsia" w:ascii="仿宋" w:hAnsi="仿宋"/>
          </w:rPr>
          <w:t>办公平台</w:t>
        </w:r>
      </w:ins>
      <w:del w:id="281" w:author="y" w:date="2015-01-19T14:04:00Z">
        <w:r>
          <w:rPr>
            <w:rFonts w:hint="eastAsia"/>
          </w:rPr>
          <w:delText>同办公</w:delText>
        </w:r>
      </w:del>
      <w:r>
        <w:rPr>
          <w:rFonts w:hint="eastAsia"/>
        </w:rPr>
        <w:t>，</w:t>
      </w:r>
      <w:ins w:id="282" w:author="y" w:date="2015-01-19T17:59:00Z">
        <w:r>
          <w:rPr>
            <w:rFonts w:ascii="仿宋" w:hAnsi="仿宋"/>
          </w:rPr>
          <w:t>省、市、县、乡</w:t>
        </w:r>
      </w:ins>
      <w:del w:id="283" w:author="y" w:date="2015-01-19T14:05:00Z">
        <w:r>
          <w:rPr>
            <w:rFonts w:hint="eastAsia"/>
            <w:color w:val="FF0000"/>
            <w:rPrChange w:id="284" w:author="y" w:date="2015-01-19T11:13:00Z">
              <w:rPr>
                <w:rFonts w:hint="eastAsia"/>
              </w:rPr>
            </w:rPrChange>
          </w:rPr>
          <w:delText>省市县</w:delText>
        </w:r>
      </w:del>
      <w:r>
        <w:rPr>
          <w:rFonts w:hint="eastAsia"/>
        </w:rPr>
        <w:t>上下多级联动，建成一体化服务政府。</w:t>
      </w:r>
    </w:p>
    <w:p>
      <w:pPr>
        <w:pStyle w:val="39"/>
        <w:spacing w:before="156" w:after="156"/>
        <w:rPr>
          <w:rPrChange w:id="285" w:author="y" w:date="2015-01-19T13:44:00Z">
            <w:rPr/>
          </w:rPrChange>
        </w:rPr>
      </w:pPr>
      <w:r>
        <w:rPr>
          <w:rFonts w:hint="eastAsia"/>
        </w:rPr>
        <w:t>（</w:t>
      </w:r>
      <w:r>
        <w:t>4</w:t>
      </w:r>
      <w:r>
        <w:rPr>
          <w:rFonts w:hint="eastAsia"/>
        </w:rPr>
        <w:t>）实现信息共享和系统融合集成。实现全省</w:t>
      </w:r>
      <w:ins w:id="286" w:author="y" w:date="2015-01-19T13:44:00Z">
        <w:r>
          <w:rPr>
            <w:rFonts w:hint="eastAsia"/>
            <w:color w:val="auto"/>
            <w:rPrChange w:id="287" w:author="y" w:date="2015-01-19T13:44:00Z">
              <w:rPr>
                <w:rFonts w:hint="eastAsia"/>
                <w:color w:val="FF0000"/>
              </w:rPr>
            </w:rPrChange>
          </w:rPr>
          <w:t>各</w:t>
        </w:r>
      </w:ins>
      <w:del w:id="288" w:author="y" w:date="2015-01-19T13:44:00Z">
        <w:r>
          <w:rPr>
            <w:rFonts w:hint="eastAsia"/>
          </w:rPr>
          <w:delText>三</w:delText>
        </w:r>
      </w:del>
      <w:r>
        <w:rPr>
          <w:rFonts w:hint="eastAsia"/>
        </w:rPr>
        <w:t>级政府相关部门间电子公文、政务信息的互动和信息资源共享，与公共服务事务系统和网上审批系统实现融合集成联动，信息共享率达</w:t>
      </w:r>
      <w:r>
        <w:rPr>
          <w:rPrChange w:id="289" w:author="y" w:date="2015-01-19T13:44:00Z">
            <w:rPr/>
          </w:rPrChange>
        </w:rPr>
        <w:t>90%</w:t>
      </w:r>
      <w:r>
        <w:rPr>
          <w:rFonts w:hint="eastAsia"/>
        </w:rPr>
        <w:t>以上。</w:t>
      </w:r>
    </w:p>
    <w:p>
      <w:pPr>
        <w:pStyle w:val="39"/>
        <w:spacing w:before="156" w:after="156"/>
      </w:pPr>
      <w:r>
        <w:rPr>
          <w:rFonts w:hint="eastAsia"/>
        </w:rPr>
        <w:t>（</w:t>
      </w:r>
      <w:r>
        <w:t>5</w:t>
      </w:r>
      <w:r>
        <w:rPr>
          <w:rFonts w:hint="eastAsia"/>
        </w:rPr>
        <w:t>）实现政务事项的统计分析、形成决策支持的基础。</w:t>
      </w:r>
    </w:p>
    <w:p/>
    <w:p>
      <w:pPr>
        <w:pStyle w:val="3"/>
        <w:spacing w:before="312" w:after="156"/>
      </w:pPr>
      <w:bookmarkStart w:id="96" w:name="_Toc407110445"/>
      <w:bookmarkStart w:id="97" w:name="_Toc407110717"/>
      <w:bookmarkStart w:id="98" w:name="_Toc407110785"/>
      <w:bookmarkStart w:id="99" w:name="_Toc407119579"/>
      <w:r>
        <w:rPr>
          <w:rFonts w:hint="eastAsia"/>
        </w:rPr>
        <w:t>业务分析</w:t>
      </w:r>
      <w:bookmarkEnd w:id="96"/>
      <w:bookmarkEnd w:id="97"/>
      <w:bookmarkEnd w:id="98"/>
      <w:bookmarkEnd w:id="99"/>
    </w:p>
    <w:p>
      <w:pPr>
        <w:pStyle w:val="4"/>
        <w:rPr>
          <w:kern w:val="0"/>
        </w:rPr>
      </w:pPr>
      <w:bookmarkStart w:id="100" w:name="_Toc407110446"/>
      <w:bookmarkStart w:id="101" w:name="_Toc407110718"/>
      <w:bookmarkStart w:id="102" w:name="_Toc407110786"/>
      <w:bookmarkStart w:id="103" w:name="_Toc407119580"/>
      <w:r>
        <w:rPr>
          <w:rFonts w:hint="eastAsia"/>
          <w:kern w:val="0"/>
        </w:rPr>
        <w:t>业务功能分析</w:t>
      </w:r>
      <w:bookmarkEnd w:id="100"/>
      <w:bookmarkEnd w:id="101"/>
      <w:bookmarkEnd w:id="102"/>
      <w:bookmarkEnd w:id="103"/>
    </w:p>
    <w:p>
      <w:pPr>
        <w:pStyle w:val="39"/>
        <w:spacing w:before="156" w:after="156"/>
      </w:pPr>
      <w:r>
        <w:rPr>
          <w:rFonts w:hint="eastAsia"/>
        </w:rPr>
        <w:t>为了</w:t>
      </w:r>
      <w:r>
        <w:t>实现上述目标</w:t>
      </w:r>
      <w:r>
        <w:rPr>
          <w:rFonts w:hint="eastAsia"/>
        </w:rPr>
        <w:t>，</w:t>
      </w:r>
      <w:r>
        <w:t>系统</w:t>
      </w:r>
      <w:ins w:id="290" w:author="y" w:date="2015-01-19T11:14:00Z">
        <w:r>
          <w:rPr>
            <w:rFonts w:hint="eastAsia"/>
          </w:rPr>
          <w:t>应</w:t>
        </w:r>
      </w:ins>
      <w:del w:id="291" w:author="y" w:date="2015-01-19T11:14:00Z">
        <w:r>
          <w:rPr/>
          <w:delText>必须</w:delText>
        </w:r>
      </w:del>
      <w:del w:id="292" w:author="y" w:date="2015-01-19T11:14:00Z">
        <w:r>
          <w:rPr>
            <w:rFonts w:hint="eastAsia"/>
          </w:rPr>
          <w:delText>具备</w:delText>
        </w:r>
      </w:del>
      <w:del w:id="293" w:author="y" w:date="2015-01-19T11:14:00Z">
        <w:r>
          <w:rPr/>
          <w:delText>的功能</w:delText>
        </w:r>
      </w:del>
      <w:r>
        <w:rPr>
          <w:rFonts w:hint="eastAsia"/>
        </w:rPr>
        <w:t>包括</w:t>
      </w:r>
      <w:r>
        <w:t>下列功能：</w:t>
      </w:r>
    </w:p>
    <w:p>
      <w:pPr>
        <w:pStyle w:val="39"/>
        <w:spacing w:before="156" w:after="156"/>
      </w:pPr>
      <w:r>
        <w:rPr>
          <w:rFonts w:hint="eastAsia"/>
        </w:rPr>
        <w:t>信息</w:t>
      </w:r>
      <w:r>
        <w:t>交换</w:t>
      </w:r>
      <w:r>
        <w:rPr>
          <w:rFonts w:hint="eastAsia"/>
        </w:rPr>
        <w:t>和</w:t>
      </w:r>
      <w:r>
        <w:t>信息共享：这是系统的核心，</w:t>
      </w:r>
      <w:r>
        <w:rPr>
          <w:rFonts w:hint="eastAsia"/>
        </w:rPr>
        <w:t>信息交换和</w:t>
      </w:r>
      <w:r>
        <w:t>共享</w:t>
      </w:r>
      <w:r>
        <w:rPr>
          <w:rFonts w:hint="eastAsia"/>
        </w:rPr>
        <w:t>是</w:t>
      </w:r>
      <w:r>
        <w:t>建立跨地区、跨层级、跨单位</w:t>
      </w:r>
      <w:r>
        <w:rPr>
          <w:rFonts w:hint="eastAsia"/>
        </w:rPr>
        <w:t>信息</w:t>
      </w:r>
      <w:r>
        <w:t>互通</w:t>
      </w:r>
      <w:r>
        <w:rPr>
          <w:rFonts w:hint="eastAsia"/>
        </w:rPr>
        <w:t>和</w:t>
      </w:r>
      <w:r>
        <w:t>协作的关键。</w:t>
      </w:r>
    </w:p>
    <w:p>
      <w:pPr>
        <w:pStyle w:val="39"/>
        <w:spacing w:before="156" w:after="156"/>
      </w:pPr>
      <w:r>
        <w:rPr>
          <w:rFonts w:hint="eastAsia"/>
        </w:rPr>
        <w:t>业务</w:t>
      </w:r>
      <w:r>
        <w:t>对接：</w:t>
      </w:r>
      <w:r>
        <w:rPr>
          <w:rFonts w:hint="eastAsia"/>
        </w:rPr>
        <w:t>各级</w:t>
      </w:r>
      <w:r>
        <w:t>政府已</w:t>
      </w:r>
      <w:r>
        <w:rPr>
          <w:rFonts w:hint="eastAsia"/>
        </w:rPr>
        <w:t>建设</w:t>
      </w:r>
      <w:r>
        <w:t>的</w:t>
      </w:r>
      <w:r>
        <w:rPr>
          <w:rFonts w:hint="eastAsia"/>
        </w:rPr>
        <w:t>各类业务</w:t>
      </w:r>
      <w:r>
        <w:t>系统不</w:t>
      </w:r>
      <w:r>
        <w:rPr>
          <w:rFonts w:hint="eastAsia"/>
        </w:rPr>
        <w:t>是</w:t>
      </w:r>
      <w:r>
        <w:t>省电子政务网</w:t>
      </w:r>
      <w:r>
        <w:rPr>
          <w:rFonts w:hint="eastAsia"/>
        </w:rPr>
        <w:t>能</w:t>
      </w:r>
      <w:r>
        <w:t>替代的，因为关注的重点不一样。</w:t>
      </w:r>
      <w:r>
        <w:rPr>
          <w:rFonts w:hint="eastAsia"/>
        </w:rPr>
        <w:t>因此</w:t>
      </w:r>
      <w:r>
        <w:t>两者</w:t>
      </w:r>
      <w:r>
        <w:rPr>
          <w:rFonts w:hint="eastAsia"/>
        </w:rPr>
        <w:t>也</w:t>
      </w:r>
      <w:r>
        <w:t>必须能互联互通。</w:t>
      </w:r>
      <w:r>
        <w:rPr>
          <w:rFonts w:hint="eastAsia"/>
        </w:rPr>
        <w:t>本</w:t>
      </w:r>
      <w:r>
        <w:t>系统是否能与其他第三方系统做好对接</w:t>
      </w:r>
      <w:r>
        <w:rPr>
          <w:rFonts w:hint="eastAsia"/>
        </w:rPr>
        <w:t>，提供</w:t>
      </w:r>
      <w:r>
        <w:t>多种方式的整合</w:t>
      </w:r>
      <w:r>
        <w:rPr>
          <w:rFonts w:hint="eastAsia"/>
        </w:rPr>
        <w:t>，也是制约</w:t>
      </w:r>
      <w:r>
        <w:t>本系统能否广泛应用的重要因素。</w:t>
      </w:r>
    </w:p>
    <w:p>
      <w:pPr>
        <w:pStyle w:val="39"/>
        <w:spacing w:before="156" w:after="156"/>
      </w:pPr>
      <w:r>
        <w:rPr>
          <w:rFonts w:hint="eastAsia"/>
        </w:rPr>
        <w:t>统一</w:t>
      </w:r>
      <w:r>
        <w:t>平台：</w:t>
      </w:r>
      <w:r>
        <w:rPr>
          <w:rFonts w:hint="eastAsia"/>
        </w:rPr>
        <w:t>以</w:t>
      </w:r>
      <w:r>
        <w:t>平台化的思路</w:t>
      </w:r>
      <w:r>
        <w:rPr>
          <w:rFonts w:hint="eastAsia"/>
        </w:rPr>
        <w:t>来</w:t>
      </w:r>
      <w:r>
        <w:t>设计和建设信息交换、共享和业务对接，</w:t>
      </w:r>
      <w:r>
        <w:rPr>
          <w:rFonts w:hint="eastAsia"/>
        </w:rPr>
        <w:t>具有</w:t>
      </w:r>
      <w:r>
        <w:t>更好的可维护性、可</w:t>
      </w:r>
      <w:r>
        <w:rPr>
          <w:rFonts w:hint="eastAsia"/>
        </w:rPr>
        <w:t>移植性</w:t>
      </w:r>
      <w:r>
        <w:t>。</w:t>
      </w:r>
      <w:r>
        <w:rPr>
          <w:rFonts w:hint="eastAsia"/>
        </w:rPr>
        <w:t>同时</w:t>
      </w:r>
      <w:r>
        <w:t>建立</w:t>
      </w:r>
      <w:r>
        <w:rPr>
          <w:rFonts w:hint="eastAsia"/>
        </w:rPr>
        <w:t>应用</w:t>
      </w:r>
      <w:r>
        <w:t>平台和技术</w:t>
      </w:r>
      <w:r>
        <w:rPr>
          <w:rFonts w:hint="eastAsia"/>
        </w:rPr>
        <w:t>平台两套</w:t>
      </w:r>
      <w:r>
        <w:t>规范和标准</w:t>
      </w:r>
      <w:r>
        <w:rPr>
          <w:rFonts w:hint="eastAsia"/>
        </w:rPr>
        <w:t>，前者</w:t>
      </w:r>
      <w:r>
        <w:t>解决省级电子政务平台做什么的问题，后者</w:t>
      </w:r>
      <w:r>
        <w:rPr>
          <w:rFonts w:hint="eastAsia"/>
        </w:rPr>
        <w:t>回答</w:t>
      </w:r>
      <w:r>
        <w:t>如何建设的问题。</w:t>
      </w:r>
    </w:p>
    <w:p>
      <w:pPr>
        <w:pStyle w:val="39"/>
        <w:spacing w:before="156" w:after="156"/>
      </w:pPr>
      <w:r>
        <w:rPr>
          <w:rFonts w:hint="eastAsia"/>
        </w:rPr>
        <w:t>安全性</w:t>
      </w:r>
      <w:r>
        <w:t>和</w:t>
      </w:r>
      <w:r>
        <w:rPr>
          <w:rFonts w:hint="eastAsia"/>
        </w:rPr>
        <w:t>高性能</w:t>
      </w:r>
      <w:r>
        <w:t>稳定</w:t>
      </w:r>
      <w:r>
        <w:rPr>
          <w:rFonts w:hint="eastAsia"/>
        </w:rPr>
        <w:t>：</w:t>
      </w:r>
      <w:r>
        <w:t>无论是作为</w:t>
      </w:r>
      <w:r>
        <w:rPr>
          <w:rFonts w:hint="eastAsia"/>
        </w:rPr>
        <w:t>一个</w:t>
      </w:r>
      <w:r>
        <w:t>政务平台，还是</w:t>
      </w:r>
      <w:r>
        <w:rPr>
          <w:rFonts w:hint="eastAsia"/>
        </w:rPr>
        <w:t>作为</w:t>
      </w:r>
      <w:r>
        <w:t>一个面向全省</w:t>
      </w:r>
      <w:r>
        <w:rPr>
          <w:rFonts w:hint="eastAsia"/>
        </w:rPr>
        <w:t>、</w:t>
      </w:r>
      <w:r>
        <w:rPr>
          <w:rFonts w:hint="eastAsia"/>
          <w:color w:val="FF0000"/>
        </w:rPr>
        <w:t>支撑全省</w:t>
      </w:r>
      <w:del w:id="294" w:author="y" w:date="2015-01-19T11:15:00Z">
        <w:r>
          <w:rPr>
            <w:color w:val="FF0000"/>
          </w:rPr>
          <w:delText>约</w:delText>
        </w:r>
      </w:del>
      <w:del w:id="295" w:author="y" w:date="2015-01-19T11:15:00Z">
        <w:r>
          <w:rPr>
            <w:rFonts w:hint="eastAsia"/>
            <w:color w:val="FF0000"/>
          </w:rPr>
          <w:delText>25000家</w:delText>
        </w:r>
      </w:del>
      <w:ins w:id="296" w:author="y" w:date="2015-01-19T11:15:00Z">
        <w:r>
          <w:rPr>
            <w:rFonts w:hint="eastAsia"/>
            <w:color w:val="FF0000"/>
          </w:rPr>
          <w:t>各级</w:t>
        </w:r>
      </w:ins>
      <w:r>
        <w:rPr>
          <w:color w:val="FF0000"/>
        </w:rPr>
        <w:t>单位</w:t>
      </w:r>
      <w:r>
        <w:t>、</w:t>
      </w:r>
      <w:r>
        <w:rPr>
          <w:rFonts w:hint="eastAsia"/>
        </w:rPr>
        <w:t>超过20万人</w:t>
      </w:r>
      <w:r>
        <w:t>日常</w:t>
      </w:r>
      <w:r>
        <w:rPr>
          <w:rFonts w:hint="eastAsia"/>
        </w:rPr>
        <w:t>使用的</w:t>
      </w:r>
      <w:r>
        <w:t>系统，安全性和超高并发下的稳定性都是</w:t>
      </w:r>
      <w:r>
        <w:rPr>
          <w:rFonts w:hint="eastAsia"/>
        </w:rPr>
        <w:t>必然</w:t>
      </w:r>
      <w:r>
        <w:t>的要求。</w:t>
      </w:r>
    </w:p>
    <w:p/>
    <w:p>
      <w:pPr>
        <w:pStyle w:val="4"/>
        <w:rPr>
          <w:kern w:val="0"/>
        </w:rPr>
      </w:pPr>
      <w:bookmarkStart w:id="104" w:name="_Toc407110447"/>
      <w:bookmarkStart w:id="105" w:name="_Toc407110719"/>
      <w:bookmarkStart w:id="106" w:name="_Toc407110787"/>
      <w:bookmarkStart w:id="107" w:name="_Toc407119581"/>
      <w:r>
        <w:rPr>
          <w:rFonts w:hint="eastAsia"/>
          <w:kern w:val="0"/>
        </w:rPr>
        <w:t>业务流程分析</w:t>
      </w:r>
      <w:bookmarkEnd w:id="104"/>
      <w:bookmarkEnd w:id="105"/>
      <w:bookmarkEnd w:id="106"/>
      <w:bookmarkEnd w:id="107"/>
    </w:p>
    <w:p>
      <w:pPr>
        <w:pStyle w:val="39"/>
        <w:spacing w:before="156" w:after="156"/>
      </w:pPr>
      <w:r>
        <w:rPr>
          <w:rFonts w:hint="eastAsia"/>
        </w:rPr>
        <w:t>全省的</w:t>
      </w:r>
      <w:r>
        <w:t>办公应用有两类，一是内部</w:t>
      </w:r>
      <w:r>
        <w:rPr>
          <w:rFonts w:hint="eastAsia"/>
        </w:rPr>
        <w:t>遵循</w:t>
      </w:r>
      <w:r>
        <w:t>各</w:t>
      </w:r>
      <w:r>
        <w:rPr>
          <w:rFonts w:hint="eastAsia"/>
        </w:rPr>
        <w:t>单位</w:t>
      </w:r>
      <w:r>
        <w:t>的办公</w:t>
      </w:r>
      <w:r>
        <w:rPr>
          <w:rFonts w:hint="eastAsia"/>
        </w:rPr>
        <w:t>流程</w:t>
      </w:r>
      <w:r>
        <w:t>规范要求，如省办公厅颁发的《</w:t>
      </w:r>
      <w:r>
        <w:rPr>
          <w:rFonts w:hint="eastAsia"/>
        </w:rPr>
        <w:t>贵州省人民政府办公厅日常工作业务流程</w:t>
      </w:r>
      <w:r>
        <w:t>》；</w:t>
      </w:r>
      <w:r>
        <w:rPr>
          <w:rFonts w:hint="eastAsia"/>
        </w:rPr>
        <w:t>一是</w:t>
      </w:r>
      <w:r>
        <w:t>单位之间的协作，如各地市州</w:t>
      </w:r>
      <w:r>
        <w:rPr>
          <w:rFonts w:hint="eastAsia"/>
        </w:rPr>
        <w:t>与</w:t>
      </w:r>
      <w:r>
        <w:t>省办公厅之间的公文交换。</w:t>
      </w:r>
    </w:p>
    <w:p/>
    <w:p>
      <w:pPr>
        <w:pStyle w:val="4"/>
        <w:rPr>
          <w:kern w:val="0"/>
        </w:rPr>
      </w:pPr>
      <w:bookmarkStart w:id="108" w:name="_Toc407110448"/>
      <w:bookmarkStart w:id="109" w:name="_Toc407110720"/>
      <w:bookmarkStart w:id="110" w:name="_Toc407110788"/>
      <w:bookmarkStart w:id="111" w:name="_Toc407119582"/>
      <w:r>
        <w:rPr>
          <w:rFonts w:hint="eastAsia"/>
          <w:kern w:val="0"/>
        </w:rPr>
        <w:t>业务量分析</w:t>
      </w:r>
      <w:bookmarkEnd w:id="108"/>
      <w:bookmarkEnd w:id="109"/>
      <w:bookmarkEnd w:id="110"/>
      <w:bookmarkEnd w:id="111"/>
    </w:p>
    <w:p>
      <w:pPr>
        <w:pStyle w:val="39"/>
        <w:spacing w:before="156" w:after="156"/>
      </w:pPr>
      <w:r>
        <w:rPr>
          <w:rFonts w:hint="eastAsia"/>
        </w:rPr>
        <w:t>本系统</w:t>
      </w:r>
      <w:r>
        <w:t>面向全省公务员</w:t>
      </w:r>
      <w:del w:id="297" w:author="y" w:date="2015-01-19T11:16:00Z">
        <w:r>
          <w:rPr/>
          <w:delText>，</w:delText>
        </w:r>
      </w:del>
      <w:del w:id="298" w:author="y" w:date="2015-01-19T11:16:00Z">
        <w:r>
          <w:rPr>
            <w:rFonts w:hint="eastAsia"/>
          </w:rPr>
          <w:delText>约</w:delText>
        </w:r>
      </w:del>
      <w:del w:id="299" w:author="y" w:date="2015-01-19T11:16:00Z">
        <w:r>
          <w:rPr>
            <w:rFonts w:hint="eastAsia"/>
            <w:color w:val="FF0000"/>
          </w:rPr>
          <w:delText>25000家</w:delText>
        </w:r>
      </w:del>
      <w:del w:id="300" w:author="y" w:date="2015-01-19T11:16:00Z">
        <w:r>
          <w:rPr>
            <w:rFonts w:hint="eastAsia"/>
          </w:rPr>
          <w:delText>单位</w:delText>
        </w:r>
      </w:del>
      <w:r>
        <w:rPr>
          <w:rFonts w:hint="eastAsia"/>
        </w:rPr>
        <w:t>，</w:t>
      </w:r>
      <w:r>
        <w:t>超过</w:t>
      </w:r>
      <w:r>
        <w:rPr>
          <w:rFonts w:hint="eastAsia"/>
        </w:rPr>
        <w:t>20万</w:t>
      </w:r>
      <w:r>
        <w:t>人</w:t>
      </w:r>
      <w:r>
        <w:rPr>
          <w:rFonts w:hint="eastAsia"/>
        </w:rPr>
        <w:t>。</w:t>
      </w:r>
      <w:r>
        <w:t>按</w:t>
      </w:r>
      <w:r>
        <w:rPr>
          <w:rFonts w:hint="eastAsia"/>
        </w:rPr>
        <w:t>每人</w:t>
      </w:r>
      <w:r>
        <w:t>每天收发</w:t>
      </w:r>
      <w:r>
        <w:rPr>
          <w:rFonts w:hint="eastAsia"/>
        </w:rPr>
        <w:t>5篇</w:t>
      </w:r>
      <w:r>
        <w:t>公文，</w:t>
      </w:r>
      <w:r>
        <w:rPr>
          <w:rFonts w:hint="eastAsia"/>
        </w:rPr>
        <w:t>1次</w:t>
      </w:r>
      <w:r>
        <w:t>会议相关处理，</w:t>
      </w:r>
      <w:r>
        <w:rPr>
          <w:rFonts w:hint="eastAsia"/>
        </w:rPr>
        <w:t>5次其他</w:t>
      </w:r>
      <w:r>
        <w:t>协作</w:t>
      </w:r>
      <w:r>
        <w:rPr>
          <w:rFonts w:hint="eastAsia"/>
        </w:rPr>
        <w:t>类</w:t>
      </w:r>
      <w:r>
        <w:t>操作来设计</w:t>
      </w:r>
      <w:r>
        <w:rPr>
          <w:rFonts w:hint="eastAsia"/>
        </w:rPr>
        <w:t>系统</w:t>
      </w:r>
      <w:r>
        <w:t>。</w:t>
      </w:r>
      <w:r>
        <w:rPr>
          <w:rFonts w:hint="eastAsia"/>
        </w:rPr>
        <w:t>其中有10</w:t>
      </w:r>
      <w:r>
        <w:t>%的处理或协作是跨地区、</w:t>
      </w:r>
      <w:r>
        <w:rPr>
          <w:rFonts w:hint="eastAsia"/>
        </w:rPr>
        <w:t>层级</w:t>
      </w:r>
      <w:r>
        <w:t>、单位的。</w:t>
      </w:r>
    </w:p>
    <w:p>
      <w:pPr>
        <w:pStyle w:val="39"/>
        <w:spacing w:before="156" w:after="156"/>
      </w:pPr>
      <w:r>
        <w:rPr>
          <w:rFonts w:hint="eastAsia"/>
        </w:rPr>
        <w:t>瞬时业务量峰值方面，门户子系统业务量首当其冲。在上班高峰时间，将产生大量用户的集中登录。通常情况下，单位门户的信息更新渠道有三种，一是手动发布；二是各单位业务系统推送；三是由单位内部处室或下级单位推送。按照各单位平均每周更新10-15条信息估算，必须按照能够承载峰值并发数及接受大数据量数据推送进行设计。</w:t>
      </w:r>
    </w:p>
    <w:p/>
    <w:p>
      <w:pPr>
        <w:pStyle w:val="3"/>
        <w:spacing w:before="312" w:after="156"/>
      </w:pPr>
      <w:bookmarkStart w:id="112" w:name="_Toc407110449"/>
      <w:bookmarkStart w:id="113" w:name="_Toc407110721"/>
      <w:bookmarkStart w:id="114" w:name="_Toc407110789"/>
      <w:bookmarkStart w:id="115" w:name="_Toc407119583"/>
      <w:r>
        <w:rPr>
          <w:rFonts w:hint="eastAsia"/>
        </w:rPr>
        <w:t>信息量分析</w:t>
      </w:r>
      <w:bookmarkEnd w:id="112"/>
      <w:bookmarkEnd w:id="113"/>
      <w:bookmarkEnd w:id="114"/>
      <w:bookmarkEnd w:id="115"/>
    </w:p>
    <w:p>
      <w:pPr>
        <w:pStyle w:val="39"/>
        <w:spacing w:before="156" w:after="156"/>
        <w:rPr>
          <w:del w:id="301" w:author="y" w:date="2015-01-19T11:16:00Z"/>
        </w:rPr>
      </w:pPr>
      <w:r>
        <w:rPr>
          <w:rFonts w:hint="eastAsia"/>
        </w:rPr>
        <w:t>本系统的数据</w:t>
      </w:r>
      <w:r>
        <w:t>来源主要包括两部分，</w:t>
      </w:r>
      <w:r>
        <w:rPr>
          <w:rFonts w:hint="eastAsia"/>
        </w:rPr>
        <w:t>全省</w:t>
      </w:r>
      <w:r>
        <w:t>公务员的日常访问和</w:t>
      </w:r>
      <w:r>
        <w:rPr>
          <w:rFonts w:hint="eastAsia"/>
        </w:rPr>
        <w:t>跨</w:t>
      </w:r>
      <w:r>
        <w:t>地区、</w:t>
      </w:r>
      <w:r>
        <w:rPr>
          <w:rFonts w:hint="eastAsia"/>
        </w:rPr>
        <w:t>层级</w:t>
      </w:r>
      <w:r>
        <w:t>、单位的信息交换。</w:t>
      </w:r>
    </w:p>
    <w:p>
      <w:pPr>
        <w:pStyle w:val="39"/>
        <w:spacing w:before="156" w:after="156"/>
      </w:pPr>
    </w:p>
    <w:p>
      <w:pPr>
        <w:pStyle w:val="4"/>
      </w:pPr>
      <w:r>
        <w:rPr>
          <w:rFonts w:hint="eastAsia"/>
        </w:rPr>
        <w:t>推送信息量分析</w:t>
      </w:r>
    </w:p>
    <w:p>
      <w:pPr>
        <w:pStyle w:val="39"/>
        <w:spacing w:before="156" w:after="156"/>
      </w:pPr>
      <w:r>
        <w:rPr>
          <w:rFonts w:hint="eastAsia"/>
        </w:rPr>
        <w:t>从省、市州、县(区)、乡镇、村所有相关单位均需要开通门户，共计约</w:t>
      </w:r>
      <w:r>
        <w:rPr>
          <w:rFonts w:hint="eastAsia"/>
          <w:color w:val="FF0000"/>
        </w:rPr>
        <w:t>25000个单位门户</w:t>
      </w:r>
      <w:r>
        <w:rPr>
          <w:rFonts w:hint="eastAsia"/>
        </w:rPr>
        <w:t>，约10万个部门空间，所有个人均需开通空间，约20万个人空间。</w:t>
      </w:r>
    </w:p>
    <w:p>
      <w:pPr>
        <w:pStyle w:val="39"/>
        <w:spacing w:before="156" w:after="156"/>
      </w:pPr>
      <w:r>
        <w:rPr>
          <w:rFonts w:hint="eastAsia"/>
        </w:rPr>
        <w:t>按每年每单位所有部门和人员发布700条信息计算，一年信息量约2000万，信息工作流相关记录表一年可能达到1亿左右。</w:t>
      </w:r>
    </w:p>
    <w:p>
      <w:pPr>
        <w:pStyle w:val="39"/>
        <w:spacing w:before="156" w:after="156"/>
      </w:pPr>
      <w:r>
        <w:rPr>
          <w:rFonts w:hint="eastAsia"/>
        </w:rPr>
        <w:t>整体示意图如下：</w:t>
      </w:r>
    </w:p>
    <w:p>
      <w:pPr>
        <w:jc w:val="center"/>
        <w:rPr>
          <w:rFonts w:ascii="仿宋_GB2312" w:eastAsia="仿宋_GB2312"/>
          <w:sz w:val="32"/>
          <w:szCs w:val="32"/>
        </w:rPr>
      </w:pPr>
      <w:r>
        <w:rPr>
          <w:rFonts w:hint="eastAsia" w:ascii="Times New Roman" w:hAnsi="Times New Roman" w:eastAsia="仿宋" w:cs="Times New Roman"/>
          <w:kern w:val="2"/>
          <w:sz w:val="28"/>
          <w:szCs w:val="28"/>
          <w:lang w:val="en-US" w:eastAsia="zh-CN" w:bidi="ar-SA"/>
        </w:rPr>
        <w:pict>
          <v:shape id="图片 4" o:spid="_x0000_s1026" type="#_x0000_t75" style="height:355.75pt;width:352.7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ind w:firstLine="552" w:firstLineChars="230"/>
        <w:rPr>
          <w:rFonts w:ascii="仿宋_GB2312" w:eastAsia="仿宋_GB2312"/>
        </w:rPr>
      </w:pPr>
    </w:p>
    <w:p>
      <w:pPr>
        <w:pStyle w:val="4"/>
        <w:jc w:val="both"/>
      </w:pPr>
      <w:bookmarkStart w:id="116" w:name="_Toc406753027"/>
      <w:r>
        <w:rPr>
          <w:rFonts w:hint="eastAsia"/>
        </w:rPr>
        <w:t>带宽分析</w:t>
      </w:r>
      <w:bookmarkEnd w:id="116"/>
    </w:p>
    <w:p>
      <w:pPr>
        <w:pStyle w:val="39"/>
        <w:spacing w:before="156" w:after="156"/>
      </w:pPr>
      <w:r>
        <w:rPr>
          <w:rFonts w:hint="eastAsia"/>
        </w:rPr>
        <w:t>假设部署</w:t>
      </w:r>
      <w:r>
        <w:t>方式为分布式部署，全省9</w:t>
      </w:r>
      <w:r>
        <w:rPr>
          <w:rFonts w:hint="eastAsia"/>
        </w:rPr>
        <w:t>个</w:t>
      </w:r>
      <w:r>
        <w:t>地州市</w:t>
      </w:r>
      <w:r>
        <w:rPr>
          <w:rFonts w:hint="eastAsia"/>
        </w:rPr>
        <w:t>各</w:t>
      </w:r>
      <w:r>
        <w:t>部署一套G6</w:t>
      </w:r>
      <w:r>
        <w:rPr>
          <w:rFonts w:hint="eastAsia"/>
        </w:rPr>
        <w:t>，部分</w:t>
      </w:r>
      <w:r>
        <w:t>省直属单位</w:t>
      </w:r>
      <w:r>
        <w:rPr>
          <w:rFonts w:hint="eastAsia"/>
        </w:rPr>
        <w:t>单独</w:t>
      </w:r>
      <w:r>
        <w:t>部署G6</w:t>
      </w:r>
      <w:r>
        <w:rPr>
          <w:rFonts w:hint="eastAsia"/>
        </w:rPr>
        <w:t>，</w:t>
      </w:r>
      <w:r>
        <w:t>通过</w:t>
      </w:r>
      <w:r>
        <w:rPr>
          <w:rFonts w:hint="eastAsia"/>
        </w:rPr>
        <w:t>信息交换</w:t>
      </w:r>
      <w:r>
        <w:t>系统</w:t>
      </w:r>
      <w:r>
        <w:rPr>
          <w:rFonts w:hint="eastAsia"/>
        </w:rPr>
        <w:t>进行</w:t>
      </w:r>
      <w:r>
        <w:t>交换</w:t>
      </w:r>
      <w:r>
        <w:rPr>
          <w:rFonts w:hint="eastAsia"/>
        </w:rPr>
        <w:t>（见下图</w:t>
      </w:r>
      <w:r>
        <w:t>）。</w:t>
      </w:r>
    </w:p>
    <w:p>
      <w:pPr>
        <w:pStyle w:val="39"/>
        <w:spacing w:before="156" w:after="156"/>
      </w:pPr>
      <w:r>
        <w:rPr>
          <w:rFonts w:hint="eastAsia"/>
        </w:rPr>
        <w:t>首先</w:t>
      </w:r>
      <w:r>
        <w:t>是</w:t>
      </w:r>
      <w:r>
        <w:rPr>
          <w:rFonts w:hint="eastAsia"/>
        </w:rPr>
        <w:t>每套</w:t>
      </w:r>
      <w:r>
        <w:t>G6</w:t>
      </w:r>
      <w:r>
        <w:rPr>
          <w:rFonts w:hint="eastAsia"/>
        </w:rPr>
        <w:t>常规</w:t>
      </w:r>
      <w:r>
        <w:t>使用的带宽</w:t>
      </w:r>
      <w:r>
        <w:rPr>
          <w:rFonts w:hint="eastAsia"/>
        </w:rPr>
        <w:t>要求</w:t>
      </w:r>
      <w:r>
        <w:t>。</w:t>
      </w:r>
      <w:r>
        <w:rPr>
          <w:rFonts w:hint="eastAsia"/>
        </w:rPr>
        <w:t>为了</w:t>
      </w:r>
      <w:r>
        <w:t>简化，</w:t>
      </w:r>
      <w:r>
        <w:rPr>
          <w:rFonts w:hint="eastAsia"/>
        </w:rPr>
        <w:t>以</w:t>
      </w:r>
      <w:r>
        <w:t>地市州每套G6</w:t>
      </w:r>
      <w:r>
        <w:rPr>
          <w:rFonts w:hint="eastAsia"/>
        </w:rPr>
        <w:t>注册2万</w:t>
      </w:r>
      <w:r>
        <w:t>人计算，</w:t>
      </w:r>
      <w:r>
        <w:rPr>
          <w:rFonts w:hint="eastAsia"/>
        </w:rPr>
        <w:t>其他</w:t>
      </w:r>
      <w:r>
        <w:t>G6</w:t>
      </w:r>
      <w:r>
        <w:rPr>
          <w:rFonts w:hint="eastAsia"/>
        </w:rPr>
        <w:t>忽略</w:t>
      </w:r>
      <w:r>
        <w:t>。</w:t>
      </w:r>
      <w:r>
        <w:rPr>
          <w:rFonts w:hint="eastAsia"/>
        </w:rPr>
        <w:t>根据</w:t>
      </w:r>
      <w:r>
        <w:t>经验</w:t>
      </w:r>
      <w:r>
        <w:rPr>
          <w:rFonts w:hint="eastAsia"/>
        </w:rPr>
        <w:t>，2万</w:t>
      </w:r>
      <w:r>
        <w:t>人</w:t>
      </w:r>
      <w:r>
        <w:rPr>
          <w:rFonts w:hint="eastAsia"/>
        </w:rPr>
        <w:t>中</w:t>
      </w:r>
      <w:r>
        <w:t>在线</w:t>
      </w:r>
      <w:r>
        <w:rPr>
          <w:rFonts w:hint="eastAsia"/>
        </w:rPr>
        <w:t>并且同时向</w:t>
      </w:r>
      <w:r>
        <w:t>服务器发出请求的人数为</w:t>
      </w:r>
      <w:r>
        <w:rPr>
          <w:rFonts w:hint="eastAsia"/>
        </w:rPr>
        <w:t>100人，</w:t>
      </w:r>
      <w:r>
        <w:t>而</w:t>
      </w:r>
      <w:r>
        <w:rPr>
          <w:rFonts w:hint="eastAsia"/>
        </w:rPr>
        <w:t>每人</w:t>
      </w:r>
      <w:r>
        <w:t>的请求平均数据</w:t>
      </w:r>
      <w:r>
        <w:rPr>
          <w:rFonts w:hint="eastAsia"/>
        </w:rPr>
        <w:t>量</w:t>
      </w:r>
      <w:r>
        <w:t>为</w:t>
      </w:r>
      <w:r>
        <w:rPr>
          <w:rFonts w:hint="eastAsia"/>
        </w:rPr>
        <w:t>200K</w:t>
      </w:r>
      <w:r>
        <w:t>B</w:t>
      </w:r>
      <w:r>
        <w:rPr>
          <w:rFonts w:hint="eastAsia"/>
        </w:rPr>
        <w:t>，</w:t>
      </w:r>
      <w:r>
        <w:t>因此</w:t>
      </w:r>
      <w:r>
        <w:rPr>
          <w:rFonts w:hint="eastAsia"/>
        </w:rPr>
        <w:t>每个</w:t>
      </w:r>
      <w:r>
        <w:t>地市州</w:t>
      </w:r>
      <w:r>
        <w:rPr>
          <w:rFonts w:hint="eastAsia"/>
        </w:rPr>
        <w:t>G</w:t>
      </w:r>
      <w:r>
        <w:t>6</w:t>
      </w:r>
      <w:r>
        <w:rPr>
          <w:rFonts w:hint="eastAsia"/>
        </w:rPr>
        <w:t>需要下行带宽</w:t>
      </w:r>
      <w:r>
        <w:t>为</w:t>
      </w:r>
      <w:r>
        <w:rPr>
          <w:rFonts w:hint="eastAsia"/>
        </w:rPr>
        <w:t>20</w:t>
      </w:r>
      <w:r>
        <w:t>MB</w:t>
      </w:r>
      <w:r>
        <w:rPr>
          <w:rFonts w:hint="eastAsia"/>
        </w:rPr>
        <w:t>。因为数据</w:t>
      </w:r>
      <w:r>
        <w:t>上传</w:t>
      </w:r>
      <w:r>
        <w:rPr>
          <w:rFonts w:hint="eastAsia"/>
        </w:rPr>
        <w:t>行为</w:t>
      </w:r>
      <w:r>
        <w:t>发生概率较小，不会对带宽造成较大</w:t>
      </w:r>
      <w:r>
        <w:rPr>
          <w:rFonts w:hint="eastAsia"/>
        </w:rPr>
        <w:t>影响</w:t>
      </w:r>
      <w:r>
        <w:t>，故不作进一步</w:t>
      </w:r>
      <w:r>
        <w:rPr>
          <w:rFonts w:hint="eastAsia"/>
        </w:rPr>
        <w:t>测算</w:t>
      </w:r>
      <w:r>
        <w:t>。</w:t>
      </w:r>
    </w:p>
    <w:p>
      <w:pPr>
        <w:pStyle w:val="39"/>
        <w:spacing w:before="156" w:after="156"/>
      </w:pPr>
      <w:r>
        <w:rPr>
          <w:rFonts w:hint="eastAsia"/>
        </w:rPr>
        <w:t>其次</w:t>
      </w:r>
      <w:r>
        <w:t>是交换所需的带宽要求。</w:t>
      </w:r>
      <w:r>
        <w:rPr>
          <w:rFonts w:hint="eastAsia"/>
        </w:rPr>
        <w:t>在上面</w:t>
      </w:r>
      <w:r>
        <w:t>这</w:t>
      </w:r>
      <w:r>
        <w:rPr>
          <w:rFonts w:hint="eastAsia"/>
        </w:rPr>
        <w:t>100人</w:t>
      </w:r>
      <w:r>
        <w:t>中有</w:t>
      </w:r>
      <w:r>
        <w:rPr>
          <w:rFonts w:hint="eastAsia"/>
        </w:rPr>
        <w:t>数据</w:t>
      </w:r>
      <w:r>
        <w:t>交换需求的</w:t>
      </w:r>
      <w:r>
        <w:rPr>
          <w:rFonts w:hint="eastAsia"/>
        </w:rPr>
        <w:t>设定</w:t>
      </w:r>
      <w:r>
        <w:t>为</w:t>
      </w:r>
      <w:r>
        <w:rPr>
          <w:rFonts w:hint="eastAsia"/>
        </w:rPr>
        <w:t>10人</w:t>
      </w:r>
      <w:r>
        <w:t>，</w:t>
      </w:r>
      <w:r>
        <w:rPr>
          <w:rFonts w:hint="eastAsia"/>
        </w:rPr>
        <w:t>9个</w:t>
      </w:r>
      <w:r>
        <w:t>地市州一共为</w:t>
      </w:r>
      <w:r>
        <w:rPr>
          <w:rFonts w:hint="eastAsia"/>
        </w:rPr>
        <w:t>90人</w:t>
      </w:r>
      <w:r>
        <w:t>，</w:t>
      </w:r>
      <w:r>
        <w:rPr>
          <w:rFonts w:hint="eastAsia"/>
        </w:rPr>
        <w:t>假定</w:t>
      </w:r>
      <w:r>
        <w:t>交换数据有</w:t>
      </w:r>
      <w:r>
        <w:rPr>
          <w:rFonts w:hint="eastAsia"/>
        </w:rPr>
        <w:t>10</w:t>
      </w:r>
      <w:r>
        <w:t>MB附件</w:t>
      </w:r>
      <w:r>
        <w:rPr>
          <w:rFonts w:hint="eastAsia"/>
        </w:rPr>
        <w:t>，</w:t>
      </w:r>
      <w:r>
        <w:t>交换的接收方</w:t>
      </w:r>
      <w:r>
        <w:rPr>
          <w:rFonts w:hint="eastAsia"/>
        </w:rPr>
        <w:t>平均</w:t>
      </w:r>
      <w:r>
        <w:t>为</w:t>
      </w:r>
      <w:r>
        <w:rPr>
          <w:rFonts w:hint="eastAsia"/>
        </w:rPr>
        <w:t>3个</w:t>
      </w:r>
      <w:r>
        <w:t>，交换时间为</w:t>
      </w:r>
      <w:r>
        <w:rPr>
          <w:rFonts w:hint="eastAsia"/>
        </w:rPr>
        <w:t>10秒</w:t>
      </w:r>
      <w:r>
        <w:t>，</w:t>
      </w:r>
      <w:r>
        <w:rPr>
          <w:rFonts w:hint="eastAsia"/>
        </w:rPr>
        <w:t>则</w:t>
      </w:r>
      <w:r>
        <w:t>地市州到交换系统需要</w:t>
      </w:r>
      <w:r>
        <w:rPr>
          <w:rFonts w:hint="eastAsia"/>
        </w:rPr>
        <w:t>10M</w:t>
      </w:r>
      <w:r>
        <w:t>B</w:t>
      </w:r>
      <w:r>
        <w:rPr>
          <w:rFonts w:hint="eastAsia"/>
        </w:rPr>
        <w:t>上行带宽</w:t>
      </w:r>
      <w:r>
        <w:t>，</w:t>
      </w:r>
      <w:r>
        <w:rPr>
          <w:rFonts w:hint="eastAsia"/>
        </w:rPr>
        <w:t>下行</w:t>
      </w:r>
      <w:r>
        <w:t>带宽为</w:t>
      </w:r>
      <w:r>
        <w:rPr>
          <w:rFonts w:hint="eastAsia"/>
        </w:rPr>
        <w:t>30</w:t>
      </w:r>
      <w:r>
        <w:t>MB。</w:t>
      </w:r>
    </w:p>
    <w:p>
      <w:pPr>
        <w:jc w:val="center"/>
      </w:pPr>
      <w:r>
        <w:rPr>
          <w:rFonts w:ascii="Times New Roman" w:hAnsi="Times New Roman" w:eastAsia="仿宋" w:cs="Times New Roman"/>
          <w:kern w:val="2"/>
          <w:sz w:val="24"/>
          <w:szCs w:val="24"/>
          <w:lang w:val="en-US" w:eastAsia="zh-CN" w:bidi="ar-SA"/>
        </w:rPr>
        <w:pict>
          <v:shape id="图片 5" o:spid="_x0000_s1027" type="#_x0000_t75" style="height:353.7pt;width:335.2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pStyle w:val="39"/>
        <w:spacing w:before="156" w:after="156"/>
        <w:ind w:firstLine="0"/>
      </w:pPr>
    </w:p>
    <w:p>
      <w:pPr>
        <w:pStyle w:val="4"/>
        <w:jc w:val="both"/>
      </w:pPr>
      <w:bookmarkStart w:id="117" w:name="_Toc406753028"/>
      <w:r>
        <w:rPr>
          <w:rFonts w:hint="eastAsia"/>
        </w:rPr>
        <w:t>存储</w:t>
      </w:r>
      <w:r>
        <w:t>量分析</w:t>
      </w:r>
      <w:bookmarkEnd w:id="117"/>
    </w:p>
    <w:p>
      <w:pPr>
        <w:pStyle w:val="39"/>
        <w:spacing w:before="156" w:after="156"/>
      </w:pPr>
      <w:r>
        <w:rPr>
          <w:rFonts w:hint="eastAsia"/>
        </w:rPr>
        <w:t>首先</w:t>
      </w:r>
      <w:r>
        <w:t>是每套</w:t>
      </w:r>
      <w:r>
        <w:rPr>
          <w:color w:val="FF0000"/>
          <w:rPrChange w:id="302" w:author="y" w:date="2015-01-19T11:18:00Z">
            <w:rPr/>
          </w:rPrChange>
        </w:rPr>
        <w:t>G6</w:t>
      </w:r>
      <w:r>
        <w:rPr>
          <w:rFonts w:hint="eastAsia"/>
        </w:rPr>
        <w:t>的</w:t>
      </w:r>
      <w:r>
        <w:t>存储量。</w:t>
      </w:r>
      <w:r>
        <w:rPr>
          <w:rFonts w:hint="eastAsia"/>
        </w:rPr>
        <w:t>根据</w:t>
      </w:r>
      <w:r>
        <w:t>G6</w:t>
      </w:r>
      <w:r>
        <w:rPr>
          <w:rFonts w:hint="eastAsia"/>
        </w:rPr>
        <w:t>使用</w:t>
      </w:r>
      <w:r>
        <w:t>经验，每人每年平均产生的非结构化数据为1</w:t>
      </w:r>
      <w:r>
        <w:rPr>
          <w:rFonts w:hint="eastAsia"/>
        </w:rPr>
        <w:t>00</w:t>
      </w:r>
      <w:r>
        <w:t>MB，结构化数据</w:t>
      </w:r>
      <w:r>
        <w:rPr>
          <w:rFonts w:hint="eastAsia"/>
        </w:rPr>
        <w:t>为</w:t>
      </w:r>
      <w:r>
        <w:t>5</w:t>
      </w:r>
      <w:r>
        <w:rPr>
          <w:rFonts w:hint="eastAsia"/>
        </w:rPr>
        <w:t>0MB。</w:t>
      </w:r>
      <w:r>
        <w:t>因此每套G6</w:t>
      </w:r>
      <w:r>
        <w:rPr>
          <w:rFonts w:hint="eastAsia"/>
        </w:rPr>
        <w:t>按2万</w:t>
      </w:r>
      <w:r>
        <w:t>人计算</w:t>
      </w:r>
      <w:r>
        <w:rPr>
          <w:rFonts w:hint="eastAsia"/>
        </w:rPr>
        <w:t>，每年</w:t>
      </w:r>
      <w:r>
        <w:t>会产生</w:t>
      </w:r>
      <w:r>
        <w:rPr>
          <w:rFonts w:hint="eastAsia"/>
        </w:rPr>
        <w:t>约2</w:t>
      </w:r>
      <w:r>
        <w:t>TG非结构化数据，</w:t>
      </w:r>
      <w:r>
        <w:rPr>
          <w:rFonts w:hint="eastAsia"/>
        </w:rPr>
        <w:t>1</w:t>
      </w:r>
      <w:r>
        <w:t>TG结构化数据。</w:t>
      </w:r>
    </w:p>
    <w:p>
      <w:pPr>
        <w:pStyle w:val="39"/>
        <w:spacing w:before="156" w:after="156"/>
      </w:pPr>
      <w:r>
        <w:rPr>
          <w:rFonts w:hint="eastAsia"/>
        </w:rPr>
        <w:t>其次</w:t>
      </w:r>
      <w:r>
        <w:t>是</w:t>
      </w:r>
      <w:r>
        <w:rPr>
          <w:rFonts w:hint="eastAsia"/>
        </w:rPr>
        <w:t>交换产生</w:t>
      </w:r>
      <w:r>
        <w:t>的存储量。</w:t>
      </w:r>
      <w:r>
        <w:rPr>
          <w:rFonts w:hint="eastAsia"/>
        </w:rPr>
        <w:t>假定</w:t>
      </w:r>
      <w:r>
        <w:t>每套G6</w:t>
      </w:r>
      <w:r>
        <w:rPr>
          <w:rFonts w:hint="eastAsia"/>
        </w:rPr>
        <w:t>中</w:t>
      </w:r>
      <w:r>
        <w:t>的</w:t>
      </w:r>
      <w:r>
        <w:rPr>
          <w:rFonts w:hint="eastAsia"/>
        </w:rPr>
        <w:t>2万</w:t>
      </w:r>
      <w:r>
        <w:t>人每天发生</w:t>
      </w:r>
      <w:r>
        <w:rPr>
          <w:rFonts w:hint="eastAsia"/>
        </w:rPr>
        <w:t>200</w:t>
      </w:r>
      <w:r>
        <w:t>0</w:t>
      </w:r>
      <w:r>
        <w:rPr>
          <w:rFonts w:hint="eastAsia"/>
        </w:rPr>
        <w:t>次</w:t>
      </w:r>
      <w:r>
        <w:t>交换</w:t>
      </w:r>
      <w:r>
        <w:rPr>
          <w:rFonts w:hint="eastAsia"/>
        </w:rPr>
        <w:t>（1</w:t>
      </w:r>
      <w:r>
        <w:t>0%的交换比例），</w:t>
      </w:r>
      <w:r>
        <w:rPr>
          <w:rFonts w:hint="eastAsia"/>
        </w:rPr>
        <w:t>平均</w:t>
      </w:r>
      <w:r>
        <w:t>交换包</w:t>
      </w:r>
      <w:r>
        <w:rPr>
          <w:rFonts w:hint="eastAsia"/>
        </w:rPr>
        <w:t>大小</w:t>
      </w:r>
      <w:r>
        <w:t>为</w:t>
      </w:r>
      <w:r>
        <w:rPr>
          <w:rFonts w:hint="eastAsia"/>
        </w:rPr>
        <w:t>1M，</w:t>
      </w:r>
      <w:r>
        <w:t>则</w:t>
      </w:r>
      <w:r>
        <w:rPr>
          <w:rFonts w:hint="eastAsia"/>
        </w:rPr>
        <w:t>每套G6</w:t>
      </w:r>
      <w:r>
        <w:t>每天会产生</w:t>
      </w:r>
      <w:r>
        <w:rPr>
          <w:rFonts w:hint="eastAsia"/>
        </w:rPr>
        <w:t>1G的交换</w:t>
      </w:r>
      <w:r>
        <w:t>数据</w:t>
      </w:r>
      <w:r>
        <w:rPr>
          <w:rFonts w:hint="eastAsia"/>
        </w:rPr>
        <w:t>，信息</w:t>
      </w:r>
      <w:r>
        <w:t>交换</w:t>
      </w:r>
      <w:r>
        <w:rPr>
          <w:rFonts w:hint="eastAsia"/>
        </w:rPr>
        <w:t>系统</w:t>
      </w:r>
      <w:r>
        <w:t>会</w:t>
      </w:r>
      <w:r>
        <w:rPr>
          <w:rFonts w:hint="eastAsia"/>
        </w:rPr>
        <w:t>产生90GB的</w:t>
      </w:r>
      <w:r>
        <w:t>数据。</w:t>
      </w:r>
      <w:r>
        <w:rPr>
          <w:rFonts w:hint="eastAsia"/>
        </w:rPr>
        <w:t>交换</w:t>
      </w:r>
      <w:r>
        <w:t>产生的结构化数据很小，</w:t>
      </w:r>
      <w:r>
        <w:rPr>
          <w:rFonts w:hint="eastAsia"/>
        </w:rPr>
        <w:t>暂不计算</w:t>
      </w:r>
      <w:r>
        <w:t>。</w:t>
      </w:r>
    </w:p>
    <w:p>
      <w:pPr>
        <w:pStyle w:val="39"/>
        <w:spacing w:before="156" w:after="156"/>
      </w:pPr>
      <w:r>
        <w:rPr>
          <w:rFonts w:hint="eastAsia"/>
        </w:rPr>
        <w:t>因此5年内每套</w:t>
      </w:r>
      <w:r>
        <w:t>G6</w:t>
      </w:r>
      <w:r>
        <w:rPr>
          <w:rFonts w:hint="eastAsia"/>
        </w:rPr>
        <w:t>的非结构化</w:t>
      </w:r>
      <w:r>
        <w:t>数据为</w:t>
      </w:r>
      <w:r>
        <w:rPr>
          <w:rFonts w:hint="eastAsia"/>
        </w:rPr>
        <w:t>1</w:t>
      </w:r>
      <w:r>
        <w:t>1</w:t>
      </w:r>
      <w:r>
        <w:rPr>
          <w:rFonts w:hint="eastAsia"/>
        </w:rPr>
        <w:t xml:space="preserve">TB（10TB </w:t>
      </w:r>
      <w:r>
        <w:t>G6</w:t>
      </w:r>
      <w:r>
        <w:rPr>
          <w:rFonts w:hint="eastAsia"/>
        </w:rPr>
        <w:t>数据</w:t>
      </w:r>
      <w:r>
        <w:t>、</w:t>
      </w:r>
      <w:r>
        <w:rPr>
          <w:rFonts w:hint="eastAsia"/>
        </w:rPr>
        <w:t>1</w:t>
      </w:r>
      <w:r>
        <w:t>T交换数据）</w:t>
      </w:r>
      <w:r>
        <w:rPr>
          <w:rFonts w:hint="eastAsia"/>
        </w:rPr>
        <w:t>，</w:t>
      </w:r>
      <w:r>
        <w:t>结构化数据为</w:t>
      </w:r>
      <w:r>
        <w:rPr>
          <w:rFonts w:hint="eastAsia"/>
        </w:rPr>
        <w:t>5</w:t>
      </w:r>
      <w:r>
        <w:t>TB</w:t>
      </w:r>
      <w:r>
        <w:rPr>
          <w:rFonts w:hint="eastAsia"/>
        </w:rPr>
        <w:t>。</w:t>
      </w:r>
      <w:r>
        <w:t>信息</w:t>
      </w:r>
      <w:r>
        <w:rPr>
          <w:rFonts w:hint="eastAsia"/>
        </w:rPr>
        <w:t>交换</w:t>
      </w:r>
      <w:r>
        <w:t>系统的</w:t>
      </w:r>
      <w:r>
        <w:rPr>
          <w:rFonts w:hint="eastAsia"/>
        </w:rPr>
        <w:t>非结构化</w:t>
      </w:r>
      <w:r>
        <w:t>数据为</w:t>
      </w:r>
      <w:r>
        <w:rPr>
          <w:rFonts w:hint="eastAsia"/>
        </w:rPr>
        <w:t>15</w:t>
      </w:r>
      <w:r>
        <w:t>TB。</w:t>
      </w:r>
    </w:p>
    <w:p>
      <w:pPr>
        <w:pStyle w:val="39"/>
        <w:spacing w:before="156" w:after="156"/>
        <w:ind w:firstLine="0"/>
        <w:rPr>
          <w:rFonts w:ascii="仿宋_GB2312" w:eastAsia="仿宋_GB2312"/>
        </w:rPr>
      </w:pPr>
      <w:r>
        <w:rPr>
          <w:rFonts w:ascii="仿宋" w:hAnsi="仿宋"/>
          <w:kern w:val="0"/>
        </w:rPr>
        <w:tab/>
      </w:r>
      <w:r>
        <w:rPr>
          <w:rFonts w:hint="eastAsia" w:ascii="仿宋" w:hAnsi="仿宋"/>
          <w:kern w:val="0"/>
        </w:rPr>
        <w:t>另外</w:t>
      </w:r>
      <w:r>
        <w:rPr>
          <w:rFonts w:ascii="仿宋" w:hAnsi="仿宋"/>
          <w:kern w:val="0"/>
        </w:rPr>
        <w:t>，</w:t>
      </w:r>
      <w:r>
        <w:rPr>
          <w:rFonts w:hint="eastAsia" w:ascii="仿宋" w:hAnsi="仿宋"/>
          <w:kern w:val="0"/>
        </w:rPr>
        <w:t>就</w:t>
      </w:r>
      <w:r>
        <w:rPr>
          <w:rFonts w:ascii="仿宋" w:hAnsi="仿宋"/>
          <w:kern w:val="0"/>
        </w:rPr>
        <w:t>门户系统</w:t>
      </w:r>
      <w:r>
        <w:rPr>
          <w:rFonts w:hint="eastAsia" w:ascii="仿宋" w:hAnsi="仿宋"/>
          <w:kern w:val="0"/>
        </w:rPr>
        <w:t>的</w:t>
      </w:r>
      <w:r>
        <w:rPr>
          <w:rFonts w:ascii="仿宋" w:hAnsi="仿宋"/>
          <w:kern w:val="0"/>
        </w:rPr>
        <w:t>经验，</w:t>
      </w:r>
      <w:r>
        <w:rPr>
          <w:rFonts w:hint="eastAsia" w:ascii="仿宋_GB2312" w:eastAsia="仿宋_GB2312"/>
        </w:rPr>
        <w:t>每个单位，每年产生的结构化数据约为17MB，所有单位每年产生的结构化数据约为400GB，产生的附件类文档约占10TB。因此5年内产生的结构化数据约为2TB，附件类占用50TB。</w:t>
      </w:r>
    </w:p>
    <w:p>
      <w:pPr>
        <w:pStyle w:val="3"/>
        <w:spacing w:before="312" w:after="156"/>
      </w:pPr>
      <w:bookmarkStart w:id="118" w:name="_Toc407110450"/>
      <w:bookmarkStart w:id="119" w:name="_Toc407110722"/>
      <w:bookmarkStart w:id="120" w:name="_Toc407110790"/>
      <w:bookmarkStart w:id="121" w:name="_Toc407119584"/>
      <w:r>
        <w:rPr>
          <w:rFonts w:hint="eastAsia"/>
        </w:rPr>
        <w:t>系统功能和性能需求分析</w:t>
      </w:r>
      <w:bookmarkEnd w:id="118"/>
      <w:bookmarkEnd w:id="119"/>
      <w:bookmarkEnd w:id="120"/>
      <w:bookmarkEnd w:id="121"/>
    </w:p>
    <w:p>
      <w:pPr>
        <w:widowControl/>
        <w:snapToGrid w:val="0"/>
        <w:spacing w:before="240" w:after="240" w:line="360" w:lineRule="auto"/>
        <w:ind w:firstLine="480"/>
        <w:rPr>
          <w:del w:id="303" w:author="y" w:date="2015-01-19T11:19:00Z"/>
          <w:rFonts w:ascii="仿宋" w:hAnsi="仿宋"/>
          <w:color w:val="FF0000"/>
          <w:kern w:val="0"/>
        </w:rPr>
      </w:pPr>
      <w:del w:id="304" w:author="y" w:date="2015-01-19T11:19:00Z">
        <w:r>
          <w:rPr>
            <w:rFonts w:ascii="仿宋" w:hAnsi="仿宋"/>
            <w:color w:val="FF0000"/>
            <w:kern w:val="0"/>
          </w:rPr>
          <w:delText>4、系统功能和性能需求分析：结合业务逻辑分析和信息数据量分析，详细分析信息系统的功能和性能需求；并对系统的处理能力、存储能力和传输能力进行总量分析，提出系统能力的总量指标</w:delText>
        </w:r>
      </w:del>
      <w:del w:id="305" w:author="y" w:date="2015-01-19T11:19:00Z">
        <w:r>
          <w:rPr>
            <w:rFonts w:hint="eastAsia" w:ascii="仿宋" w:hAnsi="仿宋" w:cs="Arial"/>
            <w:color w:val="FF0000"/>
            <w:kern w:val="0"/>
          </w:rPr>
          <w:delText>和应用系统的总体功能</w:delText>
        </w:r>
      </w:del>
      <w:del w:id="306" w:author="y" w:date="2015-01-19T11:19:00Z">
        <w:r>
          <w:rPr>
            <w:rFonts w:ascii="仿宋" w:hAnsi="仿宋"/>
            <w:color w:val="FF0000"/>
            <w:kern w:val="0"/>
          </w:rPr>
          <w:delText>。</w:delText>
        </w:r>
      </w:del>
    </w:p>
    <w:p>
      <w:pPr>
        <w:pStyle w:val="39"/>
        <w:spacing w:before="156" w:after="156"/>
      </w:pPr>
      <w:r>
        <w:rPr>
          <w:rFonts w:hint="eastAsia"/>
        </w:rPr>
        <w:t>随着贵州省政府的各类信息量越来越大，涉及到的部门越来越广泛，庞大的数据信息等待分析处理和存储交换，因此，实施贵州省电子政务网建设，构建切实可行的信息化系统和网络平台，将极大提高行政机关的管理水平和工作效率，加快内部的信息流通与信息的有效利用，为政府的核心机制更加高效灵活提供有力保证。</w:t>
      </w:r>
    </w:p>
    <w:p>
      <w:pPr>
        <w:pStyle w:val="39"/>
        <w:spacing w:before="156" w:after="156"/>
      </w:pPr>
      <w:r>
        <w:rPr>
          <w:rFonts w:hint="eastAsia"/>
        </w:rPr>
        <w:t>贵州省电子政务网应本着量力而行、应用为先的目标进行设计和建设，以国家和省关于电子政务建设的政策规定和技术标准为依据，结合本地信息化发展实际情况，对软、硬件和网络、安全等技术体系进行设计规划并组织实施，从而构建一个标准统一、功能完善、综合应用、安全可靠的政务平台。其总体需求主要包括以下方面：</w:t>
      </w:r>
    </w:p>
    <w:p>
      <w:pPr>
        <w:pStyle w:val="39"/>
        <w:spacing w:before="156" w:after="156"/>
      </w:pPr>
      <w:r>
        <w:rPr>
          <w:rFonts w:hint="eastAsia"/>
        </w:rPr>
        <w:t>摆脱时间和地域的限制，实现</w:t>
      </w:r>
      <w:del w:id="307" w:author="y" w:date="2015-01-19T14:05:00Z">
        <w:r>
          <w:rPr>
            <w:rFonts w:hint="eastAsia"/>
          </w:rPr>
          <w:delText>协同办公、</w:delText>
        </w:r>
      </w:del>
      <w:r>
        <w:rPr>
          <w:rFonts w:hint="eastAsia"/>
        </w:rPr>
        <w:t>分布式办公、移动办公、信息共享、集中存储和资料管理；建设和完善应用系统，提供全省政务工作信息化的业务支持。</w:t>
      </w:r>
    </w:p>
    <w:p>
      <w:pPr>
        <w:pStyle w:val="39"/>
        <w:spacing w:before="156" w:after="156"/>
      </w:pPr>
      <w:r>
        <w:rPr>
          <w:rFonts w:hint="eastAsia"/>
        </w:rPr>
        <w:t>统一标准，建立统一的组织架构管理体系，建立规范的办事流程和部门之间高效协同的工作机制；</w:t>
      </w:r>
    </w:p>
    <w:p>
      <w:pPr>
        <w:pStyle w:val="39"/>
        <w:spacing w:before="156" w:after="156"/>
      </w:pPr>
      <w:r>
        <w:rPr>
          <w:rFonts w:hint="eastAsia"/>
        </w:rPr>
        <w:t>建设和完善网络架构，实现政务信息资源的整合、共享和交换，避免信息孤岛；</w:t>
      </w:r>
    </w:p>
    <w:p>
      <w:pPr>
        <w:pStyle w:val="39"/>
        <w:spacing w:before="156" w:after="156"/>
      </w:pPr>
      <w:r>
        <w:rPr>
          <w:rFonts w:hint="eastAsia"/>
        </w:rPr>
        <w:t>建设和完善安全体系，部署系统的全面安全防护措施；建设和完善软、硬件设施，为电子政务平台建设奠定基础，提高全省政府参差不齐的电子政务建设水平。</w:t>
      </w:r>
    </w:p>
    <w:p>
      <w:pPr>
        <w:pStyle w:val="39"/>
        <w:spacing w:before="156" w:after="156"/>
      </w:pPr>
      <w:r>
        <w:rPr>
          <w:rFonts w:hint="eastAsia"/>
        </w:rPr>
        <w:t>把全省组织机构串联在一起进行网上办公，实现“规范审批流程、加强文件管理、促进信息流通、提高办公效率、实现分布办公”，从整体上对政府管理进行全面的业务优化，包括决策过程科学化，工作流程顺畅化，公务员行为规范化，业务数据集成化等。</w:t>
      </w:r>
    </w:p>
    <w:p>
      <w:pPr>
        <w:widowControl/>
        <w:jc w:val="center"/>
        <w:rPr>
          <w:rFonts w:ascii="宋体" w:hAnsi="宋体" w:cs="宋体"/>
          <w:kern w:val="0"/>
        </w:rPr>
      </w:pPr>
      <w:r>
        <w:rPr>
          <w:rFonts w:ascii="宋体" w:hAnsi="宋体" w:eastAsia="仿宋" w:cs="宋体"/>
          <w:kern w:val="0"/>
          <w:sz w:val="24"/>
          <w:szCs w:val="24"/>
          <w:lang w:val="en-US" w:eastAsia="zh-CN" w:bidi="ar-SA"/>
        </w:rPr>
        <w:pict>
          <v:shape id="图片 12" o:spid="_x0000_s1028" type="#_x0000_t75" style="height:240.75pt;width:423.4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ind w:firstLine="482"/>
        <w:jc w:val="center"/>
        <w:rPr>
          <w:b/>
          <w:color w:val="FF0000"/>
          <w:rPrChange w:id="308" w:author="y" w:date="2015-01-19T11:20:00Z">
            <w:rPr>
              <w:b/>
            </w:rPr>
          </w:rPrChange>
        </w:rPr>
      </w:pPr>
      <w:r>
        <w:rPr>
          <w:rFonts w:hint="eastAsia"/>
          <w:b/>
          <w:color w:val="FF0000"/>
          <w:rPrChange w:id="309" w:author="y" w:date="2015-01-19T11:20:00Z">
            <w:rPr>
              <w:rFonts w:hint="eastAsia"/>
              <w:b/>
            </w:rPr>
          </w:rPrChange>
        </w:rPr>
        <w:t>项目需求分析</w:t>
      </w:r>
    </w:p>
    <w:p>
      <w:pPr>
        <w:pStyle w:val="39"/>
        <w:spacing w:before="156" w:after="156"/>
      </w:pPr>
    </w:p>
    <w:p>
      <w:pPr>
        <w:pStyle w:val="4"/>
        <w:jc w:val="both"/>
      </w:pPr>
      <w:bookmarkStart w:id="122" w:name="_Toc363655087"/>
      <w:bookmarkStart w:id="123" w:name="_Toc388889317"/>
      <w:bookmarkStart w:id="124" w:name="_Toc406753030"/>
      <w:r>
        <w:rPr>
          <w:rFonts w:hint="eastAsia"/>
        </w:rPr>
        <w:t>大幅提升系统设计容量</w:t>
      </w:r>
      <w:bookmarkEnd w:id="122"/>
      <w:bookmarkEnd w:id="123"/>
      <w:bookmarkEnd w:id="124"/>
    </w:p>
    <w:p>
      <w:pPr>
        <w:pStyle w:val="39"/>
        <w:spacing w:before="156" w:after="156"/>
      </w:pPr>
      <w:ins w:id="310" w:author="y" w:date="2015-01-19T13:45:00Z">
        <w:r>
          <w:rPr>
            <w:rFonts w:hint="eastAsia"/>
          </w:rPr>
          <w:t>原</w:t>
        </w:r>
      </w:ins>
      <w:r>
        <w:rPr>
          <w:rFonts w:hint="eastAsia"/>
        </w:rPr>
        <w:t>贵州省三级政务协同云平台</w:t>
      </w:r>
      <w:del w:id="311" w:author="y" w:date="2015-01-19T13:45:00Z">
        <w:r>
          <w:rPr>
            <w:rFonts w:hint="eastAsia"/>
          </w:rPr>
          <w:delText>目前</w:delText>
        </w:r>
      </w:del>
      <w:r>
        <w:rPr>
          <w:rFonts w:hint="eastAsia"/>
        </w:rPr>
        <w:t>的注册用户数量已经达到</w:t>
      </w:r>
      <w:del w:id="312" w:author="y" w:date="2015-01-19T13:45:00Z">
        <w:r>
          <w:rPr>
            <w:rFonts w:hint="eastAsia"/>
          </w:rPr>
          <w:delText>12000</w:delText>
        </w:r>
      </w:del>
      <w:ins w:id="313" w:author="y" w:date="2015-01-19T13:45:00Z">
        <w:r>
          <w:rPr/>
          <w:t>40</w:t>
        </w:r>
      </w:ins>
      <w:ins w:id="314" w:author="y" w:date="2015-01-19T13:45:00Z">
        <w:r>
          <w:rPr>
            <w:rFonts w:hint="eastAsia"/>
          </w:rPr>
          <w:t>000</w:t>
        </w:r>
      </w:ins>
      <w:r>
        <w:rPr>
          <w:rFonts w:hint="eastAsia"/>
        </w:rPr>
        <w:t>人，重建之后，平台将覆盖全省各市、自治州人民政府，贵安新区管委会，各县（市、区、特区）人民政府，省政府各部门、各直属机构、各有关单位，注册人数将达到20万，并发达到5万，新部署的系统通过分布式部署和负载均衡等技术，做到各环节操作体验流畅，无性能瓶颈。</w:t>
      </w:r>
    </w:p>
    <w:p>
      <w:pPr>
        <w:pStyle w:val="4"/>
        <w:jc w:val="both"/>
      </w:pPr>
      <w:bookmarkStart w:id="125" w:name="_Toc388889318"/>
      <w:bookmarkStart w:id="126" w:name="_Toc406753031"/>
      <w:bookmarkStart w:id="127" w:name="_Toc363655088"/>
      <w:r>
        <w:rPr>
          <w:rFonts w:hint="eastAsia"/>
        </w:rPr>
        <w:t>实现分布式部署架构</w:t>
      </w:r>
      <w:bookmarkEnd w:id="125"/>
      <w:bookmarkEnd w:id="126"/>
    </w:p>
    <w:p>
      <w:pPr>
        <w:pStyle w:val="39"/>
        <w:spacing w:before="156" w:after="156"/>
      </w:pPr>
      <w:r>
        <w:rPr>
          <w:rFonts w:hint="eastAsia"/>
        </w:rPr>
        <w:t>为了让各独立平台统一应用，真正让平台发挥作用，结合分布式云部署的优势，现有系统的应用改造代价较小。两级分离部署，分布式架构将部署一套</w:t>
      </w:r>
      <w:del w:id="315" w:author="y" w:date="2015-01-19T14:07:00Z">
        <w:r>
          <w:rPr>
            <w:rFonts w:hint="eastAsia"/>
          </w:rPr>
          <w:delText>省政府</w:delText>
        </w:r>
      </w:del>
      <w:ins w:id="316" w:author="y" w:date="2015-01-19T14:07:00Z">
        <w:r>
          <w:rPr>
            <w:rFonts w:hint="eastAsia"/>
          </w:rPr>
          <w:t>省级政府</w:t>
        </w:r>
      </w:ins>
      <w:ins w:id="317" w:author="y" w:date="2015-01-19T14:06:00Z">
        <w:r>
          <w:rPr>
            <w:rFonts w:hint="eastAsia"/>
          </w:rPr>
          <w:t>公文</w:t>
        </w:r>
      </w:ins>
      <w:ins w:id="318" w:author="y" w:date="2015-01-19T14:06:00Z">
        <w:r>
          <w:rPr/>
          <w:t>办理及事务处理</w:t>
        </w:r>
      </w:ins>
      <w:del w:id="319" w:author="y" w:date="2015-01-19T14:05:00Z">
        <w:r>
          <w:rPr>
            <w:rFonts w:hint="eastAsia"/>
          </w:rPr>
          <w:delText>协同</w:delText>
        </w:r>
      </w:del>
      <w:r>
        <w:rPr>
          <w:rFonts w:hint="eastAsia"/>
        </w:rPr>
        <w:t>平台、</w:t>
      </w:r>
      <w:del w:id="320" w:author="y" w:date="2015-01-19T14:06:00Z">
        <w:r>
          <w:rPr>
            <w:rFonts w:hint="eastAsia"/>
          </w:rPr>
          <w:delText>九</w:delText>
        </w:r>
      </w:del>
      <w:ins w:id="321" w:author="y" w:date="2015-01-19T14:06:00Z">
        <w:r>
          <w:rPr>
            <w:rFonts w:hint="eastAsia"/>
          </w:rPr>
          <w:t>十</w:t>
        </w:r>
      </w:ins>
      <w:r>
        <w:rPr>
          <w:rFonts w:hint="eastAsia"/>
        </w:rPr>
        <w:t>套市州政府</w:t>
      </w:r>
      <w:ins w:id="322" w:author="y" w:date="2015-01-19T14:06:00Z">
        <w:r>
          <w:rPr>
            <w:rFonts w:hint="eastAsia"/>
          </w:rPr>
          <w:t>公文</w:t>
        </w:r>
      </w:ins>
      <w:ins w:id="323" w:author="y" w:date="2015-01-19T14:06:00Z">
        <w:r>
          <w:rPr/>
          <w:t>办理及事务处理</w:t>
        </w:r>
      </w:ins>
      <w:del w:id="324" w:author="y" w:date="2015-01-19T14:06:00Z">
        <w:r>
          <w:rPr>
            <w:rFonts w:hint="eastAsia"/>
          </w:rPr>
          <w:delText>协同</w:delText>
        </w:r>
      </w:del>
      <w:r>
        <w:rPr>
          <w:rFonts w:hint="eastAsia"/>
        </w:rPr>
        <w:t>平台（每个地州各建一个），每个分平台可以独立运行、独立管理、独立维护，单个系统故障不影响其他系统的运行。</w:t>
      </w:r>
    </w:p>
    <w:p>
      <w:pPr>
        <w:pStyle w:val="39"/>
        <w:spacing w:before="156" w:after="156"/>
      </w:pPr>
      <w:r>
        <w:rPr>
          <w:rFonts w:hint="eastAsia"/>
        </w:rPr>
        <w:t>各分平台分别拥有组织机构和用户，在省信息中心主平台和统一数据交换中心的支持下，多个地州和县区同时部署并运行的分平台可与主平台间进行完整的数据和应用对接，形成完整的组织机构树和完整的大平台系统。</w:t>
      </w:r>
    </w:p>
    <w:p>
      <w:pPr>
        <w:pStyle w:val="39"/>
        <w:spacing w:before="156" w:after="156"/>
        <w:rPr>
          <w:del w:id="325" w:author="y" w:date="2015-01-19T14:11:00Z"/>
        </w:rPr>
      </w:pPr>
      <w:del w:id="326" w:author="y" w:date="2015-01-19T14:11:00Z">
        <w:r>
          <w:rPr>
            <w:rFonts w:hint="eastAsia"/>
          </w:rPr>
          <w:delText>分布式部署支持多种模式，除了按照地域方式分布之外，也可以采取按照运营商进行部署，即采取1+3的部署模式，1-省信息中心负责统一的组织架构和省级单位的接入，3-分别针对电信、联通、移动的数据中心构建</w:delText>
        </w:r>
      </w:del>
      <w:del w:id="327" w:author="y" w:date="2015-01-19T14:10:00Z">
        <w:r>
          <w:rPr>
            <w:rFonts w:hint="eastAsia"/>
          </w:rPr>
          <w:delText>协同</w:delText>
        </w:r>
      </w:del>
      <w:del w:id="328" w:author="y" w:date="2015-01-19T14:11:00Z">
        <w:r>
          <w:rPr>
            <w:rFonts w:hint="eastAsia"/>
          </w:rPr>
          <w:delText>服务，对应基础线路的地市州访问其对应运营商的数据中心就可以。如果不同区域要跨运营商进行访问协同服务，必须要保障运营商之间的链路层是互通的，否则无法访问。</w:delText>
        </w:r>
      </w:del>
    </w:p>
    <w:p>
      <w:pPr>
        <w:pStyle w:val="39"/>
        <w:spacing w:before="156" w:after="156"/>
      </w:pPr>
      <w:r>
        <w:rPr>
          <w:rFonts w:hint="eastAsia"/>
        </w:rPr>
        <w:t>这种结构是可扩展的，随着平台推广的进程，这些分平台可陆续上线并接入省级平台。不同分平台之间实现跨边界的工作流定义、无缝数据传递等操作，让所有用户感觉不到各平台边界的存在。</w:t>
      </w:r>
    </w:p>
    <w:p>
      <w:pPr>
        <w:pStyle w:val="39"/>
        <w:spacing w:before="156" w:after="156"/>
      </w:pPr>
      <w:r>
        <w:rPr>
          <w:rFonts w:hint="eastAsia"/>
        </w:rPr>
        <w:t>分布式部署可以分散数据流量和并发访问压力，</w:t>
      </w:r>
      <w:ins w:id="329" w:author="y" w:date="2015-01-19T14:11:00Z">
        <w:r>
          <w:rPr>
            <w:rFonts w:hint="eastAsia"/>
          </w:rPr>
          <w:t>公文</w:t>
        </w:r>
      </w:ins>
      <w:ins w:id="330" w:author="y" w:date="2015-01-19T14:11:00Z">
        <w:r>
          <w:rPr/>
          <w:t>办理及事务处理</w:t>
        </w:r>
      </w:ins>
      <w:del w:id="331" w:author="y" w:date="2015-01-19T14:11:00Z">
        <w:r>
          <w:rPr>
            <w:rFonts w:hint="eastAsia"/>
          </w:rPr>
          <w:delText>协同</w:delText>
        </w:r>
      </w:del>
      <w:r>
        <w:rPr>
          <w:rFonts w:hint="eastAsia"/>
        </w:rPr>
        <w:t>系统核心业务的性能压力大大降低，短期内的性能改造主要集中在对</w:t>
      </w:r>
      <w:del w:id="332" w:author="y" w:date="2015-01-19T14:11:00Z">
        <w:r>
          <w:rPr>
            <w:rFonts w:hint="eastAsia"/>
          </w:rPr>
          <w:delText>协同</w:delText>
        </w:r>
      </w:del>
      <w:r>
        <w:rPr>
          <w:rFonts w:hint="eastAsia"/>
        </w:rPr>
        <w:t>门户与交换的改造上，计划做如下改进：</w:t>
      </w:r>
    </w:p>
    <w:p>
      <w:pPr>
        <w:pStyle w:val="39"/>
        <w:numPr>
          <w:ilvl w:val="0"/>
          <w:numId w:val="9"/>
        </w:numPr>
        <w:spacing w:before="156" w:after="156"/>
        <w:jc w:val="both"/>
      </w:pPr>
      <w:r>
        <w:rPr>
          <w:rFonts w:hint="eastAsia"/>
        </w:rPr>
        <w:t>除了</w:t>
      </w:r>
      <w:del w:id="333" w:author="y" w:date="2015-01-19T14:15:00Z">
        <w:r>
          <w:rPr>
            <w:rFonts w:hint="eastAsia"/>
          </w:rPr>
          <w:delText>在省中心政务外网</w:delText>
        </w:r>
      </w:del>
      <w:del w:id="334" w:author="y" w:date="2015-01-19T14:13:00Z">
        <w:r>
          <w:rPr>
            <w:rFonts w:hint="eastAsia"/>
          </w:rPr>
          <w:delText>设置数据中心</w:delText>
        </w:r>
      </w:del>
      <w:r>
        <w:rPr>
          <w:rFonts w:hint="eastAsia"/>
        </w:rPr>
        <w:t>部署</w:t>
      </w:r>
      <w:ins w:id="335" w:author="y" w:date="2015-01-19T14:14:00Z">
        <w:r>
          <w:rPr>
            <w:rFonts w:hint="eastAsia"/>
          </w:rPr>
          <w:t>电子</w:t>
        </w:r>
      </w:ins>
      <w:ins w:id="336" w:author="y" w:date="2015-01-19T14:14:00Z">
        <w:r>
          <w:rPr/>
          <w:t>政务网</w:t>
        </w:r>
      </w:ins>
      <w:ins w:id="337" w:author="y" w:date="2015-01-19T14:15:00Z">
        <w:r>
          <w:rPr>
            <w:rFonts w:hint="eastAsia"/>
          </w:rPr>
          <w:t>的组织管理中心(OMC)、门户管理系统(CPMC)和信息交换中心(ISNC)</w:t>
        </w:r>
      </w:ins>
      <w:del w:id="338" w:author="y" w:date="2015-01-19T14:12:00Z">
        <w:r>
          <w:rPr>
            <w:rFonts w:hint="eastAsia"/>
          </w:rPr>
          <w:delText>协同云</w:delText>
        </w:r>
      </w:del>
      <w:r>
        <w:rPr>
          <w:rFonts w:hint="eastAsia"/>
        </w:rPr>
        <w:t>以外，升级现有地区</w:t>
      </w:r>
      <w:ins w:id="339" w:author="y" w:date="2015-01-19T14:12:00Z">
        <w:r>
          <w:rPr>
            <w:rFonts w:hint="eastAsia"/>
          </w:rPr>
          <w:t>公文</w:t>
        </w:r>
      </w:ins>
      <w:ins w:id="340" w:author="y" w:date="2015-01-19T14:12:00Z">
        <w:r>
          <w:rPr/>
          <w:t>办理及事务处理</w:t>
        </w:r>
      </w:ins>
      <w:del w:id="341" w:author="y" w:date="2015-01-19T14:12:00Z">
        <w:r>
          <w:rPr>
            <w:rFonts w:hint="eastAsia"/>
          </w:rPr>
          <w:delText>协同</w:delText>
        </w:r>
      </w:del>
      <w:r>
        <w:rPr>
          <w:rFonts w:hint="eastAsia"/>
        </w:rPr>
        <w:t>为云部署模式或迁移现有系统</w:t>
      </w:r>
      <w:del w:id="342" w:author="y" w:date="2015-01-19T14:16:00Z">
        <w:r>
          <w:rPr>
            <w:rFonts w:hint="eastAsia"/>
          </w:rPr>
          <w:delText>进入到</w:delText>
        </w:r>
      </w:del>
      <w:del w:id="343" w:author="y" w:date="2015-01-19T14:15:00Z">
        <w:r>
          <w:rPr>
            <w:rFonts w:hint="eastAsia"/>
          </w:rPr>
          <w:delText>运营商</w:delText>
        </w:r>
      </w:del>
      <w:del w:id="344" w:author="y" w:date="2015-01-19T14:16:00Z">
        <w:r>
          <w:rPr>
            <w:rFonts w:hint="eastAsia"/>
          </w:rPr>
          <w:delText>协同服务数据中心</w:delText>
        </w:r>
      </w:del>
      <w:r>
        <w:rPr>
          <w:rFonts w:hint="eastAsia"/>
        </w:rPr>
        <w:t>；</w:t>
      </w:r>
    </w:p>
    <w:p>
      <w:pPr>
        <w:pStyle w:val="39"/>
        <w:numPr>
          <w:ilvl w:val="0"/>
          <w:numId w:val="9"/>
        </w:numPr>
        <w:spacing w:before="156" w:after="156"/>
        <w:jc w:val="both"/>
      </w:pPr>
      <w:r>
        <w:rPr>
          <w:rFonts w:hint="eastAsia"/>
        </w:rPr>
        <w:t>通过改造</w:t>
      </w:r>
      <w:ins w:id="345" w:author="y" w:date="2015-01-19T14:17:00Z">
        <w:r>
          <w:rPr>
            <w:rFonts w:hint="eastAsia"/>
          </w:rPr>
          <w:t>原</w:t>
        </w:r>
      </w:ins>
      <w:r>
        <w:rPr>
          <w:rFonts w:hint="eastAsia"/>
        </w:rPr>
        <w:t>协同服务平台将各</w:t>
      </w:r>
      <w:ins w:id="346" w:author="y" w:date="2015-01-19T14:16:00Z">
        <w:r>
          <w:rPr>
            <w:rFonts w:hint="eastAsia"/>
          </w:rPr>
          <w:t>公文</w:t>
        </w:r>
      </w:ins>
      <w:ins w:id="347" w:author="y" w:date="2015-01-19T14:16:00Z">
        <w:r>
          <w:rPr/>
          <w:t>办理及事务处理</w:t>
        </w:r>
      </w:ins>
      <w:del w:id="348" w:author="y" w:date="2015-01-19T14:16:00Z">
        <w:r>
          <w:rPr>
            <w:rFonts w:hint="eastAsia"/>
          </w:rPr>
          <w:delText>子协同</w:delText>
        </w:r>
      </w:del>
      <w:ins w:id="349" w:author="y" w:date="2015-01-19T14:16:00Z">
        <w:r>
          <w:rPr>
            <w:rFonts w:hint="eastAsia"/>
          </w:rPr>
          <w:t>系统</w:t>
        </w:r>
      </w:ins>
      <w:r>
        <w:rPr>
          <w:rFonts w:hint="eastAsia"/>
        </w:rPr>
        <w:t>聚合在一起实现</w:t>
      </w:r>
      <w:r>
        <w:t>SAAS</w:t>
      </w:r>
      <w:r>
        <w:rPr>
          <w:rFonts w:hint="eastAsia"/>
        </w:rPr>
        <w:t>服务；</w:t>
      </w:r>
    </w:p>
    <w:p>
      <w:pPr>
        <w:pStyle w:val="39"/>
        <w:numPr>
          <w:ilvl w:val="0"/>
          <w:numId w:val="9"/>
        </w:numPr>
        <w:spacing w:before="156" w:after="156"/>
        <w:jc w:val="both"/>
      </w:pPr>
      <w:r>
        <w:rPr>
          <w:rFonts w:hint="eastAsia"/>
        </w:rPr>
        <w:t>硬件资源采取云部署，提供</w:t>
      </w:r>
      <w:ins w:id="350" w:author="y" w:date="2015-01-19T14:17:00Z">
        <w:r>
          <w:rPr>
            <w:rFonts w:hint="eastAsia"/>
          </w:rPr>
          <w:t>IAAS</w:t>
        </w:r>
      </w:ins>
      <w:del w:id="351" w:author="y" w:date="2015-01-19T14:17:00Z">
        <w:r>
          <w:rPr>
            <w:rFonts w:hint="eastAsia"/>
          </w:rPr>
          <w:delText>ＩＡＡＳ</w:delText>
        </w:r>
      </w:del>
      <w:r>
        <w:rPr>
          <w:rFonts w:hint="eastAsia"/>
        </w:rPr>
        <w:t>服务；</w:t>
      </w:r>
    </w:p>
    <w:p>
      <w:pPr>
        <w:pStyle w:val="39"/>
        <w:numPr>
          <w:ilvl w:val="0"/>
          <w:numId w:val="9"/>
        </w:numPr>
        <w:spacing w:before="156" w:after="156"/>
        <w:jc w:val="both"/>
      </w:pPr>
      <w:ins w:id="352" w:author="y" w:date="2015-01-19T14:19:00Z">
        <w:r>
          <w:rPr>
            <w:rFonts w:hint="eastAsia"/>
          </w:rPr>
          <w:t>改造</w:t>
        </w:r>
      </w:ins>
      <w:ins w:id="353" w:author="y" w:date="2015-01-19T14:19:00Z">
        <w:r>
          <w:rPr/>
          <w:t>后</w:t>
        </w:r>
      </w:ins>
      <w:del w:id="354" w:author="y" w:date="2015-01-19T14:19:00Z">
        <w:r>
          <w:rPr>
            <w:rFonts w:hint="eastAsia"/>
          </w:rPr>
          <w:delText>协同云</w:delText>
        </w:r>
      </w:del>
      <w:ins w:id="355" w:author="y" w:date="2015-01-19T14:19:00Z">
        <w:r>
          <w:rPr>
            <w:rFonts w:hint="eastAsia"/>
          </w:rPr>
          <w:t>各子系统</w:t>
        </w:r>
      </w:ins>
      <w:r>
        <w:rPr>
          <w:rFonts w:hint="eastAsia"/>
        </w:rPr>
        <w:t>在顶层展现上表现一致。</w:t>
      </w:r>
    </w:p>
    <w:p>
      <w:pPr>
        <w:pStyle w:val="4"/>
        <w:jc w:val="both"/>
      </w:pPr>
      <w:bookmarkStart w:id="128" w:name="_Toc388889319"/>
      <w:bookmarkStart w:id="129" w:name="_Toc406753032"/>
      <w:r>
        <w:rPr>
          <w:rFonts w:hint="eastAsia"/>
        </w:rPr>
        <w:t>实现集群化部署、利用分级缓存技术</w:t>
      </w:r>
    </w:p>
    <w:p>
      <w:pPr>
        <w:pStyle w:val="39"/>
        <w:spacing w:before="156" w:after="156"/>
      </w:pPr>
      <w:r>
        <w:rPr>
          <w:rFonts w:hint="eastAsia"/>
        </w:rPr>
        <w:t>某些服务</w:t>
      </w:r>
      <w:r>
        <w:t>如门户</w:t>
      </w:r>
      <w:r>
        <w:rPr>
          <w:rFonts w:hint="eastAsia"/>
        </w:rPr>
        <w:t>，为了让各市（州）、县（市、区、特区）接入单位拥有良好的使用体验感，采用集群化部署模式、并利用分级缓存技术，缩短使用者打开页面的时间。</w:t>
      </w:r>
    </w:p>
    <w:p>
      <w:pPr>
        <w:pStyle w:val="39"/>
        <w:spacing w:before="156" w:after="156"/>
        <w:ind w:firstLine="0"/>
      </w:pPr>
      <w:r>
        <w:rPr>
          <w:rFonts w:ascii="Times New Roman" w:hAnsi="Times New Roman" w:eastAsia="仿宋" w:cs="Times New Roman"/>
          <w:kern w:val="2"/>
          <w:sz w:val="24"/>
          <w:szCs w:val="24"/>
          <w:lang w:val="en-US" w:eastAsia="zh-CN" w:bidi="ar-SA"/>
        </w:rPr>
        <w:pict>
          <v:shape id="图片 31" o:spid="_x0000_s1029" type="#_x0000_t75" style="height:478.2pt;width:441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pStyle w:val="39"/>
        <w:spacing w:before="156" w:after="156"/>
        <w:ind w:firstLine="0"/>
        <w:jc w:val="center"/>
      </w:pPr>
      <w:r>
        <w:rPr>
          <w:rFonts w:hint="eastAsia"/>
        </w:rPr>
        <w:t>门户部署</w:t>
      </w:r>
      <w:r>
        <w:t>架构图</w:t>
      </w:r>
    </w:p>
    <w:p>
      <w:pPr>
        <w:pStyle w:val="4"/>
        <w:jc w:val="both"/>
      </w:pPr>
      <w:r>
        <w:rPr>
          <w:rFonts w:hint="eastAsia"/>
        </w:rPr>
        <w:t>实现软硬一体化安全</w:t>
      </w:r>
      <w:bookmarkEnd w:id="128"/>
      <w:bookmarkEnd w:id="129"/>
    </w:p>
    <w:p>
      <w:pPr>
        <w:pStyle w:val="39"/>
        <w:spacing w:before="156" w:after="156"/>
      </w:pPr>
      <w:r>
        <w:rPr>
          <w:rFonts w:hint="eastAsia"/>
        </w:rPr>
        <w:t>按照通信网络安全，计算环境安全，区域边界安全三级保护安全要求进行设计：</w:t>
      </w:r>
    </w:p>
    <w:p>
      <w:pPr>
        <w:pStyle w:val="39"/>
        <w:numPr>
          <w:ilvl w:val="0"/>
          <w:numId w:val="10"/>
        </w:numPr>
        <w:spacing w:before="156" w:after="156"/>
        <w:jc w:val="both"/>
      </w:pPr>
      <w:r>
        <w:rPr>
          <w:rFonts w:hint="eastAsia"/>
        </w:rPr>
        <w:t>通信网络安全：需要实现网络结构安全，网络安全审计，网络设备防护，通信完整性，通信保密性，网络可信接入。</w:t>
      </w:r>
    </w:p>
    <w:p>
      <w:pPr>
        <w:pStyle w:val="39"/>
        <w:numPr>
          <w:ilvl w:val="0"/>
          <w:numId w:val="10"/>
        </w:numPr>
        <w:spacing w:before="156" w:after="156"/>
        <w:jc w:val="both"/>
      </w:pPr>
      <w:r>
        <w:rPr>
          <w:rFonts w:hint="eastAsia"/>
        </w:rPr>
        <w:t>计算环境安全：需要有身份鉴别，系统安全审计，入侵防范，主机恶意代码防范，强制访问控制，软件容错，数据完整与保密性，备份与恢复，资源控制，客体安全重用，抗抵赖性。</w:t>
      </w:r>
    </w:p>
    <w:p>
      <w:pPr>
        <w:pStyle w:val="39"/>
        <w:numPr>
          <w:ilvl w:val="0"/>
          <w:numId w:val="10"/>
        </w:numPr>
        <w:spacing w:before="156" w:after="156"/>
        <w:jc w:val="both"/>
      </w:pPr>
      <w:r>
        <w:rPr>
          <w:rFonts w:hint="eastAsia"/>
        </w:rPr>
        <w:t>区域边界安全：能进行边界访问控制，边界完整性检查，边界入侵防范，边界安全审计，边界恶意代码防范。</w:t>
      </w:r>
    </w:p>
    <w:p>
      <w:pPr>
        <w:pStyle w:val="39"/>
        <w:numPr>
          <w:ilvl w:val="0"/>
          <w:numId w:val="10"/>
        </w:numPr>
        <w:spacing w:before="156" w:after="156"/>
        <w:jc w:val="both"/>
      </w:pPr>
      <w:r>
        <w:rPr>
          <w:rFonts w:hint="eastAsia"/>
        </w:rPr>
        <w:t>设置安全管理机构，规范安全管理制度，通过安全管理平台实现数据库安全性，系统数据安全性，应用服务器安全性，传输安全性和身份确认。</w:t>
      </w:r>
    </w:p>
    <w:p>
      <w:pPr>
        <w:pStyle w:val="39"/>
        <w:numPr>
          <w:ilvl w:val="0"/>
          <w:numId w:val="10"/>
        </w:numPr>
        <w:spacing w:before="156" w:after="156"/>
        <w:jc w:val="both"/>
      </w:pPr>
      <w:r>
        <w:rPr>
          <w:rFonts w:hint="eastAsia"/>
        </w:rPr>
        <w:t>实现人员安全管理，系统建设管理，系统运维管理。</w:t>
      </w:r>
    </w:p>
    <w:p>
      <w:pPr>
        <w:pStyle w:val="4"/>
        <w:jc w:val="both"/>
      </w:pPr>
      <w:bookmarkStart w:id="130" w:name="_Toc388889320"/>
      <w:bookmarkStart w:id="131" w:name="_Toc406753033"/>
      <w:r>
        <w:rPr>
          <w:rFonts w:hint="eastAsia"/>
          <w:color w:val="FF0000"/>
          <w:rPrChange w:id="356" w:author="y" w:date="2015-01-19T11:21:00Z">
            <w:rPr>
              <w:rFonts w:hint="eastAsia"/>
            </w:rPr>
          </w:rPrChange>
        </w:rPr>
        <w:t>原有协同</w:t>
      </w:r>
      <w:ins w:id="357" w:author="y" w:date="2015-01-19T14:19:00Z">
        <w:r>
          <w:rPr>
            <w:rFonts w:hint="eastAsia"/>
            <w:color w:val="FF0000"/>
          </w:rPr>
          <w:t>系统</w:t>
        </w:r>
      </w:ins>
      <w:r>
        <w:rPr>
          <w:rFonts w:hint="eastAsia"/>
        </w:rPr>
        <w:t>继承、转换</w:t>
      </w:r>
      <w:bookmarkEnd w:id="130"/>
      <w:bookmarkEnd w:id="131"/>
    </w:p>
    <w:p>
      <w:pPr>
        <w:pStyle w:val="39"/>
        <w:spacing w:before="156" w:after="156"/>
      </w:pPr>
      <w:r>
        <w:rPr>
          <w:rFonts w:hint="eastAsia"/>
        </w:rPr>
        <w:t>贵州省电子政务</w:t>
      </w:r>
      <w:r>
        <w:t>网</w:t>
      </w:r>
      <w:r>
        <w:rPr>
          <w:rFonts w:hint="eastAsia"/>
        </w:rPr>
        <w:t>建成后，将实现全省政务</w:t>
      </w:r>
      <w:ins w:id="358" w:author="y" w:date="2015-01-19T14:19:00Z">
        <w:r>
          <w:rPr>
            <w:rFonts w:hint="eastAsia"/>
          </w:rPr>
          <w:t>公文</w:t>
        </w:r>
      </w:ins>
      <w:ins w:id="359" w:author="y" w:date="2015-01-19T14:19:00Z">
        <w:r>
          <w:rPr/>
          <w:t>办理及事务处理</w:t>
        </w:r>
      </w:ins>
      <w:del w:id="360" w:author="y" w:date="2015-01-19T14:19:00Z">
        <w:r>
          <w:rPr>
            <w:rFonts w:hint="eastAsia"/>
          </w:rPr>
          <w:delText>协同</w:delText>
        </w:r>
      </w:del>
      <w:r>
        <w:rPr>
          <w:rFonts w:hint="eastAsia"/>
        </w:rPr>
        <w:t>平台整合和统一。在此目标下，已在使用协同</w:t>
      </w:r>
      <w:ins w:id="361" w:author="y" w:date="2015-01-19T14:19:00Z">
        <w:r>
          <w:rPr>
            <w:rFonts w:hint="eastAsia"/>
          </w:rPr>
          <w:t>系统</w:t>
        </w:r>
      </w:ins>
      <w:r>
        <w:rPr>
          <w:rFonts w:hint="eastAsia"/>
        </w:rPr>
        <w:t>的政府用户将有两种处理方式：</w:t>
      </w:r>
    </w:p>
    <w:p>
      <w:pPr>
        <w:pStyle w:val="39"/>
        <w:spacing w:before="156" w:after="156"/>
      </w:pPr>
      <w:r>
        <w:rPr>
          <w:rFonts w:hint="eastAsia"/>
        </w:rPr>
        <w:t>继承：</w:t>
      </w:r>
      <w:ins w:id="362" w:author="y" w:date="2015-01-19T14:20:00Z">
        <w:r>
          <w:rPr>
            <w:rFonts w:hint="eastAsia"/>
          </w:rPr>
          <w:t>已</w:t>
        </w:r>
      </w:ins>
      <w:ins w:id="363" w:author="y" w:date="2015-01-19T14:20:00Z">
        <w:r>
          <w:rPr/>
          <w:t>使用</w:t>
        </w:r>
      </w:ins>
      <w:ins w:id="364" w:author="y" w:date="2015-01-19T14:20:00Z">
        <w:r>
          <w:rPr>
            <w:rFonts w:hint="eastAsia"/>
          </w:rPr>
          <w:t>G6</w:t>
        </w:r>
      </w:ins>
      <w:del w:id="365" w:author="y" w:date="2015-01-19T14:20:00Z">
        <w:r>
          <w:rPr>
            <w:rFonts w:hint="eastAsia"/>
          </w:rPr>
          <w:delText>采用致远产品的市州政府机构，</w:delText>
        </w:r>
      </w:del>
      <w:r>
        <w:rPr>
          <w:rFonts w:hint="eastAsia"/>
        </w:rPr>
        <w:t>协同系统</w:t>
      </w:r>
      <w:ins w:id="366" w:author="y" w:date="2015-01-19T14:22:00Z">
        <w:r>
          <w:rPr>
            <w:rFonts w:hint="eastAsia"/>
          </w:rPr>
          <w:t>的</w:t>
        </w:r>
      </w:ins>
      <w:ins w:id="367" w:author="y" w:date="2015-01-19T14:22:00Z">
        <w:r>
          <w:rPr/>
          <w:t>市州政府机构</w:t>
        </w:r>
      </w:ins>
      <w:r>
        <w:rPr>
          <w:rFonts w:hint="eastAsia"/>
        </w:rPr>
        <w:t>将统一升级到与</w:t>
      </w:r>
      <w:del w:id="368" w:author="y" w:date="2015-01-19T14:21:00Z">
        <w:r>
          <w:rPr>
            <w:rFonts w:hint="eastAsia"/>
          </w:rPr>
          <w:delText>云平台</w:delText>
        </w:r>
      </w:del>
      <w:ins w:id="369" w:author="y" w:date="2015-01-19T14:21:00Z">
        <w:r>
          <w:rPr>
            <w:rFonts w:hint="eastAsia"/>
          </w:rPr>
          <w:t>电子</w:t>
        </w:r>
      </w:ins>
      <w:ins w:id="370" w:author="y" w:date="2015-01-19T14:21:00Z">
        <w:r>
          <w:rPr/>
          <w:t>政务网</w:t>
        </w:r>
      </w:ins>
      <w:del w:id="371" w:author="y" w:date="2015-01-19T14:21:00Z">
        <w:r>
          <w:rPr>
            <w:rFonts w:hint="eastAsia"/>
          </w:rPr>
          <w:delText>相同</w:delText>
        </w:r>
      </w:del>
      <w:ins w:id="372" w:author="y" w:date="2015-01-19T14:21:00Z">
        <w:r>
          <w:rPr>
            <w:rFonts w:hint="eastAsia"/>
          </w:rPr>
          <w:t>对应</w:t>
        </w:r>
      </w:ins>
      <w:ins w:id="373" w:author="y" w:date="2015-01-19T14:21:00Z">
        <w:r>
          <w:rPr/>
          <w:t>的</w:t>
        </w:r>
      </w:ins>
      <w:ins w:id="374" w:author="y" w:date="2015-01-19T14:21:00Z">
        <w:r>
          <w:rPr>
            <w:rFonts w:hint="eastAsia"/>
          </w:rPr>
          <w:t>公文</w:t>
        </w:r>
      </w:ins>
      <w:ins w:id="375" w:author="y" w:date="2015-01-19T14:21:00Z">
        <w:r>
          <w:rPr/>
          <w:t>办理及事务处理</w:t>
        </w:r>
      </w:ins>
      <w:ins w:id="376" w:author="y" w:date="2015-01-19T14:21:00Z">
        <w:r>
          <w:rPr>
            <w:rFonts w:hint="eastAsia"/>
          </w:rPr>
          <w:t>系统</w:t>
        </w:r>
      </w:ins>
      <w:r>
        <w:rPr>
          <w:rFonts w:hint="eastAsia"/>
        </w:rPr>
        <w:t>版本，继承原有的数据继续使用，通过交换中心实现与省</w:t>
      </w:r>
      <w:ins w:id="377" w:author="y" w:date="2015-01-19T14:21:00Z">
        <w:r>
          <w:rPr>
            <w:rFonts w:hint="eastAsia"/>
          </w:rPr>
          <w:t>级公文</w:t>
        </w:r>
      </w:ins>
      <w:ins w:id="378" w:author="y" w:date="2015-01-19T14:21:00Z">
        <w:r>
          <w:rPr/>
          <w:t>办理及事务处理</w:t>
        </w:r>
      </w:ins>
      <w:del w:id="379" w:author="y" w:date="2015-01-19T14:21:00Z">
        <w:r>
          <w:rPr>
            <w:rFonts w:hint="eastAsia"/>
          </w:rPr>
          <w:delText>协同</w:delText>
        </w:r>
      </w:del>
      <w:r>
        <w:rPr>
          <w:rFonts w:hint="eastAsia"/>
        </w:rPr>
        <w:t>平台的信息交换和同步。</w:t>
      </w:r>
      <w:del w:id="380" w:author="y" w:date="2015-01-19T14:22:00Z">
        <w:r>
          <w:rPr>
            <w:rFonts w:hint="eastAsia"/>
          </w:rPr>
          <w:delText>采用致远产品的</w:delText>
        </w:r>
      </w:del>
      <w:r>
        <w:rPr>
          <w:rFonts w:hint="eastAsia"/>
        </w:rPr>
        <w:t>其他政府机构，应用较好，不能立即转换的用户，先升级到统一版本，通过交换中心实现与省</w:t>
      </w:r>
      <w:ins w:id="381" w:author="y" w:date="2015-01-19T14:23:00Z">
        <w:r>
          <w:rPr>
            <w:rFonts w:hint="eastAsia"/>
          </w:rPr>
          <w:t>级</w:t>
        </w:r>
      </w:ins>
      <w:del w:id="382" w:author="y" w:date="2015-01-19T14:23:00Z">
        <w:r>
          <w:rPr>
            <w:rFonts w:hint="eastAsia"/>
          </w:rPr>
          <w:delText>协同</w:delText>
        </w:r>
      </w:del>
      <w:ins w:id="383" w:author="y" w:date="2015-01-19T14:23:00Z">
        <w:r>
          <w:rPr>
            <w:rFonts w:hint="eastAsia"/>
          </w:rPr>
          <w:t>公文</w:t>
        </w:r>
      </w:ins>
      <w:ins w:id="384" w:author="y" w:date="2015-01-19T14:23:00Z">
        <w:r>
          <w:rPr/>
          <w:t>办理及事务处理</w:t>
        </w:r>
      </w:ins>
      <w:r>
        <w:rPr>
          <w:rFonts w:hint="eastAsia"/>
        </w:rPr>
        <w:t>平台的信息交换和同步。再根据省政府设定的时间要求逐步迁移和转换到电子政务</w:t>
      </w:r>
      <w:r>
        <w:t>网</w:t>
      </w:r>
      <w:r>
        <w:rPr>
          <w:rFonts w:hint="eastAsia"/>
        </w:rPr>
        <w:t>。</w:t>
      </w:r>
    </w:p>
    <w:p>
      <w:pPr>
        <w:pStyle w:val="39"/>
        <w:spacing w:before="156" w:after="156"/>
      </w:pPr>
      <w:r>
        <w:rPr>
          <w:rFonts w:hint="eastAsia"/>
        </w:rPr>
        <w:t>转换：</w:t>
      </w:r>
      <w:del w:id="385" w:author="y" w:date="2015-01-19T14:24:00Z">
        <w:r>
          <w:rPr>
            <w:rFonts w:hint="eastAsia"/>
          </w:rPr>
          <w:delText>采用致远产品的其他政府机构以及</w:delText>
        </w:r>
      </w:del>
      <w:r>
        <w:rPr>
          <w:rFonts w:hint="eastAsia"/>
        </w:rPr>
        <w:t>采用</w:t>
      </w:r>
      <w:ins w:id="386" w:author="y" w:date="2015-01-19T14:24:00Z">
        <w:r>
          <w:rPr>
            <w:rFonts w:hint="eastAsia"/>
          </w:rPr>
          <w:t>其它</w:t>
        </w:r>
      </w:ins>
      <w:del w:id="387" w:author="y" w:date="2015-01-19T14:24:00Z">
        <w:r>
          <w:rPr>
            <w:rFonts w:hint="eastAsia"/>
          </w:rPr>
          <w:delText>其他协同平台</w:delText>
        </w:r>
      </w:del>
      <w:ins w:id="388" w:author="y" w:date="2015-01-19T14:24:00Z">
        <w:r>
          <w:rPr>
            <w:rFonts w:hint="eastAsia"/>
          </w:rPr>
          <w:t>办公系统</w:t>
        </w:r>
      </w:ins>
      <w:r>
        <w:rPr>
          <w:rFonts w:hint="eastAsia"/>
        </w:rPr>
        <w:t>的政府机构，可摒弃原有系统，直接在电子政务</w:t>
      </w:r>
      <w:r>
        <w:t>网</w:t>
      </w:r>
      <w:r>
        <w:rPr>
          <w:rFonts w:hint="eastAsia"/>
        </w:rPr>
        <w:t>中建立子系统，直接转换到电子政务</w:t>
      </w:r>
      <w:r>
        <w:t>网</w:t>
      </w:r>
      <w:r>
        <w:rPr>
          <w:rFonts w:hint="eastAsia"/>
        </w:rPr>
        <w:t>平台中使用，原有系统可以保留数据继续备查。</w:t>
      </w:r>
    </w:p>
    <w:bookmarkEnd w:id="127"/>
    <w:p>
      <w:pPr>
        <w:pStyle w:val="4"/>
        <w:jc w:val="both"/>
      </w:pPr>
      <w:bookmarkStart w:id="132" w:name="_Toc363655090"/>
      <w:bookmarkStart w:id="133" w:name="_Toc388889321"/>
      <w:bookmarkStart w:id="134" w:name="_Toc406753034"/>
      <w:r>
        <w:rPr>
          <w:rFonts w:hint="eastAsia"/>
        </w:rPr>
        <w:t>结合实际的应用</w:t>
      </w:r>
      <w:bookmarkEnd w:id="132"/>
      <w:r>
        <w:rPr>
          <w:rFonts w:hint="eastAsia"/>
        </w:rPr>
        <w:t>创新</w:t>
      </w:r>
      <w:bookmarkEnd w:id="133"/>
      <w:bookmarkEnd w:id="134"/>
    </w:p>
    <w:p>
      <w:pPr>
        <w:pStyle w:val="39"/>
        <w:spacing w:before="156" w:after="156"/>
      </w:pPr>
      <w:r>
        <w:rPr>
          <w:rFonts w:hint="eastAsia"/>
        </w:rPr>
        <w:t>本次系统建设将对原有功能模块进行逐项梳理，摒弃其中极少使用、功能重复、或随业务发展已无实际意义的功能，保留和增强原平台中被广泛使用的重要功能模块，并新增大量实用的新功能，以适应电子政务业务需要。</w:t>
      </w:r>
    </w:p>
    <w:p>
      <w:pPr>
        <w:pStyle w:val="39"/>
        <w:spacing w:before="156" w:after="156"/>
      </w:pPr>
      <w:r>
        <w:rPr>
          <w:rFonts w:hint="eastAsia"/>
        </w:rPr>
        <w:t>系统增加</w:t>
      </w:r>
      <w:r>
        <w:rPr>
          <w:color w:val="FF0000"/>
          <w:rPrChange w:id="389" w:author="y" w:date="2015-01-19T11:21:00Z">
            <w:rPr/>
          </w:rPrChange>
        </w:rPr>
        <w:t>GZ-CPP</w:t>
      </w:r>
      <w:r>
        <w:rPr>
          <w:rFonts w:hint="eastAsia"/>
          <w:color w:val="FF0000"/>
          <w:rPrChange w:id="390" w:author="y" w:date="2015-01-19T11:21:00Z">
            <w:rPr>
              <w:rFonts w:hint="eastAsia"/>
            </w:rPr>
          </w:rPrChange>
        </w:rPr>
        <w:t>平台</w:t>
      </w:r>
      <w:r>
        <w:rPr>
          <w:rFonts w:hint="eastAsia"/>
        </w:rPr>
        <w:t>，建立统一门户，实现人员信息的整合呈现，增加领导分管工作的快捷查阅。</w:t>
      </w:r>
    </w:p>
    <w:p>
      <w:pPr>
        <w:pStyle w:val="4"/>
        <w:jc w:val="both"/>
      </w:pPr>
      <w:bookmarkStart w:id="135" w:name="_Toc363655091"/>
      <w:bookmarkStart w:id="136" w:name="_Toc388889322"/>
      <w:bookmarkStart w:id="137" w:name="_Toc406753035"/>
      <w:r>
        <w:rPr>
          <w:rFonts w:hint="eastAsia"/>
        </w:rPr>
        <w:t>实现系统高可维护性</w:t>
      </w:r>
      <w:bookmarkEnd w:id="135"/>
      <w:bookmarkEnd w:id="136"/>
      <w:bookmarkEnd w:id="137"/>
    </w:p>
    <w:p>
      <w:pPr>
        <w:pStyle w:val="39"/>
        <w:spacing w:before="156" w:after="156"/>
      </w:pPr>
      <w:r>
        <w:rPr>
          <w:rFonts w:hint="eastAsia"/>
        </w:rPr>
        <w:t>在保证高可用性的前提下，采用可扩充的分布式部署架构，使用负载均衡的集群部署架构，充分利用服务器虚拟化技术的优势，实现服务端的高可靠性和高可维护性。</w:t>
      </w:r>
    </w:p>
    <w:p>
      <w:pPr>
        <w:pStyle w:val="39"/>
        <w:spacing w:before="156" w:after="156"/>
      </w:pPr>
      <w:r>
        <w:rPr>
          <w:rFonts w:hint="eastAsia"/>
        </w:rPr>
        <w:t>系统实现故障自监控，一旦发现失效的服务应及时写入故障日志并通过邮件、短信等方式向管理员报警，降低故障发现时间，保障业务的连续运行。</w:t>
      </w:r>
    </w:p>
    <w:p>
      <w:pPr>
        <w:pStyle w:val="39"/>
        <w:spacing w:before="156" w:after="156"/>
      </w:pPr>
      <w:r>
        <w:rPr>
          <w:rFonts w:hint="eastAsia"/>
        </w:rPr>
        <w:t>系统业务数据（包括结构化数据和非结构化数据）与执行程序等系统数据分类存放，并根据可配置的备份策略自动备份，结合虚拟化服务器级备份策略，整体实现多层次、多颗粒度的数据级和应用级的备份和恢复。</w:t>
      </w:r>
    </w:p>
    <w:p>
      <w:pPr>
        <w:pStyle w:val="39"/>
        <w:spacing w:before="156" w:after="156"/>
      </w:pPr>
      <w:r>
        <w:rPr>
          <w:rFonts w:hint="eastAsia"/>
        </w:rPr>
        <w:t>为了保证数据的完备性，还需要有容灾备份方案：</w:t>
      </w:r>
    </w:p>
    <w:p>
      <w:pPr>
        <w:pStyle w:val="39"/>
        <w:numPr>
          <w:ilvl w:val="0"/>
          <w:numId w:val="11"/>
        </w:numPr>
        <w:spacing w:before="156" w:after="156"/>
        <w:jc w:val="both"/>
      </w:pPr>
      <w:r>
        <w:rPr>
          <w:rFonts w:hint="eastAsia"/>
        </w:rPr>
        <w:t>遵循异地备份原则；</w:t>
      </w:r>
    </w:p>
    <w:p>
      <w:pPr>
        <w:pStyle w:val="39"/>
        <w:numPr>
          <w:ilvl w:val="0"/>
          <w:numId w:val="11"/>
        </w:numPr>
        <w:spacing w:before="156" w:after="156"/>
        <w:jc w:val="both"/>
      </w:pPr>
      <w:r>
        <w:rPr>
          <w:rFonts w:hint="eastAsia"/>
        </w:rPr>
        <w:t>各地数据的灾备系统都在ＩＡＡＳ资源池内；</w:t>
      </w:r>
    </w:p>
    <w:p>
      <w:pPr>
        <w:pStyle w:val="39"/>
        <w:numPr>
          <w:ilvl w:val="0"/>
          <w:numId w:val="11"/>
        </w:numPr>
        <w:spacing w:before="156" w:after="156"/>
        <w:jc w:val="both"/>
      </w:pPr>
      <w:r>
        <w:rPr>
          <w:rFonts w:hint="eastAsia"/>
        </w:rPr>
        <w:t>非涉密数据，每套数据只考虑一份灾备数据。</w:t>
      </w:r>
    </w:p>
    <w:p>
      <w:pPr>
        <w:widowControl/>
        <w:snapToGrid w:val="0"/>
        <w:spacing w:before="240" w:after="240" w:line="360" w:lineRule="auto"/>
        <w:ind w:firstLine="480"/>
        <w:rPr>
          <w:rFonts w:ascii="仿宋" w:hAnsi="仿宋"/>
          <w:color w:val="FF0000"/>
          <w:kern w:val="0"/>
        </w:rPr>
      </w:pPr>
    </w:p>
    <w:p>
      <w:pPr>
        <w:pStyle w:val="3"/>
        <w:spacing w:before="312" w:after="156"/>
        <w:rPr>
          <w:color w:val="FF0000"/>
          <w:rPrChange w:id="391" w:author="y" w:date="2015-01-19T11:21:00Z">
            <w:rPr/>
          </w:rPrChange>
        </w:rPr>
      </w:pPr>
      <w:bookmarkStart w:id="138" w:name="_Toc407110451"/>
      <w:bookmarkStart w:id="139" w:name="_Toc407110723"/>
      <w:bookmarkStart w:id="140" w:name="_Toc407110791"/>
      <w:bookmarkStart w:id="141" w:name="_Toc407119585"/>
      <w:r>
        <w:rPr>
          <w:rFonts w:hint="eastAsia"/>
          <w:color w:val="FF0000"/>
          <w:rPrChange w:id="392" w:author="y" w:date="2015-01-19T11:21:00Z">
            <w:rPr>
              <w:rFonts w:hint="eastAsia"/>
            </w:rPr>
          </w:rPrChange>
        </w:rPr>
        <w:t>现状及差距</w:t>
      </w:r>
      <w:bookmarkEnd w:id="138"/>
      <w:bookmarkEnd w:id="139"/>
      <w:bookmarkEnd w:id="140"/>
      <w:bookmarkEnd w:id="141"/>
      <w:ins w:id="393" w:author="y" w:date="2015-01-19T11:21:00Z">
        <w:r>
          <w:rPr>
            <w:rFonts w:hint="eastAsia"/>
            <w:color w:val="FF0000"/>
          </w:rPr>
          <w:t>(标题</w:t>
        </w:r>
      </w:ins>
      <w:ins w:id="394" w:author="y" w:date="2015-01-19T11:21:00Z">
        <w:r>
          <w:rPr>
            <w:color w:val="FF0000"/>
          </w:rPr>
          <w:t>不对</w:t>
        </w:r>
      </w:ins>
      <w:ins w:id="395" w:author="y" w:date="2015-01-19T11:21:00Z">
        <w:r>
          <w:rPr>
            <w:rFonts w:hint="eastAsia"/>
            <w:color w:val="FF0000"/>
          </w:rPr>
          <w:t>)</w:t>
        </w:r>
      </w:ins>
    </w:p>
    <w:p>
      <w:pPr>
        <w:widowControl/>
        <w:snapToGrid w:val="0"/>
        <w:spacing w:before="240" w:after="240" w:line="360" w:lineRule="auto"/>
        <w:ind w:firstLine="480"/>
        <w:rPr>
          <w:del w:id="396" w:author="y" w:date="2015-01-19T11:21:00Z"/>
          <w:rFonts w:ascii="仿宋" w:hAnsi="仿宋"/>
          <w:color w:val="FF0000"/>
          <w:kern w:val="0"/>
        </w:rPr>
      </w:pPr>
      <w:del w:id="397" w:author="y" w:date="2015-01-19T11:21:00Z">
        <w:r>
          <w:rPr>
            <w:rFonts w:ascii="仿宋" w:hAnsi="仿宋"/>
            <w:color w:val="FF0000"/>
            <w:kern w:val="0"/>
          </w:rPr>
          <w:delText>5、信息系统装备和应用现状与差距：详细分析项目建设单位当前信息系统的装备状况，包括处理、存储、传输能力的设备存量情况和差距；分析信息化应用现状和应用系统功能现状及差距；提出信息系统装备的处理、存储、传输能力的增量指标，分析信息应用系统的功能增量。</w:delText>
        </w:r>
      </w:del>
    </w:p>
    <w:p>
      <w:pPr>
        <w:pStyle w:val="4"/>
        <w:jc w:val="both"/>
      </w:pPr>
      <w:bookmarkStart w:id="142" w:name="_Toc406753006"/>
      <w:r>
        <w:rPr>
          <w:rFonts w:hint="eastAsia"/>
        </w:rPr>
        <w:t>贵州省电子政务现状</w:t>
      </w:r>
      <w:bookmarkEnd w:id="142"/>
      <w:r>
        <w:rPr>
          <w:rFonts w:hint="eastAsia"/>
        </w:rPr>
        <w:t xml:space="preserve"> </w:t>
      </w:r>
    </w:p>
    <w:p>
      <w:pPr>
        <w:pStyle w:val="39"/>
        <w:spacing w:before="156" w:after="156"/>
      </w:pPr>
      <w:r>
        <w:rPr>
          <w:rFonts w:hint="eastAsia"/>
        </w:rPr>
        <w:t>近年来，我省电子政务建设取得了较快发展，一是贵州电子政务外网及骨干传输网基本建成，初步形成横向覆盖省直各部门、纵向连接</w:t>
      </w:r>
      <w:r>
        <w:rPr>
          <w:rFonts w:hint="eastAsia"/>
          <w:color w:val="FF0000"/>
        </w:rPr>
        <w:t>9个市（州）政府</w:t>
      </w:r>
      <w:r>
        <w:rPr>
          <w:rFonts w:hint="eastAsia"/>
        </w:rPr>
        <w:t>、</w:t>
      </w:r>
      <w:ins w:id="398" w:author="y" w:date="2015-01-19T11:22:00Z">
        <w:r>
          <w:rPr>
            <w:rFonts w:hint="eastAsia"/>
          </w:rPr>
          <w:t>贵安新区</w:t>
        </w:r>
      </w:ins>
      <w:ins w:id="399" w:author="y" w:date="2015-01-19T11:22:00Z">
        <w:r>
          <w:rPr/>
          <w:t>、</w:t>
        </w:r>
      </w:ins>
      <w:r>
        <w:rPr>
          <w:rFonts w:hint="eastAsia"/>
        </w:rPr>
        <w:t>88个县（区、市）政府及1400余个乡（镇）政府，向上连接国家外网，对外按国家安全标准与互联网实现逻辑隔离的省电子政务外网体系，9个市（州）政府及80%的省政府工作部门建立机关内部局域网，为各单位业务承载提供了基础网络支撑，为实现全省跨部门、跨地区的信息资源共享创造了条件。二是公共应用开展初见成效。我省96%的省直单位、100%市（州）和100%县（市、区、特区）人民政府建设了独立的门户网站，三级政府网站层级已经形成；政务</w:t>
      </w:r>
      <w:del w:id="400" w:author="y" w:date="2015-01-19T14:25:00Z">
        <w:r>
          <w:rPr>
            <w:rFonts w:hint="eastAsia"/>
          </w:rPr>
          <w:delText>协同</w:delText>
        </w:r>
      </w:del>
      <w:r>
        <w:rPr>
          <w:rFonts w:hint="eastAsia"/>
        </w:rPr>
        <w:t>办公系统已在省级部门和部分区县取得应用，各部门对</w:t>
      </w:r>
      <w:del w:id="401" w:author="y" w:date="2015-01-19T14:25:00Z">
        <w:r>
          <w:rPr>
            <w:rFonts w:hint="eastAsia"/>
          </w:rPr>
          <w:delText>协同</w:delText>
        </w:r>
      </w:del>
      <w:ins w:id="402" w:author="y" w:date="2015-01-19T14:25:00Z">
        <w:r>
          <w:rPr>
            <w:rFonts w:hint="eastAsia"/>
          </w:rPr>
          <w:t>电子</w:t>
        </w:r>
      </w:ins>
      <w:r>
        <w:rPr>
          <w:rFonts w:hint="eastAsia"/>
        </w:rPr>
        <w:t>办公的需求越来越强烈；已经建成省、市、县贯穿的行政审批和电子监察系统，网上办事能力逐步增强。三是主要行业电子政务建设取得卓越成效。“金保”、“金税”、“金质”等“金”字头工程应用全面深化，进一步提高了我省重点职能部门为民服务和行政办公能力；国土，人社、卫生等部门的应用大部分贯彻到社区甚至乡村。四是政务信息资源基础数据库具备较好基础，为进一步信息资源开发和利用奠定了基础。五是我省已开始建设贵州省大数据平台，为政务云提供基础设施资源支撑。</w:t>
      </w:r>
    </w:p>
    <w:p>
      <w:pPr>
        <w:pStyle w:val="39"/>
        <w:spacing w:before="156" w:after="156"/>
      </w:pPr>
      <w:r>
        <w:rPr>
          <w:rFonts w:hint="eastAsia"/>
        </w:rPr>
        <w:t>虽然我省政务信息化建设具有一定的基础，总体上看，电子政务建设仍处于初级应用阶段，电子政务建设和发展仍存在比较突出的问题，我省电子政务建设仍普遍存在信息资源低水平重复建设、重复投资、资源浪费、信息不能共享等现象，制约了政府政务管理与融合创新发展。</w:t>
      </w:r>
    </w:p>
    <w:p>
      <w:pPr>
        <w:pStyle w:val="4"/>
        <w:jc w:val="both"/>
      </w:pPr>
      <w:bookmarkStart w:id="143" w:name="_Toc394919976"/>
      <w:bookmarkStart w:id="144" w:name="_Toc406753007"/>
      <w:r>
        <w:rPr>
          <w:rFonts w:hint="eastAsia"/>
        </w:rPr>
        <w:t>政务协同平台现状</w:t>
      </w:r>
      <w:bookmarkEnd w:id="143"/>
      <w:bookmarkEnd w:id="144"/>
    </w:p>
    <w:p>
      <w:pPr>
        <w:pStyle w:val="39"/>
        <w:spacing w:before="156" w:after="156"/>
        <w:rPr>
          <w:color w:val="FF0000"/>
        </w:rPr>
      </w:pPr>
      <w:r>
        <w:rPr>
          <w:rFonts w:hint="eastAsia"/>
        </w:rPr>
        <w:t>注册人数</w:t>
      </w:r>
      <w:del w:id="403" w:author="y" w:date="2015-01-19T14:26:00Z">
        <w:r>
          <w:rPr>
            <w:rFonts w:hint="eastAsia"/>
            <w:color w:val="FF0000"/>
          </w:rPr>
          <w:delText>12000</w:delText>
        </w:r>
      </w:del>
      <w:ins w:id="404" w:author="y" w:date="2015-01-19T14:26:00Z">
        <w:r>
          <w:rPr>
            <w:color w:val="FF0000"/>
          </w:rPr>
          <w:t>40</w:t>
        </w:r>
      </w:ins>
      <w:ins w:id="405" w:author="y" w:date="2015-01-19T14:26:00Z">
        <w:r>
          <w:rPr>
            <w:rFonts w:hint="eastAsia"/>
            <w:color w:val="FF0000"/>
          </w:rPr>
          <w:t>000余</w:t>
        </w:r>
      </w:ins>
      <w:r>
        <w:rPr>
          <w:rFonts w:hint="eastAsia"/>
          <w:color w:val="FF0000"/>
        </w:rPr>
        <w:t>人，注册帐号为全省66家省厅单位厅领导及办公室主任，9个</w:t>
      </w:r>
      <w:del w:id="406" w:author="y" w:date="2015-01-19T14:27:00Z">
        <w:r>
          <w:rPr>
            <w:rFonts w:hint="eastAsia"/>
            <w:color w:val="FF0000"/>
          </w:rPr>
          <w:delText>地州</w:delText>
        </w:r>
      </w:del>
      <w:ins w:id="407" w:author="y" w:date="2015-01-19T14:27:00Z">
        <w:r>
          <w:rPr>
            <w:rFonts w:hint="eastAsia"/>
            <w:color w:val="FF0000"/>
          </w:rPr>
          <w:t>市州</w:t>
        </w:r>
      </w:ins>
      <w:r>
        <w:rPr>
          <w:rFonts w:hint="eastAsia"/>
          <w:color w:val="FF0000"/>
        </w:rPr>
        <w:t>主要领导及办公室工作人员，88个县区主要领导及办公室工作人员。</w:t>
      </w:r>
    </w:p>
    <w:p>
      <w:pPr>
        <w:pStyle w:val="39"/>
        <w:spacing w:before="156" w:after="156"/>
      </w:pPr>
      <w:r>
        <w:rPr>
          <w:rFonts w:hint="eastAsia"/>
        </w:rPr>
        <w:t>二开情况：多级公告栏目、与书生公文传输系统的集成、在线人数查看显示人员所在单位；所有二开为致远二开团队完成。</w:t>
      </w:r>
    </w:p>
    <w:p>
      <w:pPr>
        <w:pStyle w:val="39"/>
        <w:spacing w:before="156" w:after="156"/>
      </w:pPr>
      <w:r>
        <w:rPr>
          <w:rFonts w:hint="eastAsia"/>
        </w:rPr>
        <w:t>主要应用功能：意见征集、材料报送、信息公开、公文传输。</w:t>
      </w:r>
    </w:p>
    <w:p>
      <w:pPr>
        <w:pStyle w:val="4"/>
        <w:jc w:val="both"/>
      </w:pPr>
      <w:bookmarkStart w:id="145" w:name="_Toc394919977"/>
      <w:bookmarkStart w:id="146" w:name="_Toc406753008"/>
      <w:r>
        <w:rPr>
          <w:rFonts w:hint="eastAsia"/>
        </w:rPr>
        <w:t>移动政务平台现状</w:t>
      </w:r>
      <w:bookmarkEnd w:id="145"/>
      <w:bookmarkEnd w:id="146"/>
    </w:p>
    <w:p>
      <w:pPr>
        <w:pStyle w:val="39"/>
        <w:spacing w:before="156" w:after="156"/>
      </w:pPr>
      <w:r>
        <w:rPr>
          <w:rFonts w:hint="eastAsia"/>
        </w:rPr>
        <w:t>贵州移动政务平台，在贵州移动数据中心部署的G6 SP1 多组织版，2500并发，使用插件：全文检索、</w:t>
      </w:r>
      <w:r>
        <w:rPr>
          <w:color w:val="FF0000"/>
          <w:rPrChange w:id="408" w:author="y" w:date="2015-01-19T11:23:00Z">
            <w:rPr/>
          </w:rPrChange>
        </w:rPr>
        <w:t>M1</w:t>
      </w:r>
      <w:r>
        <w:rPr>
          <w:rFonts w:hint="eastAsia"/>
        </w:rPr>
        <w:t>、短信，</w:t>
      </w:r>
      <w:r>
        <w:rPr>
          <w:color w:val="FF0000"/>
          <w:rPrChange w:id="409" w:author="y" w:date="2015-01-19T11:23:00Z">
            <w:rPr/>
          </w:rPrChange>
        </w:rPr>
        <w:t>M1</w:t>
      </w:r>
      <w:r>
        <w:rPr>
          <w:rFonts w:hint="eastAsia"/>
        </w:rPr>
        <w:t>注册数 800，二次开发：二级登录页面、CA整合、集成短信、集成书生；所有二开为致远二开团队完成。</w:t>
      </w:r>
    </w:p>
    <w:p>
      <w:pPr>
        <w:pStyle w:val="39"/>
        <w:spacing w:before="156" w:after="156"/>
      </w:pPr>
      <w:r>
        <w:rPr>
          <w:rFonts w:hint="eastAsia"/>
        </w:rPr>
        <w:t>其中注册</w:t>
      </w:r>
      <w:r>
        <w:t>的单位包括</w:t>
      </w:r>
      <w:r>
        <w:rPr>
          <w:rFonts w:hint="eastAsia"/>
        </w:rPr>
        <w:t>贵州省水利厅、贵州省体育局、贵州省通信管理局、贵州省卫生厅、贵州省能源局、贵州省商务厅、贵州省总工会、贵州省妇女联合会、贵州省编委办、民革、民建、贵州省检察院等</w:t>
      </w:r>
      <w:r>
        <w:t>。</w:t>
      </w:r>
    </w:p>
    <w:p>
      <w:pPr>
        <w:pStyle w:val="4"/>
        <w:jc w:val="both"/>
      </w:pPr>
      <w:ins w:id="410" w:author="y" w:date="2015-01-19T14:29:00Z">
        <w:bookmarkStart w:id="147" w:name="_Toc394919978"/>
        <w:bookmarkStart w:id="148" w:name="_Toc406753009"/>
        <w:r>
          <w:rPr>
            <w:rFonts w:hint="eastAsia"/>
          </w:rPr>
          <w:t>贵州省单独</w:t>
        </w:r>
      </w:ins>
      <w:ins w:id="411" w:author="y" w:date="2015-01-19T14:29:00Z">
        <w:r>
          <w:rPr/>
          <w:t>使用致远产品的</w:t>
        </w:r>
      </w:ins>
      <w:del w:id="412" w:author="y" w:date="2015-01-19T14:29:00Z">
        <w:r>
          <w:rPr>
            <w:rFonts w:hint="eastAsia"/>
          </w:rPr>
          <w:delText>致远贵州其他</w:delText>
        </w:r>
      </w:del>
      <w:r>
        <w:rPr>
          <w:rFonts w:hint="eastAsia"/>
        </w:rPr>
        <w:t>政府机构用户现状</w:t>
      </w:r>
      <w:bookmarkEnd w:id="147"/>
      <w:bookmarkEnd w:id="148"/>
    </w:p>
    <w:p>
      <w:pPr>
        <w:pStyle w:val="39"/>
        <w:spacing w:before="156" w:after="156"/>
      </w:pPr>
      <w:r>
        <w:rPr>
          <w:rFonts w:hint="eastAsia"/>
        </w:rPr>
        <w:t>除贵州省政务协同平台及贵州省移动政务平台客户外，致远贵州现有政府用户59家，其中：</w:t>
      </w:r>
    </w:p>
    <w:p>
      <w:pPr>
        <w:pStyle w:val="39"/>
        <w:spacing w:before="156" w:after="156"/>
      </w:pPr>
      <w:r>
        <w:rPr>
          <w:rFonts w:hint="eastAsia"/>
        </w:rPr>
        <w:t>省厅单位16家：贵州省移民开发办、贵州省经济和信息化委员会、贵州省民委、贵州省地质矿产勘查开发局、贵州省政协、贵州省监狱管理局、贵州省发展和改革委员会、贵州省政法委、贵州省科技厅、贵州省新闻出版广电局、贵州省水文局、贵州省旅游局、贵州省招生考试院、中国武装警察贵州省总队、贵州省戒毒管理局、贵州省残联；</w:t>
      </w:r>
    </w:p>
    <w:p>
      <w:pPr>
        <w:pStyle w:val="39"/>
        <w:spacing w:before="156" w:after="156"/>
      </w:pPr>
      <w:r>
        <w:rPr>
          <w:rFonts w:hint="eastAsia"/>
        </w:rPr>
        <w:t>地州政府6家：贵阳市委、贵州省贵安新区管委会、毕节市政府、六盘水市政府、黔西南州政府、黔东南州政府；</w:t>
      </w:r>
    </w:p>
    <w:p>
      <w:pPr>
        <w:pStyle w:val="39"/>
        <w:spacing w:before="156" w:after="156"/>
      </w:pPr>
      <w:r>
        <w:rPr>
          <w:rFonts w:hint="eastAsia"/>
        </w:rPr>
        <w:t>县区政府13家：习水县政府、七星关区政府、红花岗区政府、云岩区政府、白云区政府、息烽县政府、雷山县政府、小河区政府、清镇市政府、普安县、贞丰县、修文县政府、顶效区</w:t>
      </w:r>
    </w:p>
    <w:p>
      <w:pPr>
        <w:pStyle w:val="4"/>
        <w:jc w:val="both"/>
      </w:pPr>
      <w:bookmarkStart w:id="149" w:name="_Toc406753010"/>
      <w:r>
        <w:rPr>
          <w:rFonts w:hint="eastAsia"/>
        </w:rPr>
        <w:t>基础设施建设现状</w:t>
      </w:r>
      <w:bookmarkEnd w:id="149"/>
      <w:r>
        <w:rPr>
          <w:rFonts w:hint="eastAsia"/>
        </w:rPr>
        <w:t xml:space="preserve"> </w:t>
      </w:r>
    </w:p>
    <w:p>
      <w:pPr>
        <w:pStyle w:val="39"/>
        <w:spacing w:before="156" w:after="156"/>
        <w:rPr>
          <w:szCs w:val="28"/>
        </w:rPr>
      </w:pPr>
      <w:r>
        <w:rPr>
          <w:szCs w:val="28"/>
        </w:rPr>
        <w:t>据前期调研报告统计，已反馈调研表的</w:t>
      </w:r>
      <w:r>
        <w:rPr>
          <w:szCs w:val="12"/>
        </w:rPr>
        <w:t xml:space="preserve"> </w:t>
      </w:r>
      <w:r>
        <w:rPr>
          <w:szCs w:val="28"/>
        </w:rPr>
        <w:t>59</w:t>
      </w:r>
      <w:r>
        <w:rPr>
          <w:szCs w:val="8"/>
        </w:rPr>
        <w:t xml:space="preserve"> </w:t>
      </w:r>
      <w:r>
        <w:rPr>
          <w:szCs w:val="28"/>
        </w:rPr>
        <w:t>家单位中，共建有机房</w:t>
      </w:r>
      <w:r>
        <w:rPr>
          <w:szCs w:val="16"/>
        </w:rPr>
        <w:t xml:space="preserve"> </w:t>
      </w:r>
      <w:r>
        <w:rPr>
          <w:szCs w:val="28"/>
        </w:rPr>
        <w:t>70</w:t>
      </w:r>
      <w:r>
        <w:rPr>
          <w:szCs w:val="16"/>
        </w:rPr>
        <w:t xml:space="preserve"> </w:t>
      </w:r>
      <w:r>
        <w:rPr>
          <w:szCs w:val="28"/>
        </w:rPr>
        <w:t>个，存在机房基础设施建设薄弱，机房建设标准较低，分散建设，造成浪费问题；共有服务器</w:t>
      </w:r>
      <w:r>
        <w:rPr>
          <w:szCs w:val="16"/>
        </w:rPr>
        <w:t xml:space="preserve"> </w:t>
      </w:r>
      <w:r>
        <w:rPr>
          <w:szCs w:val="28"/>
        </w:rPr>
        <w:t>1561</w:t>
      </w:r>
      <w:r>
        <w:rPr>
          <w:szCs w:val="16"/>
        </w:rPr>
        <w:t xml:space="preserve"> </w:t>
      </w:r>
      <w:r>
        <w:rPr>
          <w:szCs w:val="28"/>
        </w:rPr>
        <w:t>台，设备老化现象普遍，计算能力低，由于各单位有扩大业务应用范围的大量需求，原有服务器已不能满足业务应用需求；存储设备共</w:t>
      </w:r>
      <w:r>
        <w:rPr>
          <w:szCs w:val="12"/>
        </w:rPr>
        <w:t xml:space="preserve"> </w:t>
      </w:r>
      <w:r>
        <w:rPr>
          <w:szCs w:val="28"/>
        </w:rPr>
        <w:t>124</w:t>
      </w:r>
      <w:r>
        <w:rPr>
          <w:szCs w:val="8"/>
        </w:rPr>
        <w:t xml:space="preserve"> </w:t>
      </w:r>
      <w:r>
        <w:rPr>
          <w:szCs w:val="28"/>
        </w:rPr>
        <w:t>台，当前面临存储资源不集中，存储需求量大的问题；</w:t>
      </w:r>
    </w:p>
    <w:p>
      <w:pPr>
        <w:pStyle w:val="39"/>
        <w:spacing w:before="156" w:after="156"/>
        <w:rPr>
          <w:szCs w:val="28"/>
        </w:rPr>
      </w:pPr>
      <w:r>
        <w:rPr>
          <w:szCs w:val="28"/>
        </w:rPr>
        <w:t>网络方面存在电子政务外网带宽不高，包括省到市、市到县、县到乡镇，不能满足当前政务云</w:t>
      </w:r>
      <w:r>
        <w:rPr>
          <w:szCs w:val="12"/>
        </w:rPr>
        <w:t xml:space="preserve"> </w:t>
      </w:r>
      <w:r>
        <w:rPr>
          <w:szCs w:val="28"/>
        </w:rPr>
        <w:t>1+N</w:t>
      </w:r>
      <w:r>
        <w:rPr>
          <w:szCs w:val="8"/>
        </w:rPr>
        <w:t xml:space="preserve"> </w:t>
      </w:r>
      <w:r>
        <w:rPr>
          <w:szCs w:val="28"/>
        </w:rPr>
        <w:t>的部署需求，更不能满足未来电子政务应用的发展需要，互联网出口缺少有效管理，存在安全隐患的问题；</w:t>
      </w:r>
    </w:p>
    <w:p>
      <w:pPr>
        <w:pStyle w:val="39"/>
        <w:spacing w:before="156" w:after="156"/>
        <w:rPr>
          <w:szCs w:val="28"/>
        </w:rPr>
      </w:pPr>
      <w:r>
        <w:rPr>
          <w:szCs w:val="28"/>
        </w:rPr>
        <w:t>全省灾备抵御能力相对较弱，数据容灾备份能力不足；多数单位缺乏有效的安全管理体系，安全意识淡漠，普遍存在安全防护措施薄弱，安全体系不健全等问题。</w:t>
      </w:r>
    </w:p>
    <w:p>
      <w:pPr>
        <w:pStyle w:val="39"/>
        <w:spacing w:before="156" w:after="156"/>
        <w:rPr>
          <w:szCs w:val="28"/>
        </w:rPr>
      </w:pPr>
      <w:r>
        <w:rPr>
          <w:szCs w:val="28"/>
        </w:rPr>
        <w:t>各单位运行的应用系统中，基本都采用独立模式建设，造成支撑软件共享困难，各系统需单独采购支撑软件，存在重复购买、资金浪费的问题；绝大多数单位未开展数据共享和交换服务，严重阻碍信息资源共享、开发利用和业务协同；</w:t>
      </w:r>
    </w:p>
    <w:p>
      <w:pPr>
        <w:pStyle w:val="39"/>
        <w:spacing w:before="156" w:after="156"/>
        <w:rPr>
          <w:szCs w:val="28"/>
        </w:rPr>
      </w:pPr>
      <w:r>
        <w:rPr>
          <w:szCs w:val="28"/>
        </w:rPr>
        <w:t>各单位运维资金、运维人员情况不同</w:t>
      </w:r>
      <w:ins w:id="413" w:author="y" w:date="2015-01-19T14:31:00Z">
        <w:r>
          <w:rPr>
            <w:rFonts w:hint="eastAsia"/>
            <w:szCs w:val="28"/>
          </w:rPr>
          <w:t>，</w:t>
        </w:r>
      </w:ins>
      <w:r>
        <w:rPr>
          <w:szCs w:val="28"/>
        </w:rPr>
        <w:t>存在</w:t>
      </w:r>
      <w:del w:id="414" w:author="y" w:date="2015-01-19T14:31:00Z">
        <w:r>
          <w:rPr>
            <w:szCs w:val="28"/>
          </w:rPr>
          <w:delText>，</w:delText>
        </w:r>
      </w:del>
      <w:r>
        <w:rPr>
          <w:szCs w:val="28"/>
        </w:rPr>
        <w:t>信息化运维力量不均衡，运维处置流程不规范，整体运维能力较弱的问题。目前</w:t>
      </w:r>
      <w:ins w:id="415" w:author="y" w:date="2015-01-19T14:33:00Z">
        <w:r>
          <w:rPr>
            <w:rFonts w:hint="eastAsia"/>
            <w:szCs w:val="28"/>
          </w:rPr>
          <w:t>各单位</w:t>
        </w:r>
      </w:ins>
      <w:del w:id="416" w:author="y" w:date="2015-01-19T14:33:00Z">
        <w:r>
          <w:rPr>
            <w:szCs w:val="28"/>
          </w:rPr>
          <w:delText>政务云</w:delText>
        </w:r>
      </w:del>
      <w:r>
        <w:rPr>
          <w:szCs w:val="28"/>
        </w:rPr>
        <w:t>在建</w:t>
      </w:r>
      <w:del w:id="417" w:author="y" w:date="2015-01-19T14:33:00Z">
        <w:r>
          <w:rPr>
            <w:szCs w:val="28"/>
          </w:rPr>
          <w:delText>项目</w:delText>
        </w:r>
      </w:del>
      <w:ins w:id="418" w:author="y" w:date="2015-01-19T14:33:00Z">
        <w:r>
          <w:rPr>
            <w:rFonts w:hint="eastAsia"/>
            <w:szCs w:val="28"/>
          </w:rPr>
          <w:t>O</w:t>
        </w:r>
      </w:ins>
      <w:ins w:id="419" w:author="y" w:date="2015-01-19T14:33:00Z">
        <w:r>
          <w:rPr>
            <w:szCs w:val="28"/>
          </w:rPr>
          <w:t>A</w:t>
        </w:r>
      </w:ins>
      <w:ins w:id="420" w:author="y" w:date="2015-01-19T14:33:00Z">
        <w:r>
          <w:rPr>
            <w:rFonts w:hint="eastAsia"/>
            <w:szCs w:val="28"/>
          </w:rPr>
          <w:t>项目</w:t>
        </w:r>
      </w:ins>
      <w:del w:id="421" w:author="y" w:date="2015-01-19T14:32:00Z">
        <w:r>
          <w:rPr>
            <w:szCs w:val="28"/>
          </w:rPr>
          <w:delText>协同办公</w:delText>
        </w:r>
      </w:del>
      <w:r>
        <w:rPr>
          <w:szCs w:val="28"/>
        </w:rPr>
        <w:t>、行政审批、网站群整合等都对基础资源提出了应用需求。</w:t>
      </w:r>
    </w:p>
    <w:p>
      <w:pPr>
        <w:pStyle w:val="39"/>
        <w:spacing w:before="156" w:after="156"/>
        <w:rPr>
          <w:szCs w:val="28"/>
        </w:rPr>
      </w:pPr>
      <w:r>
        <w:rPr>
          <w:szCs w:val="28"/>
        </w:rPr>
        <w:t>在这种情况下，建设“云上贵州”平台，有效解决资源浪费，信息不能共享，信息安全薄弱，运维力量不均衡等一系列问题。</w:t>
      </w:r>
    </w:p>
    <w:p>
      <w:pPr>
        <w:pStyle w:val="39"/>
        <w:spacing w:before="156" w:after="156"/>
        <w:rPr>
          <w:szCs w:val="28"/>
        </w:rPr>
      </w:pPr>
    </w:p>
    <w:p>
      <w:pPr>
        <w:pStyle w:val="4"/>
        <w:jc w:val="both"/>
        <w:rPr>
          <w:color w:val="FF0000"/>
          <w:rPrChange w:id="422" w:author="y" w:date="2015-01-19T11:24:00Z">
            <w:rPr/>
          </w:rPrChange>
        </w:rPr>
      </w:pPr>
      <w:r>
        <w:rPr>
          <w:rFonts w:hint="eastAsia"/>
          <w:color w:val="FF0000"/>
          <w:rPrChange w:id="423" w:author="y" w:date="2015-01-19T11:24:00Z">
            <w:rPr>
              <w:rFonts w:hint="eastAsia"/>
            </w:rPr>
          </w:rPrChange>
        </w:rPr>
        <w:t>存在的问题和差距</w:t>
      </w:r>
      <w:ins w:id="424" w:author="y" w:date="2015-01-19T11:24:00Z">
        <w:r>
          <w:rPr>
            <w:rFonts w:hint="eastAsia"/>
            <w:color w:val="FF0000"/>
            <w:rPrChange w:id="425" w:author="y" w:date="2015-01-19T11:24:00Z">
              <w:rPr>
                <w:rFonts w:hint="eastAsia"/>
              </w:rPr>
            </w:rPrChange>
          </w:rPr>
          <w:t>（惠智</w:t>
        </w:r>
      </w:ins>
      <w:ins w:id="426" w:author="y" w:date="2015-01-19T11:24:00Z">
        <w:r>
          <w:rPr>
            <w:color w:val="FF0000"/>
            <w:rPrChange w:id="427" w:author="y" w:date="2015-01-19T11:24:00Z">
              <w:rPr/>
            </w:rPrChange>
          </w:rPr>
          <w:t>补充）</w:t>
        </w:r>
      </w:ins>
      <w:r>
        <w:rPr>
          <w:color w:val="FF0000"/>
          <w:rPrChange w:id="428" w:author="y" w:date="2015-01-19T11:24:00Z">
            <w:rPr/>
          </w:rPrChange>
        </w:rPr>
        <w:t xml:space="preserve"> </w:t>
      </w:r>
    </w:p>
    <w:p>
      <w:pPr>
        <w:pStyle w:val="39"/>
        <w:spacing w:before="156" w:after="156"/>
        <w:rPr>
          <w:kern w:val="0"/>
        </w:rPr>
      </w:pPr>
      <w:r>
        <w:rPr>
          <w:rFonts w:hint="eastAsia"/>
          <w:kern w:val="0"/>
        </w:rPr>
        <w:t>分析贵州省的信息化现状，主要存在以下问题。</w:t>
      </w:r>
    </w:p>
    <w:p>
      <w:pPr>
        <w:pStyle w:val="39"/>
        <w:spacing w:before="156" w:after="156"/>
        <w:rPr>
          <w:szCs w:val="28"/>
        </w:rPr>
      </w:pPr>
      <w:r>
        <w:rPr>
          <w:rFonts w:hint="eastAsia"/>
          <w:szCs w:val="28"/>
        </w:rPr>
        <w:t>（</w:t>
      </w:r>
      <w:r>
        <w:rPr>
          <w:szCs w:val="28"/>
        </w:rPr>
        <w:t>1</w:t>
      </w:r>
      <w:r>
        <w:rPr>
          <w:rFonts w:hint="eastAsia"/>
          <w:szCs w:val="28"/>
        </w:rPr>
        <w:t>）缺少顶层设计和整体规划。缺乏在全省范围内统一的电子政务、智慧政务顶层设计和整体规划，各部门各自建设、自主发展，不具备信息化规划建设的集约性。</w:t>
      </w:r>
    </w:p>
    <w:p>
      <w:pPr>
        <w:pStyle w:val="39"/>
        <w:spacing w:before="156" w:after="156"/>
        <w:rPr>
          <w:szCs w:val="28"/>
        </w:rPr>
      </w:pPr>
      <w:r>
        <w:rPr>
          <w:rFonts w:hint="eastAsia"/>
          <w:szCs w:val="28"/>
        </w:rPr>
        <w:t>（</w:t>
      </w:r>
      <w:r>
        <w:rPr>
          <w:szCs w:val="28"/>
        </w:rPr>
        <w:t>2</w:t>
      </w:r>
      <w:r>
        <w:rPr>
          <w:rFonts w:hint="eastAsia"/>
          <w:szCs w:val="28"/>
        </w:rPr>
        <w:t>）基础设施老旧，存在安全隐患，防灾抗灾能力弱。机房建设分散，但机房整体利用率参差不齐，资源浪费严重；同时网络出入口分散，网络带宽严重不足，后续设备更新及运维投入缺乏资金支持。</w:t>
      </w:r>
    </w:p>
    <w:p>
      <w:pPr>
        <w:pStyle w:val="39"/>
        <w:spacing w:before="156" w:after="156"/>
        <w:rPr>
          <w:szCs w:val="28"/>
        </w:rPr>
      </w:pPr>
      <w:r>
        <w:rPr>
          <w:rFonts w:hint="eastAsia"/>
          <w:szCs w:val="28"/>
        </w:rPr>
        <w:t>（3）重硬轻软情况突出，</w:t>
      </w:r>
      <w:r>
        <w:rPr>
          <w:szCs w:val="28"/>
        </w:rPr>
        <w:t>缺乏</w:t>
      </w:r>
      <w:r>
        <w:rPr>
          <w:rFonts w:hint="eastAsia"/>
          <w:szCs w:val="28"/>
        </w:rPr>
        <w:t>新技术应用。电子政务外网已经连通到乡镇街道，但缺乏适用性、实用性的政务业务系统，容易造成硬件网络资源的浪费。应用软件投资严重不足，特别在新技术的应用，如云计算、物联网、大数据、智能技术及移动互联等方面的应用很少，缺乏先进性和前瞻性。</w:t>
      </w:r>
    </w:p>
    <w:p>
      <w:pPr>
        <w:pStyle w:val="39"/>
        <w:spacing w:before="156" w:after="156"/>
        <w:rPr>
          <w:szCs w:val="28"/>
        </w:rPr>
      </w:pPr>
      <w:r>
        <w:rPr>
          <w:rFonts w:hint="eastAsia"/>
          <w:szCs w:val="28"/>
        </w:rPr>
        <w:t>（</w:t>
      </w:r>
      <w:r>
        <w:rPr>
          <w:szCs w:val="28"/>
        </w:rPr>
        <w:t>4</w:t>
      </w:r>
      <w:r>
        <w:rPr>
          <w:rFonts w:hint="eastAsia"/>
          <w:szCs w:val="28"/>
        </w:rPr>
        <w:t>）全省</w:t>
      </w:r>
      <w:ins w:id="429" w:author="y" w:date="2015-01-19T14:33:00Z">
        <w:r>
          <w:rPr>
            <w:rFonts w:hint="eastAsia"/>
          </w:rPr>
          <w:t>公文</w:t>
        </w:r>
      </w:ins>
      <w:ins w:id="430" w:author="y" w:date="2015-01-19T14:33:00Z">
        <w:r>
          <w:rPr/>
          <w:t>办理及事务处理</w:t>
        </w:r>
      </w:ins>
      <w:del w:id="431" w:author="y" w:date="2015-01-19T14:33:00Z">
        <w:r>
          <w:rPr>
            <w:rFonts w:hint="eastAsia"/>
            <w:szCs w:val="28"/>
          </w:rPr>
          <w:delText>协同</w:delText>
        </w:r>
      </w:del>
      <w:r>
        <w:rPr>
          <w:rFonts w:hint="eastAsia"/>
          <w:szCs w:val="28"/>
        </w:rPr>
        <w:t>一体化</w:t>
      </w:r>
      <w:del w:id="432" w:author="y" w:date="2015-01-19T14:33:00Z">
        <w:r>
          <w:rPr>
            <w:rFonts w:hint="eastAsia"/>
          </w:rPr>
          <w:delText>协同</w:delText>
        </w:r>
      </w:del>
      <w:r>
        <w:rPr>
          <w:rFonts w:hint="eastAsia"/>
          <w:szCs w:val="28"/>
        </w:rPr>
        <w:t>政务目标差距较大。</w:t>
      </w:r>
      <w:r>
        <w:rPr>
          <w:rFonts w:hint="eastAsia"/>
        </w:rPr>
        <w:t>部门级</w:t>
      </w:r>
      <w:del w:id="433" w:author="y" w:date="2015-01-19T14:33:00Z">
        <w:r>
          <w:rPr>
            <w:rFonts w:hint="eastAsia"/>
          </w:rPr>
          <w:delText>协同</w:delText>
        </w:r>
      </w:del>
      <w:r>
        <w:rPr>
          <w:rFonts w:hint="eastAsia"/>
        </w:rPr>
        <w:t>应用需求旺盛，但跨部门协同缺乏相应的手段</w:t>
      </w:r>
      <w:r>
        <w:rPr>
          <w:rFonts w:hint="eastAsia"/>
          <w:szCs w:val="28"/>
        </w:rPr>
        <w:t>，传统手工作业方式效容易引发公众对服务效率的不满，同时手工作业与部门间的信息不透明容易造成差错、滋生腐败。</w:t>
      </w:r>
    </w:p>
    <w:p>
      <w:pPr>
        <w:pStyle w:val="39"/>
        <w:spacing w:before="156" w:after="156"/>
        <w:rPr>
          <w:szCs w:val="28"/>
        </w:rPr>
      </w:pPr>
      <w:r>
        <w:rPr>
          <w:rFonts w:hint="eastAsia"/>
          <w:szCs w:val="28"/>
        </w:rPr>
        <w:t>（</w:t>
      </w:r>
      <w:r>
        <w:rPr>
          <w:szCs w:val="28"/>
        </w:rPr>
        <w:t>5</w:t>
      </w:r>
      <w:r>
        <w:rPr>
          <w:rFonts w:hint="eastAsia"/>
          <w:szCs w:val="28"/>
        </w:rPr>
        <w:t>）信息缺乏共享管理机制，信息共享率偏低，信息孤岛严重。</w:t>
      </w:r>
    </w:p>
    <w:p>
      <w:pPr>
        <w:pStyle w:val="39"/>
        <w:spacing w:before="156" w:after="156"/>
        <w:rPr>
          <w:kern w:val="0"/>
        </w:rPr>
      </w:pPr>
      <w:r>
        <w:rPr>
          <w:rFonts w:hint="eastAsia"/>
          <w:szCs w:val="28"/>
        </w:rPr>
        <w:t>总体上，贵州省的政务办公信息化处于起步阶段，离智慧政务的目标差距较</w:t>
      </w:r>
      <w:r>
        <w:rPr>
          <w:rFonts w:hint="eastAsia"/>
          <w:kern w:val="0"/>
        </w:rPr>
        <w:t>大，需要结合本次智慧城市的试点工作加快政务办公信息化的进程，实现面向服务型政府的创新、跨越式发展。</w:t>
      </w:r>
    </w:p>
    <w:p>
      <w:pPr>
        <w:widowControl/>
        <w:snapToGrid w:val="0"/>
        <w:spacing w:before="240" w:after="240" w:line="360" w:lineRule="auto"/>
        <w:ind w:firstLine="480"/>
        <w:rPr>
          <w:rFonts w:ascii="仿宋" w:hAnsi="仿宋"/>
          <w:color w:val="FF0000"/>
          <w:kern w:val="0"/>
        </w:rPr>
      </w:pPr>
    </w:p>
    <w:p>
      <w:pPr>
        <w:pStyle w:val="3"/>
        <w:spacing w:before="312" w:after="156"/>
        <w:rPr>
          <w:color w:val="FF0000"/>
          <w:rPrChange w:id="434" w:author="y" w:date="2015-01-19T11:26:00Z">
            <w:rPr/>
          </w:rPrChange>
        </w:rPr>
      </w:pPr>
      <w:commentRangeStart w:id="5"/>
      <w:bookmarkStart w:id="150" w:name="_Toc407110452"/>
      <w:bookmarkStart w:id="151" w:name="_Toc407110724"/>
      <w:bookmarkStart w:id="152" w:name="_Toc407110792"/>
      <w:bookmarkStart w:id="153" w:name="_Toc407119586"/>
      <w:r>
        <w:rPr>
          <w:rFonts w:hint="eastAsia"/>
          <w:color w:val="FF0000"/>
          <w:rPrChange w:id="435" w:author="y" w:date="2015-01-19T11:26:00Z">
            <w:rPr>
              <w:rFonts w:hint="eastAsia"/>
            </w:rPr>
          </w:rPrChange>
        </w:rPr>
        <w:t>项目建设的必要性</w:t>
      </w:r>
      <w:bookmarkEnd w:id="150"/>
      <w:bookmarkEnd w:id="151"/>
      <w:bookmarkEnd w:id="152"/>
      <w:bookmarkEnd w:id="153"/>
      <w:commentRangeEnd w:id="5"/>
      <w:r>
        <w:rPr>
          <w:rStyle w:val="35"/>
          <w:rFonts w:ascii="Times New Roman" w:hAnsi="Times New Roman" w:eastAsia="宋体"/>
          <w:b w:val="0"/>
          <w:bCs w:val="0"/>
          <w:color w:val="FF0000"/>
          <w:rPrChange w:id="436" w:author="y" w:date="2015-01-19T11:26:00Z">
            <w:rPr>
              <w:rStyle w:val="35"/>
              <w:rFonts w:ascii="Times New Roman" w:hAnsi="Times New Roman" w:eastAsia="宋体"/>
              <w:b w:val="0"/>
              <w:bCs w:val="0"/>
            </w:rPr>
          </w:rPrChange>
        </w:rPr>
        <w:commentReference w:id="5"/>
      </w:r>
      <w:ins w:id="437" w:author="y" w:date="2015-01-19T11:25:00Z">
        <w:r>
          <w:rPr>
            <w:rFonts w:hint="eastAsia"/>
            <w:color w:val="FF0000"/>
            <w:rPrChange w:id="438" w:author="y" w:date="2015-01-19T11:26:00Z">
              <w:rPr>
                <w:rFonts w:hint="eastAsia"/>
              </w:rPr>
            </w:rPrChange>
          </w:rPr>
          <w:t>（</w:t>
        </w:r>
      </w:ins>
      <w:ins w:id="439" w:author="y" w:date="2015-01-19T11:26:00Z">
        <w:r>
          <w:rPr>
            <w:rFonts w:hint="eastAsia"/>
            <w:color w:val="FF0000"/>
            <w:rPrChange w:id="440" w:author="y" w:date="2015-01-19T11:26:00Z">
              <w:rPr>
                <w:rFonts w:hint="eastAsia"/>
              </w:rPr>
            </w:rPrChange>
          </w:rPr>
          <w:t>大鹏</w:t>
        </w:r>
      </w:ins>
      <w:ins w:id="441" w:author="y" w:date="2015-01-19T11:26:00Z">
        <w:r>
          <w:rPr>
            <w:color w:val="FF0000"/>
            <w:rPrChange w:id="442" w:author="y" w:date="2015-01-19T11:26:00Z">
              <w:rPr/>
            </w:rPrChange>
          </w:rPr>
          <w:t>修改</w:t>
        </w:r>
      </w:ins>
      <w:ins w:id="443" w:author="y" w:date="2015-01-19T11:25:00Z">
        <w:r>
          <w:rPr>
            <w:color w:val="FF0000"/>
            <w:rPrChange w:id="444" w:author="y" w:date="2015-01-19T11:26:00Z">
              <w:rPr/>
            </w:rPrChange>
          </w:rPr>
          <w:t>）</w:t>
        </w:r>
      </w:ins>
    </w:p>
    <w:p>
      <w:pPr>
        <w:pStyle w:val="39"/>
        <w:spacing w:before="156" w:after="156"/>
        <w:rPr>
          <w:kern w:val="0"/>
        </w:rPr>
      </w:pPr>
      <w:r>
        <w:rPr>
          <w:rFonts w:hint="eastAsia"/>
          <w:kern w:val="0"/>
        </w:rPr>
        <w:t>贵州省电子政务网建设的必要性主要表现在：</w:t>
      </w:r>
    </w:p>
    <w:p>
      <w:pPr>
        <w:pStyle w:val="39"/>
        <w:spacing w:before="156" w:after="156"/>
      </w:pPr>
      <w:r>
        <w:t xml:space="preserve">1、基础设施资源建设的需要。政务云建设需要“云上贵州”平台提供计算、存储、网络、基础数据、应用支撑、运维保障、安全保障等资源和条件，保障政务云正常运行，本项目为后期政务云建设提供基础设施。 </w:t>
      </w:r>
    </w:p>
    <w:p>
      <w:pPr>
        <w:pStyle w:val="39"/>
        <w:spacing w:before="156" w:after="156"/>
      </w:pPr>
      <w:r>
        <w:t>2、政务协同应用平台的需要。政务云围绕全省各级政务部门深化电子政务公共应用，对现有数据、信息、系统实现整合，逐步满足跨地区、跨部门、跨层级信息共享、业务协同；创新电子政务应用模式，实现</w:t>
      </w:r>
      <w:del w:id="445" w:author="y" w:date="2015-01-19T17:59:00Z">
        <w:r>
          <w:rPr/>
          <w:delText>省、市、县、乡镇</w:delText>
        </w:r>
      </w:del>
      <w:ins w:id="446" w:author="y" w:date="2015-01-19T17:59:00Z">
        <w:r>
          <w:rPr/>
          <w:t>省、市、县、乡</w:t>
        </w:r>
      </w:ins>
      <w:r>
        <w:t xml:space="preserve">联动办公，建成多系统信息集成、一体化信息展现、个性化办公桌面、开放平台架构的贵州政务协同网”。 </w:t>
      </w:r>
    </w:p>
    <w:p>
      <w:pPr>
        <w:pStyle w:val="39"/>
        <w:spacing w:before="156" w:after="156"/>
      </w:pPr>
      <w:r>
        <w:t xml:space="preserve">3、全省统一政务门户的需要。政务云应满足政府网站整合需求，建设统一的政府网站规范标准，建立必要的规范制度，指导全省所属各厅局、市、县等进行网站建设，做到整体有序推进，合理调配资源，防止重复建设，建成全省统一公众服务门户，为公众提供便捷的政务服务。 </w:t>
      </w:r>
    </w:p>
    <w:p>
      <w:pPr>
        <w:pStyle w:val="39"/>
        <w:spacing w:before="156" w:after="156"/>
      </w:pPr>
      <w:r>
        <w:t xml:space="preserve">4、统一的政务信息资源体系建设的需要。通过政务基础库和政务资源目录的建设，实现对内提升决策、对外信息惠民、横向行业共享、纵向数据下放的全方位信息架构。 </w:t>
      </w:r>
    </w:p>
    <w:p>
      <w:pPr>
        <w:pStyle w:val="39"/>
        <w:spacing w:before="156" w:after="156"/>
      </w:pPr>
      <w:r>
        <w:t>5、电子政务运行维护体系建设的需要。政务云运行保障需由“云上贵州”</w:t>
      </w:r>
      <w:r>
        <w:rPr>
          <w:rFonts w:ascii="Calibri" w:hAnsi="Calibri" w:eastAsia="宋体" w:cs="黑体"/>
          <w:kern w:val="2"/>
          <w:sz w:val="21"/>
          <w:szCs w:val="22"/>
          <w:lang w:val="en-US" w:eastAsia="zh-CN" w:bidi="ar-SA"/>
        </w:rPr>
        <w:pict>
          <v:line id="Line 2" o:spid="_x0000_s1030" style="position:absolute;left:0;margin-left:88pt;margin-top:55pt;height:0.05pt;width:418pt;mso-position-horizontal-relative:page;mso-position-vertical-relative:page;rotation:0f;z-index:-251658240;" o:ole="f" fillcolor="#FFFFFF" filled="f" o:preferrelative="t" stroked="t" coordsize="21600,21600">
            <v:fill on="f" color2="#FFFFFF" focus="0%"/>
            <v:stroke weight="0.5pt" color="#000000" color2="#FFFFFF" miterlimit="2"/>
            <v:imagedata gain="65536f" blacklevel="0f" gamma="0"/>
            <o:lock v:ext="edit" position="f" selection="f" grouping="f" rotation="f" cropping="f" text="f" aspectratio="f"/>
          </v:line>
        </w:pict>
      </w:r>
      <w:r>
        <w:t xml:space="preserve">服务机构和各系统承建厂商及政务云管理单位共同承担，通过合理分工，建立统一的运维服务体系，制定服务标准和规范，为各政务部门提供满足需求、响应及时、安全可靠的运行保障服务。 </w:t>
      </w:r>
    </w:p>
    <w:p>
      <w:pPr>
        <w:pStyle w:val="39"/>
        <w:spacing w:before="156" w:after="156"/>
      </w:pPr>
      <w:r>
        <w:t>6、建设电子政务安全保障体系的需要。通过安全技术措施和安全管理措施，与“云上贵州”平台的安全保障配合，实现对贵州省电子政务整体的安全保障。</w:t>
      </w:r>
    </w:p>
    <w:p>
      <w:pPr>
        <w:widowControl/>
        <w:snapToGrid w:val="0"/>
        <w:spacing w:before="240" w:after="240" w:line="360" w:lineRule="auto"/>
        <w:ind w:firstLine="480"/>
        <w:rPr>
          <w:rFonts w:ascii="仿宋" w:hAnsi="仿宋"/>
          <w:color w:val="FF0000"/>
          <w:kern w:val="0"/>
        </w:rPr>
      </w:pPr>
      <w:r>
        <w:rPr>
          <w:rFonts w:hint="eastAsia"/>
        </w:rPr>
        <w:t>综上所述，随着贵州省政府的各类信息量越来越大，涉及到的部门越来越广泛，庞大的政务数据信息亟待进行分析处理和存储交换，在此情况下，结合贵州省本地信息化发展实际情况，对基础平台、软（硬）件、网络、安全等技术体系进行统一规划设计并组织实施，从而构建一个标准统一、功能完善、综合应用、安全可靠的统一电子政务平台——贵州省电子政务网是非常必要的选择。</w:t>
      </w:r>
    </w:p>
    <w:p>
      <w:pPr>
        <w:widowControl/>
        <w:spacing w:before="240" w:after="240" w:line="360" w:lineRule="auto"/>
        <w:ind w:firstLine="480"/>
        <w:rPr>
          <w:rFonts w:ascii="仿宋" w:hAnsi="仿宋"/>
          <w:b/>
          <w:bCs/>
          <w:kern w:val="44"/>
        </w:rPr>
      </w:pPr>
      <w:r>
        <w:rPr>
          <w:rFonts w:ascii="仿宋" w:hAnsi="仿宋"/>
        </w:rPr>
        <w:br w:type="page"/>
      </w:r>
    </w:p>
    <w:p>
      <w:pPr>
        <w:pStyle w:val="2"/>
        <w:spacing w:before="312" w:after="468"/>
      </w:pPr>
      <w:bookmarkStart w:id="154" w:name="_Toc407098567"/>
      <w:bookmarkStart w:id="155" w:name="_Toc407110453"/>
      <w:bookmarkStart w:id="156" w:name="_Toc407110725"/>
      <w:bookmarkStart w:id="157" w:name="_Toc407110793"/>
      <w:bookmarkStart w:id="158" w:name="_Toc407119587"/>
      <w:r>
        <w:t>总体建设方案</w:t>
      </w:r>
      <w:bookmarkEnd w:id="154"/>
      <w:bookmarkEnd w:id="155"/>
      <w:bookmarkEnd w:id="156"/>
      <w:bookmarkEnd w:id="157"/>
      <w:bookmarkEnd w:id="158"/>
    </w:p>
    <w:p>
      <w:pPr>
        <w:pStyle w:val="3"/>
        <w:spacing w:before="312" w:after="156"/>
      </w:pPr>
      <w:bookmarkStart w:id="159" w:name="_Toc407110454"/>
      <w:bookmarkStart w:id="160" w:name="_Toc407110726"/>
      <w:bookmarkStart w:id="161" w:name="_Toc407110794"/>
      <w:bookmarkStart w:id="162" w:name="_Toc407119588"/>
      <w:r>
        <w:t>建设原则和策略：</w:t>
      </w:r>
      <w:bookmarkEnd w:id="159"/>
      <w:bookmarkEnd w:id="160"/>
      <w:bookmarkEnd w:id="161"/>
      <w:bookmarkEnd w:id="162"/>
    </w:p>
    <w:p>
      <w:pPr>
        <w:pStyle w:val="4"/>
        <w:jc w:val="both"/>
      </w:pPr>
      <w:bookmarkStart w:id="163" w:name="_Toc406753038"/>
      <w:r>
        <w:rPr>
          <w:rFonts w:hint="eastAsia"/>
        </w:rPr>
        <w:t>系统建设原则</w:t>
      </w:r>
      <w:bookmarkEnd w:id="163"/>
    </w:p>
    <w:p>
      <w:pPr>
        <w:pStyle w:val="45"/>
        <w:jc w:val="both"/>
      </w:pPr>
      <w:bookmarkStart w:id="164" w:name="_Toc363655095"/>
      <w:bookmarkStart w:id="165" w:name="_Toc394920009"/>
      <w:bookmarkStart w:id="166" w:name="_Toc327181958"/>
      <w:bookmarkStart w:id="167" w:name="_Toc336246084"/>
      <w:r>
        <w:rPr>
          <w:rFonts w:hint="eastAsia"/>
        </w:rPr>
        <w:t>先进性原则</w:t>
      </w:r>
      <w:bookmarkEnd w:id="164"/>
      <w:bookmarkEnd w:id="165"/>
    </w:p>
    <w:p>
      <w:pPr>
        <w:pStyle w:val="39"/>
        <w:spacing w:before="156" w:after="156"/>
      </w:pPr>
      <w:r>
        <w:rPr>
          <w:rFonts w:hint="eastAsia"/>
        </w:rPr>
        <w:t>系统设计时应充分考虑技术的发展方向，应用目前业界先进成熟的软件技术和设计理念，强调系统底层的规范性、健壮性和架构弹性，满足需求持续扩展的要求。</w:t>
      </w:r>
    </w:p>
    <w:p>
      <w:pPr>
        <w:pStyle w:val="39"/>
        <w:spacing w:before="156" w:after="156"/>
      </w:pPr>
      <w:r>
        <w:rPr>
          <w:rFonts w:hint="eastAsia"/>
        </w:rPr>
        <w:t>技术先进性：采用多层</w:t>
      </w:r>
      <w:r>
        <w:t>B/S</w:t>
      </w:r>
      <w:r>
        <w:rPr>
          <w:rFonts w:hint="eastAsia"/>
        </w:rPr>
        <w:t>架构，应用面向对象设计（</w:t>
      </w:r>
      <w:r>
        <w:t>OOA</w:t>
      </w:r>
      <w:r>
        <w:rPr>
          <w:rFonts w:hint="eastAsia"/>
        </w:rPr>
        <w:t>）技术，面向服务（</w:t>
      </w:r>
      <w:r>
        <w:t>SOA</w:t>
      </w:r>
      <w:r>
        <w:rPr>
          <w:rFonts w:hint="eastAsia"/>
        </w:rPr>
        <w:t>）技术，面向接口技术、组件式开发技术，采用</w:t>
      </w:r>
      <w:r>
        <w:t>MVC</w:t>
      </w:r>
      <w:r>
        <w:rPr>
          <w:rFonts w:hint="eastAsia"/>
        </w:rPr>
        <w:t>、</w:t>
      </w:r>
      <w:r>
        <w:t>ORM</w:t>
      </w:r>
      <w:r>
        <w:rPr>
          <w:rFonts w:hint="eastAsia"/>
        </w:rPr>
        <w:t>、</w:t>
      </w:r>
      <w:r>
        <w:t>Web Service</w:t>
      </w:r>
      <w:r>
        <w:rPr>
          <w:rFonts w:hint="eastAsia"/>
        </w:rPr>
        <w:t>、AJAX等成熟而又有发展前途的先进技术。</w:t>
      </w:r>
    </w:p>
    <w:p>
      <w:pPr>
        <w:pStyle w:val="39"/>
        <w:spacing w:before="156" w:after="156"/>
      </w:pPr>
      <w:r>
        <w:rPr>
          <w:rFonts w:hint="eastAsia"/>
        </w:rPr>
        <w:t>架构先进性：所有模块设计采用平台化技术，实现接口设计规范、增删组件灵活、利于扩展的系统结构。系统数据结构设计合理，采用基于元数据的设计模式，保证数据、界面，处理流程的数据描述一致。</w:t>
      </w:r>
    </w:p>
    <w:p>
      <w:pPr>
        <w:pStyle w:val="39"/>
        <w:spacing w:before="156" w:after="156"/>
      </w:pPr>
      <w:r>
        <w:rPr>
          <w:rFonts w:hint="eastAsia"/>
        </w:rPr>
        <w:t>模式先进性：整个项目的服务结合国家对信息消费新模式的主张，设计需求方和建设方，运营方多方共赢互利的原则，建设起一种以实际应用价值为导向，可持续发展的发展机制。</w:t>
      </w:r>
    </w:p>
    <w:p>
      <w:pPr>
        <w:pStyle w:val="45"/>
        <w:jc w:val="both"/>
      </w:pPr>
      <w:bookmarkStart w:id="168" w:name="_Toc363655096"/>
      <w:bookmarkStart w:id="169" w:name="_Toc394920010"/>
      <w:r>
        <w:rPr>
          <w:rFonts w:hint="eastAsia"/>
        </w:rPr>
        <w:t>实用性原则</w:t>
      </w:r>
      <w:bookmarkEnd w:id="168"/>
      <w:bookmarkEnd w:id="169"/>
    </w:p>
    <w:p>
      <w:pPr>
        <w:pStyle w:val="39"/>
        <w:spacing w:before="156" w:after="156"/>
      </w:pPr>
      <w:r>
        <w:rPr>
          <w:rFonts w:hint="eastAsia"/>
        </w:rPr>
        <w:t>业务管理实用：系统设计和开发时充分考虑各业务层次、各环节管理中数据处理的便利和可行，把满足用户业务作为第一要素考虑，建成符合我市公务员办公管理模式、业务流程、制度规范的业务系统。</w:t>
      </w:r>
    </w:p>
    <w:p>
      <w:pPr>
        <w:pStyle w:val="39"/>
        <w:spacing w:before="156" w:after="156"/>
      </w:pPr>
      <w:r>
        <w:rPr>
          <w:rFonts w:hint="eastAsia"/>
        </w:rPr>
        <w:t>操作方便实用：通过整体规范的用户界面设计，力求界面风格一致，美观大方、操作便捷易学易用，整体用户体验符合当前主流趋势。用户界面内提供的菜单、报表、组织机构树、流程向导、查询工具、弹出通知等界面元素既符合平台用户的使用习惯，又在易用性细节方面仔细推敲，做到操作思路清晰、方便实用。</w:t>
      </w:r>
    </w:p>
    <w:p>
      <w:pPr>
        <w:pStyle w:val="39"/>
        <w:spacing w:before="156" w:after="156"/>
      </w:pPr>
      <w:r>
        <w:rPr>
          <w:rFonts w:hint="eastAsia"/>
        </w:rPr>
        <w:t>运维管理实用：系统提供方便易用管理员工具软件，管理员工具采用B/S结构，不在客户端安装软件，系统的升级、维护只集中在服务器端（移动APP采用自动推送方式更新），减少了维护工作量和维护成本投入。</w:t>
      </w:r>
    </w:p>
    <w:p>
      <w:pPr>
        <w:pStyle w:val="45"/>
        <w:jc w:val="both"/>
      </w:pPr>
      <w:bookmarkStart w:id="170" w:name="_Toc363655097"/>
      <w:bookmarkStart w:id="171" w:name="_Toc394920011"/>
      <w:r>
        <w:rPr>
          <w:rFonts w:hint="eastAsia"/>
        </w:rPr>
        <w:t>标准化原则</w:t>
      </w:r>
      <w:bookmarkEnd w:id="170"/>
      <w:bookmarkEnd w:id="171"/>
    </w:p>
    <w:p>
      <w:pPr>
        <w:pStyle w:val="39"/>
        <w:spacing w:before="156" w:after="156"/>
      </w:pPr>
      <w:r>
        <w:rPr>
          <w:rFonts w:hint="eastAsia"/>
        </w:rPr>
        <w:t>在项目管理和软件开发过程管理中引入业界通行的统一过程（RUP）框架，在完整的开发规范标准、文档标准、管理标准、质量标准的指导下，规范开发过程，提高软件的可靠性和可维护性。同时，选用市场上成熟的中间件、数据库、开发工具等支撑软件，进一步降低在开发过程中和后续维护、升级或迁移工作中的技术风险。</w:t>
      </w:r>
    </w:p>
    <w:p>
      <w:pPr>
        <w:pStyle w:val="45"/>
        <w:jc w:val="both"/>
      </w:pPr>
      <w:bookmarkStart w:id="172" w:name="_Toc363655098"/>
      <w:bookmarkStart w:id="173" w:name="_Toc394920012"/>
      <w:r>
        <w:rPr>
          <w:rFonts w:hint="eastAsia"/>
        </w:rPr>
        <w:t>兼容性原则</w:t>
      </w:r>
      <w:bookmarkEnd w:id="172"/>
      <w:bookmarkEnd w:id="173"/>
    </w:p>
    <w:p>
      <w:pPr>
        <w:pStyle w:val="39"/>
        <w:spacing w:before="156" w:after="156"/>
      </w:pPr>
      <w:r>
        <w:rPr>
          <w:rFonts w:hint="eastAsia"/>
        </w:rPr>
        <w:t>系统在服务端和客户端均基于标准化的协议和接口，保证相当大的兼容性。</w:t>
      </w:r>
    </w:p>
    <w:p>
      <w:pPr>
        <w:pStyle w:val="39"/>
        <w:spacing w:before="156" w:after="156"/>
      </w:pPr>
      <w:r>
        <w:rPr>
          <w:rFonts w:hint="eastAsia"/>
        </w:rPr>
        <w:t>在服务端，标准协议和接口的功能模块，使得底层的支撑组件的选择更加广泛和灵活，例如邮件模块采用标准的SMTP/POP协议使系统可以兼容市面上几乎全部的邮件系统、开放数据访问模型的应用使系统可以兼容各种主流数据库等。</w:t>
      </w:r>
    </w:p>
    <w:p>
      <w:pPr>
        <w:pStyle w:val="39"/>
        <w:spacing w:before="156" w:after="156"/>
      </w:pPr>
      <w:r>
        <w:rPr>
          <w:rFonts w:hint="eastAsia"/>
        </w:rPr>
        <w:t>在客户端，严格符合XML、XHTML、HTML5等协议的WEB用户界面使平台系统广泛的支持绝大多数浏览器（包括IE内核和非IE内核，以及移动版浏览器）、操作系统（包括移动操作系统），部分高级功能所需的Office软件、媒体播放组件等也采用最新的格式标准，并保持对现有软件和格式的最大兼容性。</w:t>
      </w:r>
    </w:p>
    <w:p>
      <w:pPr>
        <w:pStyle w:val="45"/>
        <w:jc w:val="both"/>
      </w:pPr>
      <w:bookmarkStart w:id="174" w:name="_Toc363655099"/>
      <w:bookmarkStart w:id="175" w:name="_Toc394920013"/>
      <w:r>
        <w:rPr>
          <w:rFonts w:hint="eastAsia"/>
        </w:rPr>
        <w:t>开放性原则</w:t>
      </w:r>
      <w:bookmarkEnd w:id="174"/>
      <w:bookmarkEnd w:id="175"/>
    </w:p>
    <w:p>
      <w:pPr>
        <w:pStyle w:val="39"/>
        <w:spacing w:before="156" w:after="156"/>
      </w:pPr>
      <w:r>
        <w:rPr>
          <w:rFonts w:hint="eastAsia"/>
        </w:rPr>
        <w:t>系统各模块采用共同技术标准构成一个开放的、易扩充的、统一软件的系统。全面支持跨硬件平台、跨操作系统、跨数据库，在系统扩充和升级时能够实现平滑过渡。基于框架的组件化设计，可以随时增加新的功能模块和业务组件，提供二次开发平台，提供元数据详细说明和数据字典，使维保人员和后续开发人员容易理解数据结构，便于维护系统。采用基于XML的数据交换语言，支持与第三方软件的政务应用系统集成。</w:t>
      </w:r>
    </w:p>
    <w:p>
      <w:pPr>
        <w:pStyle w:val="45"/>
        <w:jc w:val="both"/>
      </w:pPr>
      <w:bookmarkStart w:id="176" w:name="_Toc363655100"/>
      <w:bookmarkStart w:id="177" w:name="_Toc394920014"/>
      <w:r>
        <w:rPr>
          <w:rFonts w:hint="eastAsia"/>
        </w:rPr>
        <w:t>共享性原则</w:t>
      </w:r>
      <w:bookmarkEnd w:id="176"/>
      <w:bookmarkEnd w:id="177"/>
    </w:p>
    <w:p>
      <w:pPr>
        <w:pStyle w:val="39"/>
        <w:spacing w:before="156" w:after="156"/>
      </w:pPr>
      <w:r>
        <w:rPr>
          <w:rFonts w:hint="eastAsia"/>
        </w:rPr>
        <w:t>新版平台在设计时应保证系统数据在各业务模块、各子平台之间的互联互通，相互共享。设计构建统一业务数据资源库为各业务模块提供完整、一致和准确的数据支持，各业务模块根据权限检索和调用共享数据资源池中的数据，避免数据的重复录入，提高数据库效率，提高数据资源的利用率。</w:t>
      </w:r>
    </w:p>
    <w:p>
      <w:pPr>
        <w:pStyle w:val="45"/>
        <w:jc w:val="both"/>
      </w:pPr>
      <w:bookmarkStart w:id="178" w:name="_Toc363655101"/>
      <w:bookmarkStart w:id="179" w:name="_Toc394920015"/>
      <w:r>
        <w:rPr>
          <w:rFonts w:hint="eastAsia"/>
        </w:rPr>
        <w:t>可扩展性原则</w:t>
      </w:r>
      <w:bookmarkEnd w:id="178"/>
      <w:bookmarkEnd w:id="179"/>
    </w:p>
    <w:p>
      <w:pPr>
        <w:pStyle w:val="39"/>
        <w:spacing w:before="156" w:after="156"/>
      </w:pPr>
      <w:r>
        <w:rPr>
          <w:rFonts w:hint="eastAsia"/>
        </w:rPr>
        <w:t>考虑到平台系统改版建设是一个渐进式的过程，后续将会应对需求的变化补充新的功能，系统采用模块式结构，所有功能模块均可通过统一的接口层调用底层系统服务和数据流引擎，这种平台化技术保证了系统动态可扩展。可以实时地增加或减少应用模块，实现新需求的快速响应。</w:t>
      </w:r>
      <w:bookmarkEnd w:id="166"/>
      <w:bookmarkEnd w:id="167"/>
    </w:p>
    <w:p>
      <w:pPr>
        <w:pStyle w:val="39"/>
        <w:spacing w:before="156" w:after="156"/>
      </w:pPr>
    </w:p>
    <w:p>
      <w:pPr>
        <w:pStyle w:val="4"/>
        <w:jc w:val="both"/>
      </w:pPr>
      <w:bookmarkStart w:id="180" w:name="_Toc295292241"/>
      <w:bookmarkStart w:id="181" w:name="_Toc403082349"/>
      <w:bookmarkStart w:id="182" w:name="_Toc406753039"/>
      <w:r>
        <w:rPr>
          <w:rFonts w:hint="eastAsia"/>
        </w:rPr>
        <w:t>设计策略</w:t>
      </w:r>
      <w:bookmarkEnd w:id="180"/>
      <w:bookmarkEnd w:id="181"/>
      <w:bookmarkEnd w:id="182"/>
    </w:p>
    <w:p>
      <w:pPr>
        <w:pStyle w:val="39"/>
        <w:spacing w:before="156" w:after="156"/>
      </w:pPr>
      <w:r>
        <w:rPr>
          <w:rFonts w:hint="eastAsia"/>
        </w:rPr>
        <w:t>为了适应贵州省电子政务网</w:t>
      </w:r>
      <w:ins w:id="447" w:author="y" w:date="2015-01-19T17:59:00Z">
        <w:r>
          <w:rPr>
            <w:rFonts w:ascii="仿宋" w:hAnsi="仿宋"/>
          </w:rPr>
          <w:t>省、市、县、乡</w:t>
        </w:r>
      </w:ins>
      <w:ins w:id="448" w:author="y" w:date="2015-01-19T13:46:00Z">
        <w:r>
          <w:rPr>
            <w:rFonts w:ascii="仿宋" w:hAnsi="仿宋"/>
          </w:rPr>
          <w:t>各级政府</w:t>
        </w:r>
      </w:ins>
      <w:del w:id="449" w:author="y" w:date="2015-01-19T13:46:00Z">
        <w:r>
          <w:rPr>
            <w:rFonts w:hint="eastAsia"/>
          </w:rPr>
          <w:delText>省、地市、县三级</w:delText>
        </w:r>
      </w:del>
      <w:r>
        <w:rPr>
          <w:rFonts w:hint="eastAsia"/>
        </w:rPr>
        <w:t>机构不同业务需求的要求，系统在设计中为今后的结构变化预留了充分的空间，可以不间断地开发、完善各模块功能。根据贵州省</w:t>
      </w:r>
      <w:del w:id="450" w:author="y" w:date="2015-01-19T14:34:00Z">
        <w:r>
          <w:rPr>
            <w:rFonts w:hint="eastAsia"/>
          </w:rPr>
          <w:delText>大数据协同政务云</w:delText>
        </w:r>
      </w:del>
      <w:ins w:id="451" w:author="y" w:date="2015-01-19T14:34:00Z">
        <w:r>
          <w:rPr>
            <w:rFonts w:hint="eastAsia"/>
          </w:rPr>
          <w:t>电子政务</w:t>
        </w:r>
      </w:ins>
      <w:ins w:id="452" w:author="y" w:date="2015-01-19T14:34:00Z">
        <w:r>
          <w:rPr/>
          <w:t>云</w:t>
        </w:r>
      </w:ins>
      <w:r>
        <w:rPr>
          <w:rFonts w:hint="eastAsia"/>
        </w:rPr>
        <w:t>的战略目标和发展方向，结合实际情况，形成了以下设计策略方案。</w:t>
      </w:r>
    </w:p>
    <w:p>
      <w:pPr>
        <w:pStyle w:val="45"/>
        <w:jc w:val="both"/>
      </w:pPr>
      <w:bookmarkStart w:id="183" w:name="_Toc403082351"/>
      <w:r>
        <w:rPr>
          <w:rFonts w:hint="eastAsia"/>
        </w:rPr>
        <w:t>性能实现设计策略</w:t>
      </w:r>
      <w:bookmarkEnd w:id="183"/>
    </w:p>
    <w:p>
      <w:pPr>
        <w:pStyle w:val="39"/>
        <w:spacing w:before="156" w:after="156"/>
        <w:rPr>
          <w:szCs w:val="21"/>
        </w:rPr>
      </w:pPr>
      <w:bookmarkStart w:id="184" w:name="_Toc403082352"/>
      <w:r>
        <w:rPr>
          <w:rFonts w:hint="eastAsia"/>
        </w:rPr>
        <w:t>电子政务网之后，平台将覆盖全省各市、自治州人民政府，贵安新区管委会，各县（市、区、特区）人民政府，省政府各部门、各直属机构、各有关单位，注册人数将达到20万，并发达到5万</w:t>
      </w:r>
      <w:r>
        <w:rPr>
          <w:rFonts w:hint="eastAsia"/>
          <w:szCs w:val="21"/>
        </w:rPr>
        <w:t>。要</w:t>
      </w:r>
      <w:r>
        <w:rPr>
          <w:szCs w:val="21"/>
        </w:rPr>
        <w:t>保证系统平稳运行</w:t>
      </w:r>
      <w:r>
        <w:rPr>
          <w:rFonts w:hint="eastAsia"/>
          <w:szCs w:val="21"/>
        </w:rPr>
        <w:t>需要采取分布式</w:t>
      </w:r>
      <w:r>
        <w:rPr>
          <w:szCs w:val="21"/>
        </w:rPr>
        <w:t>：</w:t>
      </w:r>
    </w:p>
    <w:p>
      <w:pPr>
        <w:pStyle w:val="39"/>
        <w:spacing w:before="156" w:after="156"/>
      </w:pPr>
      <w:r>
        <w:t>1</w:t>
      </w:r>
      <w:r>
        <w:rPr>
          <w:rFonts w:hint="eastAsia"/>
        </w:rPr>
        <w:t>、个人登录时系统根据应用服务器的运行状态，及请求发起时的响应时间判断应用服务系统的繁忙程度，自动分配对应的应用服务器；</w:t>
      </w:r>
    </w:p>
    <w:p>
      <w:pPr>
        <w:pStyle w:val="39"/>
        <w:spacing w:before="156" w:after="156"/>
      </w:pPr>
      <w:r>
        <w:rPr>
          <w:rFonts w:hint="eastAsia"/>
        </w:rPr>
        <w:t>2、应用服务器在接受某个人的登录请求之后，根据该人员的组织属性，调用对应的数据库连接，应用服务器可以无限添加；</w:t>
      </w:r>
    </w:p>
    <w:p>
      <w:pPr>
        <w:pStyle w:val="39"/>
        <w:spacing w:before="156" w:after="156"/>
      </w:pPr>
      <w:r>
        <w:rPr>
          <w:rFonts w:hint="eastAsia"/>
        </w:rPr>
        <w:t>3、数据目录服务是根据组织架构设计的，一个数据服务可以面向多个应用服务，当数据服务出现瓶颈时，可增加对应存储。</w:t>
      </w:r>
    </w:p>
    <w:p>
      <w:pPr>
        <w:pStyle w:val="45"/>
        <w:jc w:val="both"/>
      </w:pPr>
      <w:r>
        <w:rPr>
          <w:rFonts w:hint="eastAsia"/>
        </w:rPr>
        <w:t>安全保密设计策略</w:t>
      </w:r>
      <w:bookmarkEnd w:id="184"/>
    </w:p>
    <w:p>
      <w:pPr>
        <w:pStyle w:val="39"/>
        <w:spacing w:before="156" w:after="156"/>
      </w:pPr>
      <w:r>
        <w:rPr>
          <w:rFonts w:hint="eastAsia"/>
        </w:rPr>
        <w:t>贵州省电子政务网GZ-GCCP的安全策略包括：</w:t>
      </w:r>
    </w:p>
    <w:p>
      <w:pPr>
        <w:pStyle w:val="39"/>
        <w:spacing w:before="156" w:after="156"/>
      </w:pPr>
      <w:r>
        <w:rPr>
          <w:rFonts w:hint="eastAsia"/>
        </w:rPr>
        <w:t>1、计算机系统的安全策略：</w:t>
      </w:r>
    </w:p>
    <w:p>
      <w:pPr>
        <w:pStyle w:val="39"/>
        <w:spacing w:before="156" w:after="156"/>
      </w:pPr>
      <w:r>
        <w:rPr>
          <w:rFonts w:hint="eastAsia"/>
        </w:rPr>
        <w:t>计算机系统安全包括操作系统安全、应用软件安全等等，GZ-GCCP支持操作系统和数据库系统管理员身份唯一，权限分离，登陆需要进行身份鉴标识和鉴别；启用登陆失败处理；操作系统和数据库系统要记录行为日志。可以支持linu</w:t>
      </w:r>
      <w:r>
        <w:t>x</w:t>
      </w:r>
      <w:r>
        <w:rPr>
          <w:rFonts w:hint="eastAsia"/>
        </w:rPr>
        <w:t xml:space="preserve">等多种操作系统、国产中间件及国产软件等，充分保障计算机系统的安全。 </w:t>
      </w:r>
    </w:p>
    <w:p>
      <w:pPr>
        <w:pStyle w:val="39"/>
        <w:spacing w:before="156" w:after="156"/>
      </w:pPr>
      <w:r>
        <w:rPr>
          <w:rFonts w:hint="eastAsia"/>
        </w:rPr>
        <w:t>2、针对网络安全的策略</w:t>
      </w:r>
    </w:p>
    <w:p>
      <w:pPr>
        <w:pStyle w:val="39"/>
        <w:spacing w:before="156" w:after="156"/>
      </w:pPr>
      <w:r>
        <w:rPr>
          <w:rFonts w:hint="eastAsia"/>
        </w:rPr>
        <w:t>针对网络安全，系统需要支持VPN等通道加密手段、对数据库进行加密，记录网络设备行为日志；自动检查未允许的外部网络连接行为；网络边界处监视入侵攻击等多种策略。</w:t>
      </w:r>
    </w:p>
    <w:p>
      <w:pPr>
        <w:pStyle w:val="39"/>
        <w:spacing w:before="156" w:after="156"/>
      </w:pPr>
      <w:r>
        <w:rPr>
          <w:rFonts w:hint="eastAsia"/>
        </w:rPr>
        <w:t>3、身份认证的安全策略</w:t>
      </w:r>
    </w:p>
    <w:p>
      <w:pPr>
        <w:pStyle w:val="39"/>
        <w:spacing w:before="156" w:after="156"/>
      </w:pPr>
      <w:r>
        <w:rPr>
          <w:rFonts w:hint="eastAsia"/>
        </w:rPr>
        <w:t>系统支持通过CA等方式进行用户身份标识唯一性认证，提供信息鉴别，系统无重复身份标识；提供分级的用户的访问控制权限；</w:t>
      </w:r>
    </w:p>
    <w:p>
      <w:pPr>
        <w:pStyle w:val="39"/>
        <w:spacing w:before="156" w:after="156"/>
      </w:pPr>
      <w:r>
        <w:rPr>
          <w:rFonts w:hint="eastAsia"/>
        </w:rPr>
        <w:t>4、信息管理的安全策略</w:t>
      </w:r>
    </w:p>
    <w:p>
      <w:pPr>
        <w:pStyle w:val="39"/>
        <w:spacing w:before="156" w:after="156"/>
      </w:pPr>
      <w:r>
        <w:rPr>
          <w:rFonts w:hint="eastAsia"/>
        </w:rPr>
        <w:t>建立完整的组织架构管理规范和标准，对组织机构、部门、人员等进行管理，确保人员及登录帐号的唯一性。</w:t>
      </w:r>
    </w:p>
    <w:p>
      <w:pPr>
        <w:pStyle w:val="39"/>
        <w:spacing w:before="156" w:after="156"/>
      </w:pPr>
      <w:r>
        <w:rPr>
          <w:rFonts w:hint="eastAsia"/>
        </w:rPr>
        <w:t>系统基于信息资源管理的理论进行设计，能够对实现对信息资源如文档、消息等的分级保护；系统内部各种操作都通过系统日志、流程日志、文档日志等进行记录，做到可防控、有痕迹、可追溯。</w:t>
      </w:r>
    </w:p>
    <w:p>
      <w:pPr>
        <w:pStyle w:val="39"/>
        <w:spacing w:before="156" w:after="156"/>
      </w:pPr>
      <w:r>
        <w:rPr>
          <w:rFonts w:hint="eastAsia"/>
        </w:rPr>
        <w:t>5、防灾备份的安全策略</w:t>
      </w:r>
    </w:p>
    <w:p>
      <w:pPr>
        <w:pStyle w:val="39"/>
        <w:spacing w:before="156" w:after="156"/>
      </w:pPr>
      <w:r>
        <w:rPr>
          <w:rFonts w:hint="eastAsia"/>
        </w:rPr>
        <w:t>系统支持通过人工和自动备份方式进行数据备份，系统支持通过双机热备、集群、异地容灾等方式进行备份，支持通过云平台进行云备份。保证故障发生的可恢复性。</w:t>
      </w:r>
    </w:p>
    <w:p>
      <w:pPr>
        <w:pStyle w:val="39"/>
        <w:spacing w:before="156" w:after="156"/>
      </w:pPr>
      <w:r>
        <w:rPr>
          <w:rFonts w:hint="eastAsia"/>
        </w:rPr>
        <w:t>系统业务数据（包括结构化数据和非结构化数据）与执行程序等系统数据分类存放，并根据可配置的备份策略自动备份，结合虚拟化服务器级备份策略，整体实现多层次、多颗粒度的数据级和应用级的备份和恢复。</w:t>
      </w:r>
    </w:p>
    <w:p>
      <w:pPr>
        <w:pStyle w:val="45"/>
        <w:jc w:val="both"/>
      </w:pPr>
      <w:bookmarkStart w:id="185" w:name="_Toc403082353"/>
      <w:r>
        <w:rPr>
          <w:rFonts w:hint="eastAsia"/>
        </w:rPr>
        <w:t>可靠性设计策略</w:t>
      </w:r>
      <w:bookmarkEnd w:id="185"/>
    </w:p>
    <w:p>
      <w:pPr>
        <w:pStyle w:val="39"/>
        <w:spacing w:before="156" w:after="156"/>
      </w:pPr>
      <w:bookmarkStart w:id="186" w:name="_Toc403082354"/>
      <w:r>
        <w:rPr>
          <w:rFonts w:hint="eastAsia"/>
        </w:rPr>
        <w:t>系统采用经过长期应用验证的</w:t>
      </w:r>
      <w:ins w:id="453" w:author="y" w:date="2015-01-19T14:34:00Z">
        <w:r>
          <w:rPr>
            <w:rFonts w:hint="eastAsia"/>
          </w:rPr>
          <w:t>原</w:t>
        </w:r>
      </w:ins>
      <w:r>
        <w:rPr>
          <w:rFonts w:hint="eastAsia"/>
        </w:rPr>
        <w:t>G6</w:t>
      </w:r>
      <w:ins w:id="454" w:author="y" w:date="2015-01-19T14:35:00Z">
        <w:r>
          <w:rPr>
            <w:rFonts w:hint="eastAsia"/>
          </w:rPr>
          <w:t>协同</w:t>
        </w:r>
      </w:ins>
      <w:ins w:id="455" w:author="y" w:date="2015-01-19T14:35:00Z">
        <w:r>
          <w:rPr/>
          <w:t>办公</w:t>
        </w:r>
      </w:ins>
      <w:r>
        <w:rPr>
          <w:rFonts w:hint="eastAsia"/>
        </w:rPr>
        <w:t>系统作为基础平台进行改造，在</w:t>
      </w:r>
      <w:del w:id="456" w:author="y" w:date="2015-01-19T14:35:00Z">
        <w:r>
          <w:rPr>
            <w:rFonts w:hint="eastAsia"/>
          </w:rPr>
          <w:delText>协同</w:delText>
        </w:r>
      </w:del>
      <w:r>
        <w:rPr>
          <w:rFonts w:hint="eastAsia"/>
        </w:rPr>
        <w:t>应用层面大幅度提高了系统的稳定性和可靠性。</w:t>
      </w:r>
    </w:p>
    <w:p>
      <w:pPr>
        <w:pStyle w:val="39"/>
        <w:spacing w:before="156" w:after="156"/>
      </w:pPr>
      <w:r>
        <w:t>对于关键业务系统，采用集群的方式来提升可靠性。集群的方式是通过双机或者更多的机器，借助集群软件来提升系统的可靠性。</w:t>
      </w:r>
    </w:p>
    <w:p>
      <w:pPr>
        <w:pStyle w:val="39"/>
        <w:spacing w:before="156" w:after="156"/>
      </w:pPr>
      <w:r>
        <w:rPr>
          <w:rFonts w:hint="eastAsia"/>
        </w:rPr>
        <w:t>同时，应用多种可靠性设计，如简化设计、冗余设计、健壮性设计等来提高系统设计的可靠性。</w:t>
      </w:r>
    </w:p>
    <w:p>
      <w:pPr>
        <w:pStyle w:val="39"/>
        <w:spacing w:before="156" w:after="156"/>
      </w:pPr>
      <w:r>
        <w:rPr>
          <w:rFonts w:hint="eastAsia"/>
        </w:rPr>
        <w:t>另一方面，系统设计中注重对容错的设计，通过容错设计可以纠正系统或者认为出现的错误，减少系统出现错误的时候产生的影响。</w:t>
      </w:r>
    </w:p>
    <w:p>
      <w:pPr>
        <w:pStyle w:val="39"/>
        <w:spacing w:before="156" w:after="156"/>
      </w:pPr>
      <w:r>
        <w:rPr>
          <w:rFonts w:hint="eastAsia"/>
        </w:rPr>
        <w:t>同时，将各子系统剥离，更进一步保证云工作平台的可靠性，即当接入的某个子系统发生异常时，仅有该子系统产生异常，不影响云工作平台，以及其他子系统和模块。</w:t>
      </w:r>
    </w:p>
    <w:p>
      <w:pPr>
        <w:pStyle w:val="45"/>
        <w:jc w:val="both"/>
      </w:pPr>
      <w:r>
        <w:rPr>
          <w:rFonts w:hint="eastAsia"/>
        </w:rPr>
        <w:t>质量特性实现设计策略</w:t>
      </w:r>
      <w:bookmarkEnd w:id="186"/>
    </w:p>
    <w:p>
      <w:pPr>
        <w:pStyle w:val="39"/>
        <w:spacing w:before="156" w:after="156"/>
      </w:pPr>
      <w:r>
        <w:rPr>
          <w:rFonts w:hint="eastAsia"/>
        </w:rPr>
        <w:t>为达到系统的可用性，提供多种系统移植工具、实施运维工具等，方便整个系统建设过程中的数据迁移、实施培训、运行环境更换等。以便能够满足贵州省电子政务网的省级运维要求和各使用单位运维要求。</w:t>
      </w:r>
    </w:p>
    <w:p>
      <w:pPr>
        <w:widowControl/>
        <w:spacing w:after="150" w:line="375" w:lineRule="atLeast"/>
        <w:rPr>
          <w:rFonts w:ascii="宋体" w:hAnsi="宋体" w:cs="宋体"/>
          <w:color w:val="000000"/>
          <w:kern w:val="0"/>
          <w:szCs w:val="21"/>
        </w:rPr>
      </w:pPr>
      <w:r>
        <w:rPr>
          <w:rFonts w:ascii="宋体" w:hAnsi="宋体" w:eastAsia="仿宋" w:cs="宋体"/>
          <w:color w:val="000000"/>
          <w:kern w:val="0"/>
          <w:sz w:val="24"/>
          <w:szCs w:val="21"/>
          <w:lang w:val="en-US" w:eastAsia="zh-CN" w:bidi="ar-SA"/>
        </w:rPr>
        <w:pict>
          <v:group id="组合 32" o:spid="_x0000_s1031" style="height:255.5pt;width:415.3pt;rotation:0f;" coordorigin="178,2150" coordsize="8306,5109">
            <o:lock v:ext="edit" position="f" selection="f" grouping="f" rotation="f" cropping="f" text="f"/>
            <v:rect id="Rectangle 3" o:spid="_x0000_s1032" style="position:absolute;left:3024;top:2150;height:5109;width:4932;rotation:0f;" o:ole="f" fillcolor="#FFFFFF" filled="f" o:preferrelative="t" stroked="f" coordsize="21600,21600">
              <v:fill on="f" color2="#FFFFFF" focus="0%"/>
              <v:imagedata gain="65536f" blacklevel="0f" gamma="0"/>
              <o:lock v:ext="edit" position="f" selection="f" grouping="f" rotation="f" cropping="f" text="f" aspectratio="f"/>
            </v:rect>
            <v:shape id="Picture 4" o:spid="_x0000_s1033" type="#_x0000_t75" style="position:absolute;left:2459;top:3208;height:2515;width:3147;rotation:0f;" o:ole="f" fillcolor="#FFFFFF" filled="f" o:preferrelative="t" stroked="f" coordorigin="0,0" coordsize="21600,21600">
              <v:fill on="f" color2="#FFFFFF" focus="0%"/>
              <v:imagedata gain="65536f" blacklevel="0f" gamma="0" o:title="" r:id="rId18"/>
              <o:lock v:ext="edit" position="f" selection="f" grouping="f" rotation="f" cropping="f" text="f" aspectratio="t"/>
            </v:shape>
            <v:shape id="AutoShape 7" o:spid="_x0000_s1034" type="#_x0000_t61" style="position:absolute;left:178;top:4718;height:649;width:2093;rotation:0f;" o:ole="f" fillcolor="#C17231" filled="t" o:preferrelative="t" stroked="f" coordorigin="0,0" coordsize="21600,21600" adj="24055,9231">
              <v:imagedata gain="65536f" blacklevel="0f" gamma="0"/>
              <o:lock v:ext="edit" position="f" selection="f" grouping="f" rotation="f" cropping="f" text="f" aspectratio="f"/>
              <v:shadow on="t" type="perspective" color="#000000" opacity="57%" offset="-1.26763779527559pt,-2.71889763779528pt" origin="0f,-32768f" matrix="65536f,0f,0,65536f,0,0"/>
              <v:textbox>
                <w:txbxContent>
                  <w:p>
                    <w:pPr>
                      <w:pStyle w:val="29"/>
                      <w:spacing w:before="0" w:beforeAutospacing="0" w:after="0" w:afterAutospacing="0"/>
                      <w:jc w:val="center"/>
                    </w:pPr>
                    <w:r>
                      <w:rPr>
                        <w:rFonts w:hint="eastAsia" w:ascii="微软雅黑" w:cs="黑体"/>
                        <w:b/>
                        <w:bCs/>
                        <w:color w:val="FFFFFF"/>
                        <w:sz w:val="56"/>
                        <w:szCs w:val="56"/>
                      </w:rPr>
                      <w:t>容错替换服务</w:t>
                    </w:r>
                  </w:p>
                </w:txbxContent>
              </v:textbox>
            </v:shape>
            <v:shape id="AutoShape 7" o:spid="_x0000_s1035" type="#_x0000_t61" style="position:absolute;left:178;top:3498;height:648;width:2093;rotation:0f;" o:ole="f" fillcolor="#C17231" filled="t" o:preferrelative="t" stroked="f" coordorigin="0,0" coordsize="21600,21600" adj="24055,8263">
              <v:imagedata gain="65536f" blacklevel="0f" gamma="0"/>
              <o:lock v:ext="edit" position="f" selection="f" grouping="f" rotation="f" cropping="f" text="f" aspectratio="f"/>
              <v:shadow on="t" type="perspective" color="#000000" opacity="57%" offset="-1.26763779527559pt,-2.71889763779528pt" origin="0f,-32768f" matrix="65536f,0f,0,65536f,0,0"/>
              <v:textbox>
                <w:txbxContent>
                  <w:p>
                    <w:pPr>
                      <w:pStyle w:val="29"/>
                      <w:spacing w:before="0" w:beforeAutospacing="0" w:after="0" w:afterAutospacing="0"/>
                      <w:jc w:val="center"/>
                    </w:pPr>
                    <w:r>
                      <w:rPr>
                        <w:rFonts w:hint="eastAsia" w:ascii="微软雅黑" w:cs="黑体"/>
                        <w:b/>
                        <w:bCs/>
                        <w:color w:val="FFFFFF"/>
                        <w:sz w:val="56"/>
                        <w:szCs w:val="56"/>
                      </w:rPr>
                      <w:t>集群统一</w:t>
                    </w:r>
                  </w:p>
                  <w:p>
                    <w:pPr>
                      <w:pStyle w:val="29"/>
                      <w:spacing w:before="0" w:beforeAutospacing="0" w:after="0" w:afterAutospacing="0"/>
                      <w:jc w:val="center"/>
                    </w:pPr>
                    <w:r>
                      <w:rPr>
                        <w:rFonts w:hint="eastAsia" w:ascii="微软雅黑" w:cs="黑体"/>
                        <w:b/>
                        <w:bCs/>
                        <w:color w:val="FFFFFF"/>
                        <w:sz w:val="56"/>
                        <w:szCs w:val="56"/>
                      </w:rPr>
                      <w:t>的监控平台</w:t>
                    </w:r>
                  </w:p>
                </w:txbxContent>
              </v:textbox>
            </v:shape>
            <v:shape id="AutoShape 7" o:spid="_x0000_s1036" type="#_x0000_t61" style="position:absolute;left:1714;top:2430;height:649;width:2201;rotation:0f;" o:ole="f" fillcolor="#C17231" filled="t" o:preferrelative="t" stroked="f" coordorigin="0,0" coordsize="21600,21600" adj="18321,29067">
              <v:imagedata gain="65536f" blacklevel="0f" gamma="0"/>
              <o:lock v:ext="edit" position="f" selection="f" grouping="f" rotation="f" cropping="f" text="f" aspectratio="f"/>
              <v:shadow on="t" type="perspective" color="#000000" opacity="57%" offset="-1.26763779527559pt,-2.71889763779528pt" origin="0f,-32768f" matrix="65536f,0f,0,65536f,0,0"/>
              <v:textbox>
                <w:txbxContent>
                  <w:p>
                    <w:pPr>
                      <w:pStyle w:val="29"/>
                      <w:spacing w:before="0" w:beforeAutospacing="0" w:after="0" w:afterAutospacing="0"/>
                      <w:rPr>
                        <w:sz w:val="18"/>
                        <w:rPrChange w:id="457" w:author="y" w:date="2015-01-19T11:26:00Z">
                          <w:rPr/>
                        </w:rPrChange>
                      </w:rPr>
                    </w:pPr>
                    <w:r>
                      <w:rPr>
                        <w:rFonts w:hint="eastAsia" w:ascii="微软雅黑" w:cs="黑体"/>
                        <w:b/>
                        <w:bCs/>
                        <w:color w:val="FFFFFF"/>
                        <w:sz w:val="44"/>
                        <w:szCs w:val="56"/>
                        <w:rPrChange w:id="458" w:author="y" w:date="2015-01-19T11:26:00Z">
                          <w:rPr>
                            <w:rFonts w:hint="eastAsia" w:ascii="微软雅黑" w:cs="黑体"/>
                            <w:b/>
                            <w:bCs/>
                            <w:color w:val="FFFFFF"/>
                            <w:sz w:val="56"/>
                            <w:szCs w:val="56"/>
                          </w:rPr>
                        </w:rPrChange>
                      </w:rPr>
                      <w:t>健康检查机制</w:t>
                    </w:r>
                  </w:p>
                  <w:p>
                    <w:pPr>
                      <w:pStyle w:val="29"/>
                      <w:spacing w:before="0" w:beforeAutospacing="0" w:after="0" w:afterAutospacing="0"/>
                    </w:pPr>
                    <w:r>
                      <w:rPr>
                        <w:rFonts w:hint="eastAsia" w:ascii="微软雅黑" w:cs="黑体"/>
                        <w:b/>
                        <w:bCs/>
                        <w:color w:val="FFFFFF"/>
                        <w:sz w:val="56"/>
                        <w:szCs w:val="56"/>
                      </w:rPr>
                      <w:t>内存，</w:t>
                    </w:r>
                    <w:r>
                      <w:rPr>
                        <w:rFonts w:hint="eastAsia" w:ascii="微软雅黑" w:hAnsi="微软雅黑" w:cs="黑体"/>
                        <w:b/>
                        <w:bCs/>
                        <w:color w:val="FFFFFF"/>
                        <w:sz w:val="56"/>
                        <w:szCs w:val="56"/>
                      </w:rPr>
                      <w:t>IO</w:t>
                    </w:r>
                    <w:r>
                      <w:rPr>
                        <w:rFonts w:hint="eastAsia" w:ascii="微软雅黑" w:cs="黑体"/>
                        <w:b/>
                        <w:bCs/>
                        <w:color w:val="FFFFFF"/>
                        <w:sz w:val="56"/>
                        <w:szCs w:val="56"/>
                      </w:rPr>
                      <w:t>，数据库</w:t>
                    </w:r>
                  </w:p>
                </w:txbxContent>
              </v:textbox>
            </v:shape>
            <v:shape id="AutoShape 7" o:spid="_x0000_s1037" type="#_x0000_t61" style="position:absolute;left:4561;top:2430;height:649;width:2093;rotation:0f;" o:ole="f" fillcolor="#C17231" filled="t" o:preferrelative="t" stroked="f" coordorigin="0,0" coordsize="21600,21600" adj="3646,29551">
              <v:imagedata gain="65536f" blacklevel="0f" gamma="0"/>
              <o:lock v:ext="edit" position="f" selection="f" grouping="f" rotation="f" cropping="f" text="f" aspectratio="f"/>
              <v:shadow on="t" type="perspective" color="#000000" opacity="57%" offset="-1.26763779527559pt,-2.71889763779528pt" origin="0f,-32768f" matrix="65536f,0f,0,65536f,0,0"/>
              <v:textbox>
                <w:txbxContent>
                  <w:p>
                    <w:pPr>
                      <w:pStyle w:val="29"/>
                      <w:spacing w:before="0" w:beforeAutospacing="0" w:after="0" w:afterAutospacing="0"/>
                      <w:jc w:val="center"/>
                    </w:pPr>
                    <w:r>
                      <w:rPr>
                        <w:rFonts w:hint="eastAsia" w:ascii="微软雅黑" w:cs="黑体"/>
                        <w:b/>
                        <w:bCs/>
                        <w:color w:val="FFFFFF"/>
                        <w:sz w:val="56"/>
                        <w:szCs w:val="56"/>
                      </w:rPr>
                      <w:t>停止长时间</w:t>
                    </w:r>
                  </w:p>
                  <w:p>
                    <w:pPr>
                      <w:pStyle w:val="29"/>
                      <w:spacing w:before="0" w:beforeAutospacing="0" w:after="0" w:afterAutospacing="0"/>
                      <w:jc w:val="center"/>
                    </w:pPr>
                    <w:r>
                      <w:rPr>
                        <w:rFonts w:hint="eastAsia" w:ascii="微软雅黑" w:cs="黑体"/>
                        <w:b/>
                        <w:bCs/>
                        <w:color w:val="FFFFFF"/>
                        <w:sz w:val="56"/>
                        <w:szCs w:val="56"/>
                      </w:rPr>
                      <w:t>不健康服务</w:t>
                    </w:r>
                  </w:p>
                </w:txbxContent>
              </v:textbox>
            </v:shape>
            <v:shape id="AutoShape 7" o:spid="_x0000_s1038" type="#_x0000_t61" style="position:absolute;left:5869;top:3503;height:648;width:2615;rotation:0f;" o:ole="f" fillcolor="#C17231" filled="t" o:preferrelative="t" stroked="f" coordorigin="0,0" coordsize="21600,21600" adj="-2160,9231">
              <v:imagedata gain="65536f" blacklevel="0f" gamma="0"/>
              <o:lock v:ext="edit" position="f" selection="f" grouping="f" rotation="f" cropping="f" text="f" aspectratio="f"/>
              <v:shadow on="t" type="perspective" color="#000000" opacity="57%" offset="-1.26763779527559pt,-2.71889763779528pt" origin="0f,-32768f" matrix="65536f,0f,0,65536f,0,0"/>
              <v:textbox>
                <w:txbxContent>
                  <w:p>
                    <w:pPr>
                      <w:pStyle w:val="29"/>
                      <w:spacing w:before="0" w:beforeAutospacing="0" w:after="0" w:afterAutospacing="0"/>
                      <w:jc w:val="center"/>
                    </w:pPr>
                    <w:r>
                      <w:rPr>
                        <w:rFonts w:hint="eastAsia" w:ascii="微软雅黑" w:cs="黑体"/>
                        <w:b/>
                        <w:bCs/>
                        <w:color w:val="FFFFFF"/>
                        <w:sz w:val="56"/>
                        <w:szCs w:val="56"/>
                      </w:rPr>
                      <w:t>服务器日志</w:t>
                    </w:r>
                  </w:p>
                </w:txbxContent>
              </v:textbox>
            </v:shape>
            <v:shape id="AutoShape 7" o:spid="_x0000_s1039" type="#_x0000_t61" style="position:absolute;left:5869;top:4718;height:649;width:2615;rotation:0f;" o:ole="f" fillcolor="#C17231" filled="t" o:preferrelative="t" stroked="f" coordorigin="0,0" coordsize="21600,21600" adj="-2018,9714">
              <v:imagedata gain="65536f" blacklevel="0f" gamma="0"/>
              <o:lock v:ext="edit" position="f" selection="f" grouping="f" rotation="f" cropping="f" text="f" aspectratio="f"/>
              <v:shadow on="t" type="perspective" color="#000000" opacity="57%" offset="-1.26763779527559pt,-2.71889763779528pt" origin="0f,-32768f" matrix="65536f,0f,0,65536f,0,0"/>
              <v:textbox>
                <w:txbxContent>
                  <w:p>
                    <w:pPr>
                      <w:pStyle w:val="29"/>
                      <w:spacing w:before="0" w:beforeAutospacing="0" w:after="0" w:afterAutospacing="0"/>
                      <w:jc w:val="center"/>
                    </w:pPr>
                    <w:r>
                      <w:rPr>
                        <w:rFonts w:hint="eastAsia" w:ascii="微软雅黑" w:cs="黑体"/>
                        <w:b/>
                        <w:bCs/>
                        <w:color w:val="FFFFFF"/>
                        <w:sz w:val="56"/>
                        <w:szCs w:val="56"/>
                      </w:rPr>
                      <w:t>客户端、应用服务器数据库一体化监控</w:t>
                    </w:r>
                  </w:p>
                </w:txbxContent>
              </v:textbox>
            </v:shape>
            <v:rect id="矩形 53" o:spid="_x0000_s1040" style="position:absolute;left:3005;top:4718;height:648;width:4777;mso-wrap-style:none;rotation:0f;" o:ole="f" fillcolor="#C00000" filled="t" o:preferrelative="t" stroked="f" coordsize="21600,21600">
              <v:imagedata gain="65536f" blacklevel="0f" gamma="0"/>
              <o:lock v:ext="edit" position="f" selection="f" grouping="f" rotation="f" cropping="f" text="f" aspectratio="f"/>
              <v:shadow on="t" type="perspective" color="#000000" opacity="57%" offset="-1.26763779527559pt,-2.71889763779528pt" origin="0f,-32768f" matrix="65536f,0f,0,65536f,0,0"/>
              <v:textbox>
                <w:txbxContent>
                  <w:p>
                    <w:pPr>
                      <w:pStyle w:val="29"/>
                      <w:spacing w:before="0" w:beforeAutospacing="0" w:after="0" w:afterAutospacing="0"/>
                    </w:pPr>
                    <w:r>
                      <w:rPr>
                        <w:rFonts w:hint="eastAsia" w:ascii="微软雅黑" w:hAnsi="微软雅黑" w:cs="黑体"/>
                        <w:b/>
                        <w:bCs/>
                        <w:shadow/>
                        <w:sz w:val="56"/>
                        <w:szCs w:val="56"/>
                      </w:rPr>
                      <w:t xml:space="preserve">        </w:t>
                    </w:r>
                    <w:r>
                      <w:rPr>
                        <w:rFonts w:hint="eastAsia" w:ascii="微软雅黑" w:cs="黑体"/>
                        <w:b/>
                        <w:bCs/>
                        <w:color w:val="FFFFFF"/>
                        <w:sz w:val="56"/>
                        <w:szCs w:val="56"/>
                      </w:rPr>
                      <w:t xml:space="preserve">服务监控   </w:t>
                    </w:r>
                  </w:p>
                </w:txbxContent>
              </v:textbox>
            </v:rect>
            <v:group id="Group 14" o:spid="_x0000_s1041" style="position:absolute;left:3053;top:4776;height:593;width:574;rotation:0f;" coordorigin="647438,1237464" coordsize="574,593">
              <o:lock v:ext="edit" position="f" selection="f" grouping="f" rotation="f" cropping="f" text="f" aspectratio="f"/>
              <v:shape id="Gear" o:spid="_x0000_s1042" type="" style="position:absolute;left:647677;top:1237464;height:272;width:273;rotation:0f;" o:ole="f" fillcolor="#D8D8D8" filled="t" o:preferrelative="t" stroked="f" coordorigin="0,0" coordsize="21600,21600" path="m9689,1725l10304,85,11637,85,12303,1777,13072,1931,14303,598,15533,1110,15584,2905,16405,3520,17891,2751,18917,3674,18199,5314,18763,6083,20403,6032,20865,7211,19737,8185,20096,9723,21634,10287,21582,11620,20147,12184,19942,13158,21070,14234,20608,15362,19019,15465,18404,16439,19122,17925,18096,18797,16763,18284,15431,19002,15277,20848,14149,21155,13021,19925,12252,20181,11739,21668,10201,21668,9740,20130,8253,19771,7125,21001,5895,20489,5946,18592,5177,18131,3383,18848,2614,17874,3383,16182,2922,15465,922,15516,512,14234,1948,12901,1896,12184,0,11415,51,10031,1948,9313,2101,8595,615,7160,1127,5878,3178,5981,3588,5417,2819,3520,3742,2597,5536,3417,6049,3058,6100,1264,7228,700,8510,2033,9689,1725xm10817,14422l11175,14388,11534,14354,11893,14268,12218,14166,12508,13995,12816,13807,13106,13602,13329,13380,13568,13106,13790,12850,13961,12560,14115,12269,14217,11927,14320,11568,14388,11210,14388,10851,14388,10492,14320,10133,14217,9808,14115,9467,13961,9142,13790,8851,13568,8595,13329,8322,13106,8100,12816,7894,12508,7741,12218,7570,11893,7433,11534,7382,11175,7313,10817,7313,10441,7313,10082,7382,9757,7433,9432,7570,9142,7741,8834,7894,8544,8100,8287,8322,8048,8595,7860,8851,7689,9142,7536,9467,7399,9808,7331,10133,7262,10492,7262,10851,7262,11210,7331,11568,7399,11927,7536,12269,7689,12560,7860,12850,8048,13106,8287,13380,8544,13602,8834,13807,9142,13995,9432,14166,9757,14268,10082,14354,10441,14388,10817,14422xe">
                <v:path textboxrect="242,192,987,856"/>
                <v:imagedata gain="65536f" blacklevel="0f" gamma="0"/>
                <o:lock v:ext="edit" position="f" selection="f" grouping="f" rotation="f" cropping="f" text="f" aspectratio="f"/>
              </v:shape>
              <v:shape id="AutoShape 16" o:spid="_x0000_s1043" type="" style="position:absolute;left:647438;top:1237576;height:325;width:327;rotation:0f;" o:ole="f" fillcolor="#D8D8D8" filled="t" o:preferrelative="t" stroked="f" coordorigin="0,0" coordsize="21600,21600" path="m9689,1725l10304,85,11637,85,12303,1777,13072,1931,14303,598,15533,1110,15584,2905,16405,3520,17891,2751,18917,3674,18199,5314,18763,6083,20403,6032,20865,7211,19737,8185,20096,9723,21634,10287,21582,11620,20147,12184,19942,13158,21070,14234,20608,15362,19019,15465,18404,16439,19122,17925,18096,18797,16763,18284,15431,19002,15277,20848,14149,21155,13021,19925,12252,20181,11739,21668,10201,21668,9740,20130,8253,19771,7125,21001,5895,20489,5946,18592,5177,18131,3383,18848,2614,17874,3383,16182,2922,15465,922,15516,512,14234,1948,12901,1896,12184,0,11415,51,10031,1948,9313,2101,8595,615,7160,1127,5878,3178,5981,3588,5417,2819,3520,3742,2597,5536,3417,6049,3058,6100,1264,7228,700,8510,2033,9689,1725xm10817,14422l11175,14388,11534,14354,11893,14268,12218,14166,12508,13995,12816,13807,13106,13602,13329,13380,13568,13106,13790,12850,13961,12560,14115,12269,14217,11927,14320,11568,14388,11210,14388,10851,14388,10492,14320,10133,14217,9808,14115,9467,13961,9142,13790,8851,13568,8595,13329,8322,13106,8100,12816,7894,12508,7741,12218,7570,11893,7433,11534,7382,11175,7313,10817,7313,10441,7313,10082,7382,9757,7433,9432,7570,9142,7741,8834,7894,8544,8100,8287,8322,8048,8595,7860,8851,7689,9142,7536,9467,7399,9808,7331,10133,7262,10492,7262,10851,7262,11210,7331,11568,7399,11927,7536,12269,7689,12560,7860,12850,8048,13106,8287,13380,8544,13602,8834,13807,9142,13995,9432,14166,9757,14268,10082,14354,10441,14388,10817,14422xe">
                <v:path textboxrect="289,230,1180,1023"/>
                <v:imagedata gain="65536f" blacklevel="0f" gamma="0"/>
                <o:lock v:ext="edit" position="f" selection="f" grouping="f" rotation="f" cropping="f" text="f" aspectratio="f"/>
              </v:shape>
              <v:shape id="AutoShape 17" o:spid="_x0000_s1044" type="" style="position:absolute;left:647650;top:1237696;height:361;width:362;rotation:0f;" o:ole="f" fillcolor="#D8D8D8" filled="t" o:preferrelative="t" stroked="f" coordorigin="0,0" coordsize="21600,21600" path="m9689,1725l10304,85,11637,85,12303,1777,13072,1931,14303,598,15533,1110,15584,2905,16405,3520,17891,2751,18917,3674,18199,5314,18763,6083,20403,6032,20865,7211,19737,8185,20096,9723,21634,10287,21582,11620,20147,12184,19942,13158,21070,14234,20608,15362,19019,15465,18404,16439,19122,17925,18096,18797,16763,18284,15431,19002,15277,20848,14149,21155,13021,19925,12252,20181,11739,21668,10201,21668,9740,20130,8253,19771,7125,21001,5895,20489,5946,18592,5177,18131,3383,18848,2614,17874,3383,16182,2922,15465,922,15516,512,14234,1948,12901,1896,12184,0,11415,51,10031,1948,9313,2101,8595,615,7160,1127,5878,3178,5981,3588,5417,2819,3520,3742,2597,5536,3417,6049,3058,6100,1264,7228,700,8510,2033,9689,1725xm10817,14422l11175,14388,11534,14354,11893,14268,12218,14166,12508,13995,12816,13807,13106,13602,13329,13380,13568,13106,13790,12850,13961,12560,14115,12269,14217,11927,14320,11568,14388,11210,14388,10851,14388,10492,14320,10133,14217,9808,14115,9467,13961,9142,13790,8851,13568,8595,13329,8322,13106,8100,12816,7894,12508,7741,12218,7570,11893,7433,11534,7382,11175,7313,10817,7313,10441,7313,10082,7382,9757,7433,9432,7570,9142,7741,8834,7894,8544,8100,8287,8322,8048,8595,7860,8851,7689,9142,7536,9467,7399,9808,7331,10133,7262,10492,7262,10851,7262,11210,7331,11568,7399,11927,7536,12269,7689,12560,7860,12850,8048,13106,8287,13380,8544,13602,8834,13807,9142,13995,9432,14166,9757,14268,10082,14354,10441,14388,10817,14422xe">
                <v:path textboxrect="322,255,1312,1136"/>
                <v:imagedata gain="65536f" blacklevel="0f" gamma="0"/>
                <o:lock v:ext="edit" position="f" selection="f" grouping="f" rotation="f" cropping="f" text="f" aspectratio="f"/>
              </v:shape>
            </v:group>
            <v:rect id="矩形 55" o:spid="_x0000_s1045" style="position:absolute;left:1408;top:6005;height:649;width:6473;mso-wrap-style:none;rotation:0f;" o:ole="f" fillcolor="#7F7F7F" filled="t" o:preferrelative="t" stroked="f" coordsize="21600,21600">
              <v:imagedata gain="65536f" blacklevel="0f" gamma="0"/>
              <o:lock v:ext="edit" position="f" selection="f" grouping="f" rotation="f" cropping="f" text="f" aspectratio="f"/>
              <v:shadow on="t" type="perspective" color="#000000" opacity="57%" offset="-1.26763779527559pt,-2.71889763779528pt" origin="0f,-32768f" matrix="65536f,0f,0,65536f,0,0"/>
              <v:textbox>
                <w:txbxContent>
                  <w:p>
                    <w:pPr>
                      <w:pStyle w:val="29"/>
                      <w:spacing w:before="0" w:beforeAutospacing="0" w:after="0" w:afterAutospacing="0"/>
                      <w:jc w:val="center"/>
                    </w:pPr>
                    <w:r>
                      <w:rPr>
                        <w:rFonts w:hint="eastAsia" w:ascii="微软雅黑" w:cs="黑体"/>
                        <w:b/>
                        <w:bCs/>
                        <w:color w:val="FFFFFF"/>
                        <w:sz w:val="56"/>
                        <w:szCs w:val="56"/>
                      </w:rPr>
                      <w:t>永不停息的运维支持保障</w:t>
                    </w:r>
                  </w:p>
                </w:txbxContent>
              </v:textbox>
            </v:rect>
            <w10:wrap type="none"/>
            <w10:anchorlock/>
          </v:group>
        </w:pict>
      </w:r>
    </w:p>
    <w:p>
      <w:pPr>
        <w:widowControl/>
        <w:spacing w:after="150" w:line="375" w:lineRule="atLeast"/>
        <w:jc w:val="center"/>
        <w:rPr>
          <w:rFonts w:ascii="宋体" w:hAnsi="宋体" w:cs="宋体"/>
          <w:color w:val="FF0000"/>
          <w:kern w:val="0"/>
          <w:szCs w:val="21"/>
          <w:rPrChange w:id="459" w:author="y" w:date="2015-01-19T11:26:00Z">
            <w:rPr>
              <w:rFonts w:ascii="宋体" w:hAnsi="宋体" w:cs="宋体"/>
              <w:color w:val="000000"/>
              <w:kern w:val="0"/>
              <w:szCs w:val="21"/>
            </w:rPr>
          </w:rPrChange>
        </w:rPr>
      </w:pPr>
      <w:r>
        <w:rPr>
          <w:rFonts w:hint="eastAsia" w:ascii="宋体" w:hAnsi="宋体" w:cs="宋体"/>
          <w:color w:val="FF0000"/>
          <w:kern w:val="0"/>
          <w:szCs w:val="21"/>
          <w:rPrChange w:id="460" w:author="y" w:date="2015-01-19T11:26:00Z">
            <w:rPr>
              <w:rFonts w:hint="eastAsia" w:ascii="宋体" w:hAnsi="宋体" w:cs="宋体"/>
              <w:color w:val="000000"/>
              <w:kern w:val="0"/>
              <w:szCs w:val="21"/>
            </w:rPr>
          </w:rPrChange>
        </w:rPr>
        <w:t>图：智能高可靠保障机制</w:t>
      </w:r>
    </w:p>
    <w:p>
      <w:pPr>
        <w:widowControl/>
        <w:spacing w:after="150" w:line="375" w:lineRule="atLeast"/>
        <w:jc w:val="center"/>
        <w:rPr>
          <w:rFonts w:ascii="宋体" w:hAnsi="宋体" w:cs="宋体"/>
          <w:color w:val="000000"/>
          <w:kern w:val="0"/>
          <w:szCs w:val="21"/>
        </w:rPr>
      </w:pPr>
    </w:p>
    <w:p>
      <w:pPr>
        <w:pStyle w:val="45"/>
        <w:jc w:val="both"/>
      </w:pPr>
      <w:bookmarkStart w:id="187" w:name="_Toc295292243"/>
      <w:bookmarkStart w:id="188" w:name="_Toc403082355"/>
      <w:r>
        <w:rPr>
          <w:rFonts w:hint="eastAsia"/>
        </w:rPr>
        <w:t>扩展策略</w:t>
      </w:r>
      <w:bookmarkEnd w:id="187"/>
      <w:bookmarkEnd w:id="188"/>
    </w:p>
    <w:p>
      <w:pPr>
        <w:pStyle w:val="39"/>
        <w:spacing w:before="156" w:after="156"/>
      </w:pPr>
      <w:r>
        <w:rPr>
          <w:rFonts w:hint="eastAsia"/>
        </w:rPr>
        <w:t>为了方便系统在将来扩展功能，平台子系统中都采用继承的抽象设计。平台具有丰富的系统扩展接口和灵活的扩展方式，通过门户集成技术、WebService接口框架、插件规范、数据交换引擎（DEE）等方面体现。这些最新技术的创新和综合应用，模块化、组件化和平台化的设计方法，不仅对功能模块的粒度进行了良好切割，使其“可插拔”，让用户可按需购买模块，还提供了规范的软件接口，通过</w:t>
      </w:r>
      <w:r>
        <w:t>二次开发，</w:t>
      </w:r>
      <w:r>
        <w:rPr>
          <w:rFonts w:hint="eastAsia"/>
        </w:rPr>
        <w:t>即可顺利</w:t>
      </w:r>
      <w:r>
        <w:t>挂接第三方</w:t>
      </w:r>
      <w:r>
        <w:rPr>
          <w:rFonts w:hint="eastAsia"/>
        </w:rPr>
        <w:t>的</w:t>
      </w:r>
      <w:r>
        <w:t>应用</w:t>
      </w:r>
      <w:r>
        <w:rPr>
          <w:rFonts w:hint="eastAsia"/>
        </w:rPr>
        <w:t>系统。扩展方式包括：</w:t>
      </w:r>
    </w:p>
    <w:p>
      <w:pPr>
        <w:pStyle w:val="39"/>
        <w:spacing w:before="156" w:after="156"/>
      </w:pPr>
      <w:r>
        <w:rPr>
          <w:rFonts w:hint="eastAsia"/>
        </w:rPr>
        <w:t>插件扩展：通过标准插件、扩展插件以及可自定义开发的用户插件集，全方位满足客户功能的扩展需求；</w:t>
      </w:r>
    </w:p>
    <w:p>
      <w:pPr>
        <w:pStyle w:val="39"/>
        <w:spacing w:before="156" w:after="156"/>
      </w:pPr>
      <w:r>
        <w:rPr>
          <w:rFonts w:hint="eastAsia"/>
        </w:rPr>
        <w:t>部署扩展：系统支持多种灵活的部署方式，既能进行多组织集中部署也能通过信息交换中心实现多组织复合式分布部署方式，提供无限制的大组织扩充；</w:t>
      </w:r>
    </w:p>
    <w:p>
      <w:pPr>
        <w:pStyle w:val="39"/>
        <w:spacing w:before="156" w:after="156"/>
      </w:pPr>
      <w:r>
        <w:rPr>
          <w:rFonts w:hint="eastAsia"/>
        </w:rPr>
        <w:t>平台扩展：支持多种操作系统、多数据库及多种网络拓扑结构和硬件支撑平台；</w:t>
      </w:r>
    </w:p>
    <w:p>
      <w:pPr>
        <w:pStyle w:val="39"/>
        <w:spacing w:before="156" w:after="156"/>
      </w:pPr>
      <w:r>
        <w:rPr>
          <w:rFonts w:hint="eastAsia"/>
        </w:rPr>
        <w:t>系统应用集成：基于门户框架技术实现业务系统流程、数据、页面、功能模块等应用展示的快速集成；</w:t>
      </w:r>
    </w:p>
    <w:p>
      <w:pPr>
        <w:pStyle w:val="39"/>
        <w:spacing w:before="156" w:after="156"/>
      </w:pPr>
      <w:r>
        <w:rPr>
          <w:rFonts w:hint="eastAsia"/>
        </w:rPr>
        <w:t>系统整合：提供Java SDK和Web services远程接口以及多种平台服务实现与第三方系统的整合应用。</w:t>
      </w:r>
    </w:p>
    <w:p>
      <w:pPr>
        <w:pStyle w:val="45"/>
        <w:jc w:val="both"/>
      </w:pPr>
      <w:bookmarkStart w:id="189" w:name="_Toc295292244"/>
      <w:bookmarkStart w:id="190" w:name="_Toc403082356"/>
      <w:r>
        <w:rPr>
          <w:rFonts w:hint="eastAsia"/>
        </w:rPr>
        <w:t>复用策略</w:t>
      </w:r>
      <w:bookmarkEnd w:id="189"/>
      <w:bookmarkEnd w:id="190"/>
    </w:p>
    <w:p>
      <w:pPr>
        <w:pStyle w:val="39"/>
        <w:spacing w:before="156" w:after="156"/>
      </w:pPr>
      <w:r>
        <w:rPr>
          <w:rFonts w:hint="eastAsia"/>
        </w:rPr>
        <w:t>业务逻辑对组件模型进行了封装，在子系统视图的粒度上，每个子系统都是一个独立的、可复用的组件；在业务逻辑视图的粒度上，平台系统的业务逻辑被封装成了一个独立于用户接口与数据库实体，从而实现了完整业务逻辑的复用，降低了开发、维护成本。</w:t>
      </w:r>
    </w:p>
    <w:p>
      <w:pPr>
        <w:pStyle w:val="39"/>
        <w:spacing w:before="156" w:after="156"/>
        <w:rPr>
          <w:rFonts w:ascii="仿宋" w:hAnsi="仿宋"/>
          <w:color w:val="FF0000"/>
          <w:kern w:val="0"/>
        </w:rPr>
      </w:pPr>
    </w:p>
    <w:p>
      <w:pPr>
        <w:pStyle w:val="3"/>
        <w:spacing w:before="312" w:after="156"/>
      </w:pPr>
      <w:bookmarkStart w:id="191" w:name="_Toc407110455"/>
      <w:bookmarkStart w:id="192" w:name="_Toc407110727"/>
      <w:bookmarkStart w:id="193" w:name="_Toc407110795"/>
      <w:bookmarkStart w:id="194" w:name="_Toc407119589"/>
      <w:r>
        <w:t>总体目标与分期目标</w:t>
      </w:r>
      <w:bookmarkEnd w:id="191"/>
      <w:bookmarkEnd w:id="192"/>
      <w:bookmarkEnd w:id="193"/>
      <w:bookmarkEnd w:id="194"/>
    </w:p>
    <w:p>
      <w:pPr>
        <w:pStyle w:val="39"/>
        <w:spacing w:before="156" w:after="156"/>
        <w:rPr>
          <w:del w:id="461" w:author="y" w:date="2015-01-19T11:27:00Z"/>
          <w:rFonts w:ascii="仿宋" w:hAnsi="仿宋"/>
          <w:color w:val="FF0000"/>
          <w:kern w:val="0"/>
        </w:rPr>
      </w:pPr>
      <w:del w:id="462" w:author="y" w:date="2015-01-19T11:27:00Z">
        <w:r>
          <w:rPr>
            <w:rFonts w:ascii="仿宋" w:hAnsi="仿宋"/>
            <w:color w:val="FF0000"/>
            <w:kern w:val="0"/>
          </w:rPr>
          <w:delText>根据前述需求分析，提出项目建设的总体目标，包括：政务目标、业务目标、作业目标、工程建设目标和建设规模、效益目标等；分阶段提出政务目标、业务目标、作业目标、工程建设目标和建设规模、效益目标等，清晰界定各期目标的边界和演进的内容，并用可考核、可量化的指标对目标进行刻画。</w:delText>
        </w:r>
      </w:del>
    </w:p>
    <w:p>
      <w:pPr>
        <w:pStyle w:val="4"/>
        <w:jc w:val="both"/>
      </w:pPr>
      <w:commentRangeStart w:id="6"/>
      <w:bookmarkStart w:id="195" w:name="_Toc401847708"/>
      <w:bookmarkStart w:id="196" w:name="_Toc406753041"/>
      <w:r>
        <w:rPr>
          <w:rFonts w:hint="eastAsia"/>
        </w:rPr>
        <w:t>总体建设目标</w:t>
      </w:r>
      <w:bookmarkEnd w:id="195"/>
      <w:bookmarkEnd w:id="196"/>
      <w:commentRangeEnd w:id="6"/>
      <w:r>
        <w:rPr>
          <w:rStyle w:val="35"/>
          <w:rFonts w:ascii="Times New Roman" w:hAnsi="Times New Roman" w:eastAsia="宋体"/>
        </w:rPr>
        <w:commentReference w:id="6"/>
      </w:r>
    </w:p>
    <w:p>
      <w:pPr>
        <w:pStyle w:val="39"/>
        <w:spacing w:before="156" w:after="156"/>
        <w:rPr>
          <w:color w:val="FF0000"/>
          <w:rPrChange w:id="463" w:author="y" w:date="2015-01-19T11:27:00Z">
            <w:rPr/>
          </w:rPrChange>
        </w:rPr>
      </w:pPr>
      <w:r>
        <w:rPr>
          <w:rFonts w:hint="eastAsia"/>
          <w:color w:val="FF0000"/>
          <w:rPrChange w:id="464" w:author="y" w:date="2015-01-19T11:27:00Z">
            <w:rPr>
              <w:rFonts w:hint="eastAsia"/>
            </w:rPr>
          </w:rPrChange>
        </w:rPr>
        <w:t>电子政务网按照统一组织领导、统一规划建设、统一数据标准、统一外网平台、统一</w:t>
      </w:r>
      <w:ins w:id="465" w:author="y" w:date="2015-01-19T14:35:00Z">
        <w:r>
          <w:rPr>
            <w:rFonts w:hint="eastAsia"/>
          </w:rPr>
          <w:t>公文</w:t>
        </w:r>
      </w:ins>
      <w:ins w:id="466" w:author="y" w:date="2015-01-19T14:35:00Z">
        <w:r>
          <w:rPr/>
          <w:t>办理及事务处理</w:t>
        </w:r>
      </w:ins>
      <w:del w:id="467" w:author="y" w:date="2015-01-19T14:35:00Z">
        <w:r>
          <w:rPr>
            <w:rFonts w:hint="eastAsia"/>
            <w:color w:val="FF0000"/>
            <w:rPrChange w:id="468" w:author="y" w:date="2015-01-19T11:27:00Z">
              <w:rPr>
                <w:rFonts w:hint="eastAsia"/>
              </w:rPr>
            </w:rPrChange>
          </w:rPr>
          <w:delText>协同</w:delText>
        </w:r>
      </w:del>
      <w:r>
        <w:rPr>
          <w:rFonts w:hint="eastAsia"/>
          <w:color w:val="FF0000"/>
          <w:rPrChange w:id="469" w:author="y" w:date="2015-01-19T11:27:00Z">
            <w:rPr>
              <w:rFonts w:hint="eastAsia"/>
            </w:rPr>
          </w:rPrChange>
        </w:rPr>
        <w:t>平台、统一集中部署的要求，于</w:t>
      </w:r>
      <w:r>
        <w:rPr>
          <w:color w:val="FF0000"/>
          <w:rPrChange w:id="470" w:author="y" w:date="2015-01-19T11:27:00Z">
            <w:rPr/>
          </w:rPrChange>
        </w:rPr>
        <w:t>2015</w:t>
      </w:r>
      <w:r>
        <w:rPr>
          <w:rFonts w:hint="eastAsia"/>
          <w:color w:val="FF0000"/>
          <w:rPrChange w:id="471" w:author="y" w:date="2015-01-19T11:27:00Z">
            <w:rPr>
              <w:rFonts w:hint="eastAsia"/>
            </w:rPr>
          </w:rPrChange>
        </w:rPr>
        <w:t>年底前建成，实现全省公务员跨地区、跨部门和跨层级的信息传输、公文传输、信息共享和业务协同。</w:t>
      </w:r>
    </w:p>
    <w:p>
      <w:pPr>
        <w:pStyle w:val="39"/>
        <w:spacing w:before="156" w:after="156"/>
        <w:ind w:firstLine="0"/>
        <w:jc w:val="center"/>
      </w:pPr>
      <w:r>
        <w:rPr>
          <w:rFonts w:ascii="Times New Roman" w:hAnsi="Times New Roman" w:eastAsia="仿宋" w:cs="Times New Roman"/>
          <w:kern w:val="2"/>
          <w:sz w:val="24"/>
          <w:szCs w:val="24"/>
          <w:lang w:val="en-US" w:eastAsia="zh-CN" w:bidi="ar-SA"/>
        </w:rPr>
        <w:pict>
          <v:shape id="图片 4" o:spid="_x0000_s1046" type="#_x0000_t75" style="height:242.6pt;width:415.3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pStyle w:val="45"/>
        <w:jc w:val="both"/>
      </w:pPr>
      <w:r>
        <w:rPr>
          <w:rFonts w:hint="eastAsia"/>
        </w:rPr>
        <w:t>政务目标</w:t>
      </w:r>
    </w:p>
    <w:p>
      <w:pPr>
        <w:pStyle w:val="39"/>
        <w:spacing w:before="156" w:after="156"/>
      </w:pPr>
      <w:r>
        <w:rPr>
          <w:rFonts w:hint="eastAsia"/>
        </w:rPr>
        <w:t>建成领先的大数据电子政务网。以顶层设计为指导，融合大数据、云计算以及移动互联网等新一代信息技术，全面构建贵州省电子政务网，打造高效、协作、智慧的集约型、服务型政府。</w:t>
      </w:r>
    </w:p>
    <w:p>
      <w:pPr>
        <w:pStyle w:val="45"/>
        <w:jc w:val="both"/>
      </w:pPr>
      <w:r>
        <w:rPr>
          <w:rFonts w:hint="eastAsia"/>
        </w:rPr>
        <w:t>业务目标</w:t>
      </w:r>
    </w:p>
    <w:p>
      <w:pPr>
        <w:pStyle w:val="39"/>
        <w:spacing w:before="156" w:after="156"/>
      </w:pPr>
      <w:r>
        <w:rPr>
          <w:rFonts w:hint="eastAsia"/>
        </w:rPr>
        <w:t>建立整合联动的电子政务体系。整合省、市、县政务数据、信息资源，梳理并统一规范行政办公、公文流转、行政审批、公众办事等流程，形成信息共享、互联互通、业务协作的全方位电子政务</w:t>
      </w:r>
      <w:ins w:id="472" w:author="y" w:date="2015-01-19T14:35:00Z">
        <w:r>
          <w:rPr>
            <w:rFonts w:hint="eastAsia"/>
          </w:rPr>
          <w:t>公文</w:t>
        </w:r>
      </w:ins>
      <w:ins w:id="473" w:author="y" w:date="2015-01-19T14:35:00Z">
        <w:r>
          <w:rPr/>
          <w:t>办理及事务处理</w:t>
        </w:r>
      </w:ins>
      <w:del w:id="474" w:author="y" w:date="2015-01-19T14:35:00Z">
        <w:r>
          <w:rPr>
            <w:rFonts w:hint="eastAsia"/>
          </w:rPr>
          <w:delText>协同</w:delText>
        </w:r>
      </w:del>
      <w:r>
        <w:rPr>
          <w:rFonts w:hint="eastAsia"/>
        </w:rPr>
        <w:t>体系。</w:t>
      </w:r>
    </w:p>
    <w:p>
      <w:pPr>
        <w:pStyle w:val="39"/>
        <w:spacing w:before="156" w:after="156"/>
      </w:pPr>
      <w:r>
        <w:rPr>
          <w:rFonts w:hint="eastAsia"/>
        </w:rPr>
        <w:t>建设省市县电子政务</w:t>
      </w:r>
      <w:ins w:id="475" w:author="y" w:date="2015-01-19T14:35:00Z">
        <w:r>
          <w:rPr>
            <w:rFonts w:hint="eastAsia"/>
          </w:rPr>
          <w:t>公文</w:t>
        </w:r>
      </w:ins>
      <w:ins w:id="476" w:author="y" w:date="2015-01-19T14:35:00Z">
        <w:r>
          <w:rPr/>
          <w:t>办理及事务处理</w:t>
        </w:r>
      </w:ins>
      <w:del w:id="477" w:author="y" w:date="2015-01-19T14:35:00Z">
        <w:r>
          <w:rPr>
            <w:rFonts w:hint="eastAsia"/>
          </w:rPr>
          <w:delText>协同</w:delText>
        </w:r>
      </w:del>
      <w:r>
        <w:rPr>
          <w:rFonts w:hint="eastAsia"/>
        </w:rPr>
        <w:t>平台。以省市县</w:t>
      </w:r>
      <w:ins w:id="478" w:author="y" w:date="2015-01-19T14:36:00Z">
        <w:r>
          <w:rPr>
            <w:rFonts w:hint="eastAsia"/>
          </w:rPr>
          <w:t>公文</w:t>
        </w:r>
      </w:ins>
      <w:ins w:id="479" w:author="y" w:date="2015-01-19T14:36:00Z">
        <w:r>
          <w:rPr/>
          <w:t>办理及事务处理</w:t>
        </w:r>
      </w:ins>
      <w:ins w:id="480" w:author="y" w:date="2015-01-19T14:37:00Z">
        <w:r>
          <w:rPr>
            <w:rFonts w:hint="eastAsia"/>
          </w:rPr>
          <w:t>应用</w:t>
        </w:r>
      </w:ins>
      <w:del w:id="481" w:author="y" w:date="2015-01-19T14:36:00Z">
        <w:r>
          <w:rPr>
            <w:rFonts w:hint="eastAsia"/>
          </w:rPr>
          <w:delText>政务协同应用</w:delText>
        </w:r>
      </w:del>
      <w:r>
        <w:rPr>
          <w:rFonts w:hint="eastAsia"/>
        </w:rPr>
        <w:t>为基础，建成全省统一、标准、高效的跨单位、跨地域、跨层级的</w:t>
      </w:r>
      <w:del w:id="482" w:author="y" w:date="2015-01-19T14:36:00Z">
        <w:r>
          <w:rPr>
            <w:rFonts w:hint="eastAsia"/>
          </w:rPr>
          <w:delText>政务</w:delText>
        </w:r>
      </w:del>
      <w:ins w:id="483" w:author="y" w:date="2015-01-19T14:36:00Z">
        <w:r>
          <w:rPr>
            <w:rFonts w:hint="eastAsia"/>
          </w:rPr>
          <w:t>公文</w:t>
        </w:r>
      </w:ins>
      <w:ins w:id="484" w:author="y" w:date="2015-01-19T14:36:00Z">
        <w:r>
          <w:rPr/>
          <w:t>办理及事务处理</w:t>
        </w:r>
      </w:ins>
      <w:del w:id="485" w:author="y" w:date="2015-01-19T14:36:00Z">
        <w:r>
          <w:rPr>
            <w:rFonts w:hint="eastAsia"/>
          </w:rPr>
          <w:delText>协同</w:delText>
        </w:r>
      </w:del>
      <w:r>
        <w:rPr>
          <w:rFonts w:hint="eastAsia"/>
        </w:rPr>
        <w:t>平台，实现</w:t>
      </w:r>
      <w:del w:id="486" w:author="y" w:date="2015-01-19T17:59:00Z">
        <w:r>
          <w:rPr>
            <w:rFonts w:hint="eastAsia"/>
          </w:rPr>
          <w:delText>省、市、县</w:delText>
        </w:r>
      </w:del>
      <w:ins w:id="487" w:author="y" w:date="2015-01-19T17:59:00Z">
        <w:r>
          <w:rPr>
            <w:rFonts w:hint="eastAsia"/>
          </w:rPr>
          <w:t>省、市、县、乡</w:t>
        </w:r>
      </w:ins>
      <w:ins w:id="488" w:author="y" w:date="2015-01-19T14:37:00Z">
        <w:r>
          <w:rPr/>
          <w:t>各级</w:t>
        </w:r>
      </w:ins>
      <w:ins w:id="489" w:author="y" w:date="2015-01-19T14:37:00Z">
        <w:r>
          <w:rPr>
            <w:rFonts w:hint="eastAsia"/>
          </w:rPr>
          <w:t>政府</w:t>
        </w:r>
      </w:ins>
      <w:ins w:id="490" w:author="y" w:date="2015-01-19T14:37:00Z">
        <w:r>
          <w:rPr/>
          <w:t>部门办公</w:t>
        </w:r>
      </w:ins>
      <w:del w:id="491" w:author="y" w:date="2015-01-19T14:37:00Z">
        <w:r>
          <w:rPr>
            <w:rFonts w:hint="eastAsia"/>
          </w:rPr>
          <w:delText>业务协同</w:delText>
        </w:r>
      </w:del>
      <w:r>
        <w:rPr>
          <w:rFonts w:hint="eastAsia"/>
        </w:rPr>
        <w:t>的标准统一、数据统一，以及信息共享和互联互通。</w:t>
      </w:r>
    </w:p>
    <w:p>
      <w:pPr>
        <w:pStyle w:val="45"/>
        <w:jc w:val="both"/>
      </w:pPr>
      <w:r>
        <w:rPr>
          <w:rFonts w:hint="eastAsia"/>
        </w:rPr>
        <w:t>工程建设目标</w:t>
      </w:r>
    </w:p>
    <w:p>
      <w:pPr>
        <w:pStyle w:val="39"/>
        <w:spacing w:before="156" w:after="156"/>
      </w:pPr>
      <w:r>
        <w:rPr>
          <w:rFonts w:hint="eastAsia"/>
        </w:rPr>
        <w:t>从技术层面：打造一个可靠度非常高，支持高并发，高安全，高开放性的先进技术平台，充分利用云计算、大数据打造新的技术标准，创新出首个全国</w:t>
      </w:r>
      <w:del w:id="492" w:author="y" w:date="2015-01-19T14:38:00Z">
        <w:r>
          <w:rPr>
            <w:rFonts w:hint="eastAsia"/>
          </w:rPr>
          <w:delText>的</w:delText>
        </w:r>
      </w:del>
      <w:ins w:id="493" w:author="y" w:date="2015-01-19T14:38:00Z">
        <w:r>
          <w:rPr>
            <w:rFonts w:hint="eastAsia"/>
          </w:rPr>
          <w:t>云模式的</w:t>
        </w:r>
      </w:ins>
      <w:r>
        <w:rPr>
          <w:rFonts w:hint="eastAsia"/>
        </w:rPr>
        <w:t>省级</w:t>
      </w:r>
      <w:ins w:id="494" w:author="y" w:date="2015-01-19T14:37:00Z">
        <w:r>
          <w:rPr>
            <w:rFonts w:hint="eastAsia"/>
          </w:rPr>
          <w:t>公文</w:t>
        </w:r>
      </w:ins>
      <w:ins w:id="495" w:author="y" w:date="2015-01-19T14:37:00Z">
        <w:r>
          <w:rPr/>
          <w:t>办理及事务处理</w:t>
        </w:r>
      </w:ins>
      <w:del w:id="496" w:author="y" w:date="2015-01-19T14:37:00Z">
        <w:r>
          <w:rPr>
            <w:rFonts w:hint="eastAsia"/>
          </w:rPr>
          <w:delText>大协同</w:delText>
        </w:r>
      </w:del>
      <w:r>
        <w:rPr>
          <w:rFonts w:hint="eastAsia"/>
        </w:rPr>
        <w:t>平台。</w:t>
      </w:r>
    </w:p>
    <w:p>
      <w:pPr>
        <w:pStyle w:val="39"/>
        <w:spacing w:before="156" w:after="156"/>
      </w:pPr>
      <w:r>
        <w:rPr>
          <w:rFonts w:hint="eastAsia"/>
        </w:rPr>
        <w:t>从应用层面：通过突出以人为中心的流程体系；以事、文、会为主要载体的应用体系；满足跨系统间整合的信息交换体系。来全面打造符合公务员和相关领导工作的价值体系。</w:t>
      </w:r>
    </w:p>
    <w:p>
      <w:pPr>
        <w:pStyle w:val="45"/>
        <w:jc w:val="both"/>
      </w:pPr>
      <w:r>
        <w:rPr>
          <w:rFonts w:hint="eastAsia"/>
        </w:rPr>
        <w:t>价值及效益目标</w:t>
      </w:r>
    </w:p>
    <w:p>
      <w:pPr>
        <w:pStyle w:val="39"/>
        <w:spacing w:before="156" w:after="156"/>
      </w:pPr>
      <w:r>
        <w:rPr>
          <w:rFonts w:hint="eastAsia"/>
        </w:rPr>
        <w:t>大数据融合应用的智慧贵州。以大数据融合应用为手段，在政务</w:t>
      </w:r>
      <w:ins w:id="497" w:author="y" w:date="2015-01-19T14:38:00Z">
        <w:r>
          <w:rPr>
            <w:rFonts w:hint="eastAsia"/>
          </w:rPr>
          <w:t>公文</w:t>
        </w:r>
      </w:ins>
      <w:ins w:id="498" w:author="y" w:date="2015-01-19T14:38:00Z">
        <w:r>
          <w:rPr/>
          <w:t>办理及事务处理</w:t>
        </w:r>
      </w:ins>
      <w:del w:id="499" w:author="y" w:date="2015-01-19T14:38:00Z">
        <w:r>
          <w:rPr>
            <w:rFonts w:hint="eastAsia"/>
          </w:rPr>
          <w:delText>协同</w:delText>
        </w:r>
      </w:del>
      <w:r>
        <w:rPr>
          <w:rFonts w:hint="eastAsia"/>
        </w:rPr>
        <w:t>平台和业务联动体系基础上，全面整合其它</w:t>
      </w:r>
      <w:r>
        <w:t>6</w:t>
      </w:r>
      <w:r>
        <w:rPr>
          <w:rFonts w:hint="eastAsia"/>
        </w:rPr>
        <w:t>朵云数据，实现大数据整合应用，建设产经一体的智慧贵州，推动经济与社会的持续健康发展。</w:t>
      </w:r>
    </w:p>
    <w:p>
      <w:pPr>
        <w:pStyle w:val="39"/>
        <w:spacing w:before="156" w:after="156"/>
        <w:ind w:firstLine="0"/>
        <w:jc w:val="center"/>
      </w:pPr>
      <w:r>
        <w:rPr>
          <w:rFonts w:ascii="Times New Roman" w:hAnsi="Times New Roman" w:eastAsia="仿宋" w:cs="Times New Roman"/>
          <w:kern w:val="2"/>
          <w:sz w:val="24"/>
          <w:szCs w:val="24"/>
          <w:lang w:val="en-US" w:eastAsia="zh-CN" w:bidi="ar-SA"/>
        </w:rPr>
        <w:pict>
          <v:shape id="图片 226" o:spid="_x0000_s1047" type="#_x0000_t75" style="height:273.75pt;width:388.5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pStyle w:val="39"/>
        <w:spacing w:before="156" w:after="156"/>
        <w:ind w:firstLine="0"/>
        <w:jc w:val="center"/>
      </w:pPr>
    </w:p>
    <w:p>
      <w:pPr>
        <w:pStyle w:val="39"/>
        <w:spacing w:before="156" w:after="156"/>
      </w:pPr>
      <w:r>
        <w:rPr>
          <w:rFonts w:hint="eastAsia"/>
        </w:rPr>
        <w:t>总体来说，要体现出四大价值：统一标准的</w:t>
      </w:r>
      <w:ins w:id="500" w:author="y" w:date="2015-01-19T14:39:00Z">
        <w:r>
          <w:rPr>
            <w:rFonts w:hint="eastAsia"/>
          </w:rPr>
          <w:t>公文</w:t>
        </w:r>
      </w:ins>
      <w:ins w:id="501" w:author="y" w:date="2015-01-19T14:39:00Z">
        <w:r>
          <w:rPr/>
          <w:t>办理及事务处理</w:t>
        </w:r>
      </w:ins>
      <w:del w:id="502" w:author="y" w:date="2015-01-19T14:39:00Z">
        <w:r>
          <w:rPr>
            <w:rFonts w:hint="eastAsia"/>
          </w:rPr>
          <w:delText>协同办公</w:delText>
        </w:r>
      </w:del>
      <w:r>
        <w:rPr>
          <w:rFonts w:hint="eastAsia"/>
        </w:rPr>
        <w:t>服务平台；促进政府各单位工作人员产生高效节能的工作模式；促进业务单元之间，上下层级之间可以协同联动的电子政务；整合金字工程和七朵云之后，支撑起先进可靠的智慧政府。</w:t>
      </w:r>
    </w:p>
    <w:p>
      <w:pPr>
        <w:pStyle w:val="4"/>
        <w:jc w:val="both"/>
        <w:rPr>
          <w:color w:val="FF0000"/>
          <w:rPrChange w:id="503" w:author="y" w:date="2015-01-19T11:28:00Z">
            <w:rPr/>
          </w:rPrChange>
        </w:rPr>
      </w:pPr>
      <w:bookmarkStart w:id="197" w:name="_Toc405372963"/>
      <w:bookmarkStart w:id="198" w:name="_Toc406753042"/>
      <w:r>
        <w:rPr>
          <w:rFonts w:hint="eastAsia"/>
          <w:color w:val="FF0000"/>
          <w:rPrChange w:id="504" w:author="y" w:date="2015-01-19T11:28:00Z">
            <w:rPr>
              <w:rFonts w:hint="eastAsia"/>
            </w:rPr>
          </w:rPrChange>
        </w:rPr>
        <w:t>建设步骤</w:t>
      </w:r>
      <w:bookmarkEnd w:id="197"/>
      <w:r>
        <w:rPr>
          <w:rFonts w:hint="eastAsia"/>
          <w:color w:val="FF0000"/>
          <w:rPrChange w:id="505" w:author="y" w:date="2015-01-19T11:28:00Z">
            <w:rPr>
              <w:rFonts w:hint="eastAsia"/>
            </w:rPr>
          </w:rPrChange>
        </w:rPr>
        <w:t>及分期目标</w:t>
      </w:r>
      <w:bookmarkEnd w:id="198"/>
    </w:p>
    <w:p>
      <w:pPr>
        <w:widowControl/>
        <w:jc w:val="center"/>
        <w:rPr>
          <w:rFonts w:ascii="仿宋" w:hAnsi="仿宋" w:cs="宋体"/>
          <w:kern w:val="0"/>
        </w:rPr>
      </w:pPr>
      <w:r>
        <w:rPr>
          <w:rFonts w:ascii="仿宋" w:hAnsi="仿宋" w:eastAsia="仿宋" w:cs="宋体"/>
          <w:kern w:val="0"/>
          <w:sz w:val="24"/>
          <w:szCs w:val="24"/>
          <w:lang w:val="en-US" w:eastAsia="zh-CN" w:bidi="ar-SA"/>
        </w:rPr>
        <w:pict>
          <v:shape id="图片 227" o:spid="_x0000_s1048" type="#_x0000_t75" style="height:287.1pt;width:401.2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widowControl/>
        <w:jc w:val="center"/>
        <w:rPr>
          <w:rFonts w:ascii="仿宋" w:hAnsi="仿宋" w:cs="宋体"/>
          <w:kern w:val="0"/>
        </w:rPr>
      </w:pPr>
    </w:p>
    <w:p>
      <w:pPr>
        <w:pStyle w:val="39"/>
        <w:spacing w:before="156" w:after="156"/>
      </w:pPr>
      <w:r>
        <w:rPr>
          <w:rFonts w:hint="eastAsia"/>
        </w:rPr>
        <w:t>系统建设分为四期完成，前后预计4年时间。</w:t>
      </w:r>
    </w:p>
    <w:p>
      <w:pPr>
        <w:pStyle w:val="39"/>
        <w:spacing w:before="156" w:after="156"/>
      </w:pPr>
      <w:r>
        <w:rPr>
          <w:rFonts w:hint="eastAsia"/>
        </w:rPr>
        <w:t>第一期：</w:t>
      </w:r>
      <w:del w:id="506" w:author="y" w:date="2015-01-19T14:39:00Z">
        <w:r>
          <w:rPr>
            <w:rFonts w:hint="eastAsia"/>
          </w:rPr>
          <w:delText>省市县</w:delText>
        </w:r>
      </w:del>
      <w:ins w:id="507" w:author="y" w:date="2015-01-19T14:41:00Z">
        <w:r>
          <w:rPr>
            <w:rFonts w:hint="eastAsia"/>
          </w:rPr>
          <w:t>省</w:t>
        </w:r>
      </w:ins>
      <w:ins w:id="508" w:author="y" w:date="2015-01-19T14:41:00Z">
        <w:r>
          <w:rPr/>
          <w:t>电子政务网</w:t>
        </w:r>
      </w:ins>
      <w:ins w:id="509" w:author="y" w:date="2015-01-19T14:41:00Z">
        <w:r>
          <w:rPr>
            <w:rFonts w:hint="eastAsia"/>
          </w:rPr>
          <w:t>平台</w:t>
        </w:r>
      </w:ins>
      <w:del w:id="510" w:author="y" w:date="2015-01-19T14:40:00Z">
        <w:r>
          <w:rPr>
            <w:rFonts w:hint="eastAsia"/>
          </w:rPr>
          <w:delText>协同云</w:delText>
        </w:r>
      </w:del>
      <w:del w:id="511" w:author="y" w:date="2015-01-19T14:41:00Z">
        <w:r>
          <w:rPr>
            <w:rFonts w:hint="eastAsia"/>
          </w:rPr>
          <w:delText>平台</w:delText>
        </w:r>
      </w:del>
      <w:r>
        <w:rPr>
          <w:rFonts w:hint="eastAsia"/>
        </w:rPr>
        <w:t>建设期。计划两年左右时间，完成全省</w:t>
      </w:r>
      <w:ins w:id="512" w:author="y" w:date="2015-01-19T14:42:00Z">
        <w:r>
          <w:rPr>
            <w:rFonts w:hint="eastAsia"/>
          </w:rPr>
          <w:t>电子</w:t>
        </w:r>
      </w:ins>
      <w:ins w:id="513" w:author="y" w:date="2015-01-19T14:42:00Z">
        <w:r>
          <w:rPr/>
          <w:t>政务</w:t>
        </w:r>
      </w:ins>
      <w:del w:id="514" w:author="y" w:date="2015-01-19T14:40:00Z">
        <w:r>
          <w:rPr>
            <w:rFonts w:hint="eastAsia"/>
          </w:rPr>
          <w:delText>省市县协同</w:delText>
        </w:r>
      </w:del>
      <w:r>
        <w:rPr>
          <w:rFonts w:hint="eastAsia"/>
        </w:rPr>
        <w:t>云平台的建设，这是电子政务信息化的基础；然后再逐渐改变全省公务员的工作习惯，适应协同办公的工作模式；同时完成基于SAAS的租赁消费模式。</w:t>
      </w:r>
    </w:p>
    <w:p>
      <w:pPr>
        <w:pStyle w:val="39"/>
        <w:spacing w:before="156" w:after="156"/>
        <w:rPr>
          <w:ins w:id="515" w:author="y" w:date="2015-01-19T11:29:00Z"/>
        </w:rPr>
      </w:pPr>
      <w:ins w:id="516" w:author="y" w:date="2015-01-19T11:29:00Z">
        <w:r>
          <w:rPr>
            <w:rFonts w:hint="eastAsia"/>
          </w:rPr>
          <w:t>第二期：与其他六朵云的整合阶段。预计一年左右时间，通过与其他六朵云在数据上的互联互通，实现大数据的整合与综合应用。</w:t>
        </w:r>
      </w:ins>
    </w:p>
    <w:p>
      <w:pPr>
        <w:pStyle w:val="39"/>
        <w:spacing w:before="156" w:after="156"/>
      </w:pPr>
      <w:del w:id="517" w:author="y" w:date="2015-01-19T11:29:00Z">
        <w:r>
          <w:rPr>
            <w:rFonts w:hint="eastAsia"/>
          </w:rPr>
          <w:delText>第二</w:delText>
        </w:r>
      </w:del>
      <w:ins w:id="518" w:author="y" w:date="2015-01-19T11:29:00Z">
        <w:r>
          <w:rPr>
            <w:rFonts w:hint="eastAsia"/>
          </w:rPr>
          <w:t>第三</w:t>
        </w:r>
      </w:ins>
      <w:r>
        <w:rPr>
          <w:rFonts w:hint="eastAsia"/>
        </w:rPr>
        <w:t>期：与12金工程的整合阶段。预计一年左右时间，通过与4库12金系统的整合，实现电子政务整体管理，提供各级领导的综合管理和把控能力。</w:t>
      </w:r>
    </w:p>
    <w:p>
      <w:pPr>
        <w:pStyle w:val="39"/>
        <w:spacing w:before="156" w:after="156"/>
        <w:rPr>
          <w:del w:id="519" w:author="y" w:date="2015-01-19T11:29:00Z"/>
          <w:color w:val="FF0000"/>
          <w:rPrChange w:id="520" w:author="y" w:date="2015-01-19T11:30:00Z">
            <w:rPr/>
          </w:rPrChange>
        </w:rPr>
      </w:pPr>
      <w:del w:id="521" w:author="y" w:date="2015-01-19T11:29:00Z">
        <w:r>
          <w:rPr>
            <w:rFonts w:hint="eastAsia"/>
            <w:color w:val="FF0000"/>
            <w:rPrChange w:id="522" w:author="y" w:date="2015-01-19T11:30:00Z">
              <w:rPr>
                <w:rFonts w:hint="eastAsia"/>
              </w:rPr>
            </w:rPrChange>
          </w:rPr>
          <w:delText>第三期：与其他六朵云的整合阶段。预计一年左右时间，通过与其他六朵云在数据上的互联互通，实现大数据的整合与综合应用。</w:delText>
        </w:r>
      </w:del>
    </w:p>
    <w:p>
      <w:pPr>
        <w:pStyle w:val="39"/>
        <w:spacing w:before="156" w:after="156"/>
        <w:rPr>
          <w:color w:val="FF0000"/>
          <w:rPrChange w:id="523" w:author="y" w:date="2015-01-19T11:30:00Z">
            <w:rPr/>
          </w:rPrChange>
        </w:rPr>
      </w:pPr>
      <w:r>
        <w:rPr>
          <w:rFonts w:hint="eastAsia"/>
          <w:color w:val="FF0000"/>
          <w:rPrChange w:id="524" w:author="y" w:date="2015-01-19T11:30:00Z">
            <w:rPr>
              <w:rFonts w:hint="eastAsia"/>
            </w:rPr>
          </w:rPrChange>
        </w:rPr>
        <w:t>第四期：实现</w:t>
      </w:r>
      <w:r>
        <w:rPr>
          <w:color w:val="FF0000"/>
          <w:rPrChange w:id="525" w:author="y" w:date="2015-01-19T11:30:00Z">
            <w:rPr/>
          </w:rPrChange>
        </w:rPr>
        <w:t>G2B</w:t>
      </w:r>
      <w:r>
        <w:rPr>
          <w:rFonts w:hint="eastAsia"/>
          <w:color w:val="FF0000"/>
          <w:rPrChange w:id="526" w:author="y" w:date="2015-01-19T11:30:00Z">
            <w:rPr>
              <w:rFonts w:hint="eastAsia"/>
            </w:rPr>
          </w:rPrChange>
        </w:rPr>
        <w:t>和</w:t>
      </w:r>
      <w:r>
        <w:rPr>
          <w:color w:val="FF0000"/>
          <w:rPrChange w:id="527" w:author="y" w:date="2015-01-19T11:30:00Z">
            <w:rPr/>
          </w:rPrChange>
        </w:rPr>
        <w:t>G2C</w:t>
      </w:r>
      <w:r>
        <w:rPr>
          <w:rFonts w:hint="eastAsia"/>
          <w:color w:val="FF0000"/>
          <w:rPrChange w:id="528" w:author="y" w:date="2015-01-19T11:30:00Z">
            <w:rPr>
              <w:rFonts w:hint="eastAsia"/>
            </w:rPr>
          </w:rPrChange>
        </w:rPr>
        <w:t>的泛组织应用。实现政务内部工作与法人单位，与公众之间的互通，打造真正的智慧型、服务型、效能型政府。</w:t>
      </w:r>
    </w:p>
    <w:p>
      <w:pPr>
        <w:pStyle w:val="39"/>
        <w:spacing w:before="156" w:after="156"/>
        <w:rPr>
          <w:rFonts w:ascii="仿宋" w:hAnsi="仿宋"/>
          <w:color w:val="FF0000"/>
          <w:kern w:val="0"/>
        </w:rPr>
      </w:pPr>
    </w:p>
    <w:p>
      <w:pPr>
        <w:pStyle w:val="3"/>
        <w:spacing w:before="312" w:after="156"/>
      </w:pPr>
      <w:bookmarkStart w:id="199" w:name="_Toc407110456"/>
      <w:bookmarkStart w:id="200" w:name="_Toc407110728"/>
      <w:bookmarkStart w:id="201" w:name="_Toc407110796"/>
      <w:bookmarkStart w:id="202" w:name="_Toc407119590"/>
      <w:r>
        <w:t>总体建设任务与分期建设内容</w:t>
      </w:r>
      <w:bookmarkEnd w:id="199"/>
      <w:bookmarkEnd w:id="200"/>
      <w:bookmarkEnd w:id="201"/>
      <w:bookmarkEnd w:id="202"/>
    </w:p>
    <w:p>
      <w:pPr>
        <w:pStyle w:val="4"/>
        <w:jc w:val="both"/>
      </w:pPr>
      <w:bookmarkStart w:id="203" w:name="_Toc406753044"/>
      <w:r>
        <w:rPr>
          <w:rFonts w:hint="eastAsia"/>
        </w:rPr>
        <w:t>总体建设任务</w:t>
      </w:r>
      <w:bookmarkEnd w:id="203"/>
    </w:p>
    <w:p>
      <w:pPr>
        <w:pStyle w:val="39"/>
        <w:spacing w:before="156" w:after="156"/>
      </w:pPr>
      <w:r>
        <w:rPr>
          <w:rFonts w:hint="eastAsia"/>
        </w:rPr>
        <w:t>项目应用大数据、云计算、移动互联网技术，融合</w:t>
      </w:r>
      <w:ins w:id="529" w:author="y" w:date="2015-01-19T14:42:00Z">
        <w:r>
          <w:rPr>
            <w:rFonts w:hint="eastAsia"/>
          </w:rPr>
          <w:t>先进</w:t>
        </w:r>
      </w:ins>
      <w:ins w:id="530" w:author="y" w:date="2015-01-19T14:42:00Z">
        <w:r>
          <w:rPr/>
          <w:t>的</w:t>
        </w:r>
      </w:ins>
      <w:ins w:id="531" w:author="y" w:date="2015-01-19T14:42:00Z">
        <w:r>
          <w:rPr>
            <w:rFonts w:hint="eastAsia"/>
          </w:rPr>
          <w:t>公共</w:t>
        </w:r>
      </w:ins>
      <w:del w:id="532" w:author="y" w:date="2015-01-19T14:42:00Z">
        <w:r>
          <w:rPr>
            <w:rFonts w:hint="eastAsia"/>
          </w:rPr>
          <w:delText>协同</w:delText>
        </w:r>
      </w:del>
      <w:r>
        <w:rPr>
          <w:rFonts w:hint="eastAsia"/>
        </w:rPr>
        <w:t>管理</w:t>
      </w:r>
      <w:del w:id="533" w:author="y" w:date="2015-01-19T14:43:00Z">
        <w:r>
          <w:rPr>
            <w:rFonts w:hint="eastAsia"/>
          </w:rPr>
          <w:delText>思想</w:delText>
        </w:r>
      </w:del>
      <w:ins w:id="534" w:author="y" w:date="2015-01-19T14:43:00Z">
        <w:r>
          <w:rPr>
            <w:rFonts w:hint="eastAsia"/>
          </w:rPr>
          <w:t>理论</w:t>
        </w:r>
      </w:ins>
      <w:r>
        <w:rPr>
          <w:rFonts w:hint="eastAsia"/>
        </w:rPr>
        <w:t>，基于电子政务外网网络，建设全省大数据电子政务云平台，构建全省行政机关公务人员统一工作入口与平台，并通过互联互通、信息共享的系统，形成统一的跨部门、跨地域、跨层级的信息传输</w:t>
      </w:r>
      <w:ins w:id="535" w:author="y" w:date="2015-01-19T14:44:00Z">
        <w:r>
          <w:rPr>
            <w:rFonts w:hint="eastAsia"/>
          </w:rPr>
          <w:t>与</w:t>
        </w:r>
      </w:ins>
      <w:del w:id="536" w:author="y" w:date="2015-01-19T14:44:00Z">
        <w:r>
          <w:rPr>
            <w:rFonts w:hint="eastAsia"/>
          </w:rPr>
          <w:delText>、</w:delText>
        </w:r>
      </w:del>
      <w:r>
        <w:rPr>
          <w:rFonts w:hint="eastAsia"/>
        </w:rPr>
        <w:t>共享</w:t>
      </w:r>
      <w:ins w:id="537" w:author="y" w:date="2015-01-19T14:44:00Z">
        <w:r>
          <w:rPr>
            <w:rFonts w:hint="eastAsia"/>
          </w:rPr>
          <w:t>、门户</w:t>
        </w:r>
      </w:ins>
      <w:r>
        <w:rPr>
          <w:rFonts w:hint="eastAsia"/>
        </w:rPr>
        <w:t>与</w:t>
      </w:r>
      <w:ins w:id="538" w:author="y" w:date="2015-01-19T14:43:00Z">
        <w:r>
          <w:rPr>
            <w:rFonts w:hint="eastAsia"/>
          </w:rPr>
          <w:t>公文</w:t>
        </w:r>
      </w:ins>
      <w:ins w:id="539" w:author="y" w:date="2015-01-19T14:43:00Z">
        <w:r>
          <w:rPr/>
          <w:t>办理及事务处理</w:t>
        </w:r>
      </w:ins>
      <w:del w:id="540" w:author="y" w:date="2015-01-19T14:43:00Z">
        <w:r>
          <w:rPr>
            <w:rFonts w:hint="eastAsia"/>
          </w:rPr>
          <w:delText>业务协同</w:delText>
        </w:r>
      </w:del>
      <w:r>
        <w:rPr>
          <w:rFonts w:hint="eastAsia"/>
        </w:rPr>
        <w:t>政务平台。</w:t>
      </w:r>
    </w:p>
    <w:p>
      <w:pPr>
        <w:pStyle w:val="39"/>
        <w:spacing w:before="156" w:after="156"/>
      </w:pPr>
      <w:r>
        <w:rPr>
          <w:rFonts w:hint="eastAsia"/>
        </w:rPr>
        <w:t>整体示意图如下：</w:t>
      </w:r>
    </w:p>
    <w:p>
      <w:pPr>
        <w:widowControl/>
        <w:ind w:firstLine="480"/>
        <w:rPr>
          <w:rFonts w:ascii="仿宋" w:hAnsi="仿宋" w:cs="宋体"/>
          <w:kern w:val="0"/>
        </w:rPr>
      </w:pPr>
      <w:r>
        <w:rPr>
          <w:rFonts w:ascii="Times New Roman" w:hAnsi="Times New Roman" w:eastAsia="仿宋" w:cs="Times New Roman"/>
          <w:kern w:val="2"/>
          <w:sz w:val="24"/>
          <w:szCs w:val="24"/>
          <w:lang w:val="en-US" w:eastAsia="zh-CN" w:bidi="ar-SA"/>
        </w:rPr>
        <w:pict>
          <v:shape id="图片 3" o:spid="_x0000_s1049" type="#_x0000_t75" style="height:175.5pt;width:415.3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spacing w:line="400" w:lineRule="exact"/>
        <w:ind w:firstLine="402"/>
        <w:rPr>
          <w:del w:id="541" w:author="y" w:date="2015-01-19T11:30:00Z"/>
          <w:rFonts w:ascii="仿宋" w:hAnsi="仿宋"/>
          <w:b/>
          <w:sz w:val="20"/>
        </w:rPr>
      </w:pPr>
      <w:del w:id="542" w:author="y" w:date="2015-01-19T11:30:00Z">
        <w:r>
          <w:rPr>
            <w:rFonts w:ascii="仿宋" w:hAnsi="仿宋"/>
            <w:b/>
            <w:sz w:val="20"/>
          </w:rPr>
          <w:delText>注：</w:delText>
        </w:r>
      </w:del>
      <w:del w:id="543" w:author="y" w:date="2015-01-19T11:30:00Z">
        <w:r>
          <w:rPr>
            <w:rFonts w:hint="eastAsia" w:ascii="仿宋" w:hAnsi="仿宋"/>
            <w:b/>
            <w:sz w:val="20"/>
          </w:rPr>
          <w:delText>GZ-GCCP：Gui Zhou Government Collaboration Cloud Platform</w:delText>
        </w:r>
      </w:del>
    </w:p>
    <w:p>
      <w:pPr>
        <w:spacing w:line="400" w:lineRule="exact"/>
        <w:ind w:firstLine="402"/>
        <w:rPr>
          <w:rFonts w:ascii="仿宋" w:hAnsi="仿宋"/>
          <w:b/>
          <w:sz w:val="20"/>
        </w:rPr>
      </w:pPr>
    </w:p>
    <w:p>
      <w:pPr>
        <w:pStyle w:val="39"/>
        <w:spacing w:before="156" w:after="156"/>
      </w:pPr>
      <w:r>
        <w:rPr>
          <w:rFonts w:hint="eastAsia"/>
        </w:rPr>
        <w:t>主要建设任务包括：</w:t>
      </w:r>
    </w:p>
    <w:p>
      <w:pPr>
        <w:pStyle w:val="39"/>
        <w:spacing w:before="156" w:after="156"/>
      </w:pPr>
      <w:r>
        <w:rPr>
          <w:rFonts w:hint="eastAsia"/>
        </w:rPr>
        <w:t>完成</w:t>
      </w:r>
      <w:del w:id="544" w:author="y" w:date="2015-01-19T14:44:00Z">
        <w:r>
          <w:rPr>
            <w:rFonts w:hint="eastAsia"/>
          </w:rPr>
          <w:delText>大数据政务协同</w:delText>
        </w:r>
      </w:del>
      <w:ins w:id="545" w:author="y" w:date="2015-01-19T14:44:00Z">
        <w:r>
          <w:rPr>
            <w:rFonts w:hint="eastAsia"/>
          </w:rPr>
          <w:t>电子政务云</w:t>
        </w:r>
      </w:ins>
      <w:del w:id="546" w:author="y" w:date="2015-01-19T14:44:00Z">
        <w:r>
          <w:rPr>
            <w:rFonts w:hint="eastAsia"/>
          </w:rPr>
          <w:delText>云</w:delText>
        </w:r>
      </w:del>
      <w:r>
        <w:rPr>
          <w:rFonts w:hint="eastAsia"/>
        </w:rPr>
        <w:t>平台的顶层设计；</w:t>
      </w:r>
    </w:p>
    <w:p>
      <w:pPr>
        <w:pStyle w:val="39"/>
        <w:spacing w:before="156" w:after="156"/>
      </w:pPr>
      <w:r>
        <w:rPr>
          <w:rFonts w:hint="eastAsia"/>
        </w:rPr>
        <w:t>构建全省</w:t>
      </w:r>
      <w:del w:id="547" w:author="y" w:date="2015-01-19T14:45:00Z">
        <w:r>
          <w:rPr>
            <w:rFonts w:hint="eastAsia"/>
          </w:rPr>
          <w:delText>大数据政务协同</w:delText>
        </w:r>
      </w:del>
      <w:ins w:id="548" w:author="y" w:date="2015-01-19T14:45:00Z">
        <w:r>
          <w:rPr>
            <w:rFonts w:hint="eastAsia"/>
          </w:rPr>
          <w:t>电子政务</w:t>
        </w:r>
      </w:ins>
      <w:r>
        <w:rPr>
          <w:rFonts w:hint="eastAsia"/>
        </w:rPr>
        <w:t>云平台，以集约化的模式实现</w:t>
      </w:r>
      <w:ins w:id="549" w:author="y" w:date="2015-01-19T17:59:00Z">
        <w:r>
          <w:rPr>
            <w:rFonts w:ascii="仿宋" w:hAnsi="仿宋"/>
          </w:rPr>
          <w:t>省、市、县、乡</w:t>
        </w:r>
      </w:ins>
      <w:ins w:id="550" w:author="y" w:date="2015-01-19T13:46:00Z">
        <w:r>
          <w:rPr>
            <w:rFonts w:ascii="仿宋" w:hAnsi="仿宋"/>
          </w:rPr>
          <w:t>各级</w:t>
        </w:r>
      </w:ins>
      <w:del w:id="551" w:author="y" w:date="2015-01-19T13:46:00Z">
        <w:r>
          <w:rPr>
            <w:rFonts w:hint="eastAsia"/>
          </w:rPr>
          <w:delText>省地县三级</w:delText>
        </w:r>
      </w:del>
      <w:r>
        <w:rPr>
          <w:rFonts w:hint="eastAsia"/>
        </w:rPr>
        <w:t>政府各部门内部及部门间的协同工作与办公，依托规范的组织架构管理形成规范的</w:t>
      </w:r>
      <w:ins w:id="552" w:author="y" w:date="2015-01-19T14:45:00Z">
        <w:r>
          <w:rPr>
            <w:rFonts w:hint="eastAsia"/>
          </w:rPr>
          <w:t>公文</w:t>
        </w:r>
      </w:ins>
      <w:ins w:id="553" w:author="y" w:date="2015-01-19T14:45:00Z">
        <w:r>
          <w:rPr/>
          <w:t>办理及事务处理</w:t>
        </w:r>
      </w:ins>
      <w:del w:id="554" w:author="y" w:date="2015-01-19T14:45:00Z">
        <w:r>
          <w:rPr>
            <w:rFonts w:hint="eastAsia"/>
          </w:rPr>
          <w:delText>协同工作</w:delText>
        </w:r>
      </w:del>
      <w:r>
        <w:rPr>
          <w:rFonts w:hint="eastAsia"/>
        </w:rPr>
        <w:t>标准及体系，以信息化促进一体化政府建设；包括：</w:t>
      </w:r>
    </w:p>
    <w:p>
      <w:pPr>
        <w:pStyle w:val="39"/>
        <w:spacing w:before="156" w:after="156"/>
      </w:pPr>
      <w:r>
        <w:rPr>
          <w:rFonts w:hint="eastAsia"/>
        </w:rPr>
        <w:t>1、建设全省组织架构管理中心（OMC</w:t>
      </w:r>
      <w:r>
        <w:t>）</w:t>
      </w:r>
      <w:r>
        <w:rPr>
          <w:rFonts w:hint="eastAsia"/>
        </w:rPr>
        <w:t>。存储全省所有组织相关信息，与各</w:t>
      </w:r>
      <w:ins w:id="555" w:author="y" w:date="2015-01-19T14:45:00Z">
        <w:r>
          <w:rPr>
            <w:rFonts w:hint="eastAsia"/>
          </w:rPr>
          <w:t>公文</w:t>
        </w:r>
      </w:ins>
      <w:ins w:id="556" w:author="y" w:date="2015-01-19T14:45:00Z">
        <w:r>
          <w:rPr/>
          <w:t>办理及事务处理</w:t>
        </w:r>
      </w:ins>
      <w:del w:id="557" w:author="y" w:date="2015-01-19T14:45:00Z">
        <w:r>
          <w:rPr>
            <w:rFonts w:hint="eastAsia"/>
          </w:rPr>
          <w:delText>协同G6</w:delText>
        </w:r>
      </w:del>
      <w:r>
        <w:rPr>
          <w:rFonts w:hint="eastAsia"/>
        </w:rPr>
        <w:t>系统、信息交换中心、门户管理系统等进行组织机构和人员信息同步，确保组织机构和人员的唯一性；</w:t>
      </w:r>
    </w:p>
    <w:p>
      <w:pPr>
        <w:pStyle w:val="39"/>
        <w:spacing w:before="156" w:after="156"/>
      </w:pPr>
      <w:r>
        <w:rPr>
          <w:rFonts w:hint="eastAsia"/>
        </w:rPr>
        <w:t>2、建设</w:t>
      </w:r>
      <w:del w:id="558" w:author="y" w:date="2015-01-19T14:45:00Z">
        <w:r>
          <w:rPr>
            <w:rFonts w:hint="eastAsia"/>
          </w:rPr>
          <w:delText>协同</w:delText>
        </w:r>
      </w:del>
      <w:r>
        <w:rPr>
          <w:rFonts w:hint="eastAsia"/>
        </w:rPr>
        <w:t>门户管理系统（CPMS</w:t>
      </w:r>
      <w:r>
        <w:t>），</w:t>
      </w:r>
      <w:r>
        <w:rPr>
          <w:rFonts w:hint="eastAsia"/>
        </w:rPr>
        <w:t>打造公务员办公统一入口。将来自</w:t>
      </w:r>
      <w:ins w:id="559" w:author="y" w:date="2015-01-19T14:46:00Z">
        <w:r>
          <w:rPr>
            <w:rFonts w:hint="eastAsia"/>
          </w:rPr>
          <w:t>于</w:t>
        </w:r>
      </w:ins>
      <w:del w:id="560" w:author="y" w:date="2015-01-19T14:46:00Z">
        <w:r>
          <w:rPr>
            <w:rFonts w:hint="eastAsia"/>
          </w:rPr>
          <w:delText>与协同云</w:delText>
        </w:r>
      </w:del>
      <w:r>
        <w:rPr>
          <w:rFonts w:hint="eastAsia"/>
        </w:rPr>
        <w:t>门户的用户访问分配到对应的</w:t>
      </w:r>
      <w:ins w:id="561" w:author="y" w:date="2015-01-19T14:46:00Z">
        <w:r>
          <w:rPr>
            <w:rFonts w:hint="eastAsia"/>
          </w:rPr>
          <w:t>公文</w:t>
        </w:r>
      </w:ins>
      <w:ins w:id="562" w:author="y" w:date="2015-01-19T14:46:00Z">
        <w:r>
          <w:rPr/>
          <w:t>办理及事务处理</w:t>
        </w:r>
      </w:ins>
      <w:del w:id="563" w:author="y" w:date="2015-01-19T14:46:00Z">
        <w:r>
          <w:rPr>
            <w:rFonts w:hint="eastAsia"/>
          </w:rPr>
          <w:delText>协同</w:delText>
        </w:r>
      </w:del>
      <w:r>
        <w:rPr>
          <w:rFonts w:hint="eastAsia"/>
        </w:rPr>
        <w:t>系统</w:t>
      </w:r>
      <w:del w:id="564" w:author="y" w:date="2015-01-19T14:46:00Z">
        <w:r>
          <w:rPr>
            <w:rFonts w:hint="eastAsia"/>
          </w:rPr>
          <w:delText>G6</w:delText>
        </w:r>
      </w:del>
      <w:r>
        <w:rPr>
          <w:rFonts w:hint="eastAsia"/>
        </w:rPr>
        <w:t>中；建设全省统一的电子政务</w:t>
      </w:r>
      <w:del w:id="565" w:author="y" w:date="2015-01-19T14:46:00Z">
        <w:r>
          <w:rPr>
            <w:rFonts w:hint="eastAsia"/>
          </w:rPr>
          <w:delText>云</w:delText>
        </w:r>
      </w:del>
      <w:r>
        <w:rPr>
          <w:rFonts w:hint="eastAsia"/>
        </w:rPr>
        <w:t>门户(CPP)，包含移动互联网</w:t>
      </w:r>
      <w:r>
        <w:t>APP</w:t>
      </w:r>
      <w:r>
        <w:rPr>
          <w:rFonts w:hint="eastAsia"/>
        </w:rPr>
        <w:t>应用；</w:t>
      </w:r>
      <w:r>
        <w:t xml:space="preserve"> </w:t>
      </w:r>
    </w:p>
    <w:p>
      <w:pPr>
        <w:pStyle w:val="39"/>
        <w:spacing w:before="156" w:after="156"/>
      </w:pPr>
      <w:r>
        <w:rPr>
          <w:rFonts w:hint="eastAsia"/>
        </w:rPr>
        <w:t>3、建设分布式服务中心(CSC)，</w:t>
      </w:r>
      <w:del w:id="566" w:author="y" w:date="2015-01-19T14:46:00Z">
        <w:r>
          <w:rPr>
            <w:rFonts w:hint="eastAsia"/>
          </w:rPr>
          <w:delText>协同</w:delText>
        </w:r>
      </w:del>
      <w:r>
        <w:rPr>
          <w:rFonts w:hint="eastAsia"/>
        </w:rPr>
        <w:t>实现行政审批制度与流程创新，完成各单位、部门办公流程优化，打造服务型政府的业务模式；</w:t>
      </w:r>
    </w:p>
    <w:p>
      <w:pPr>
        <w:pStyle w:val="39"/>
        <w:spacing w:before="156" w:after="156"/>
      </w:pPr>
      <w:r>
        <w:rPr>
          <w:rFonts w:hint="eastAsia"/>
        </w:rPr>
        <w:t>4、建设政务信息交换中心(ISNC)，实现政府相关部门间电子公文、政务信息的互动和信息资源共享；</w:t>
      </w:r>
    </w:p>
    <w:p>
      <w:pPr>
        <w:pStyle w:val="39"/>
        <w:spacing w:before="156" w:after="156"/>
      </w:pPr>
      <w:r>
        <w:rPr>
          <w:rFonts w:hint="eastAsia"/>
        </w:rPr>
        <w:t>5、完成信息整合，通过数据整合平台（DEE</w:t>
      </w:r>
      <w:r>
        <w:t>）</w:t>
      </w:r>
      <w:r>
        <w:rPr>
          <w:rFonts w:hint="eastAsia"/>
        </w:rPr>
        <w:t>实现外部系统、内部系统之间的信息整合和数据集成，形成基于</w:t>
      </w:r>
      <w:r>
        <w:t>信息</w:t>
      </w:r>
      <w:r>
        <w:rPr>
          <w:rFonts w:hint="eastAsia"/>
        </w:rPr>
        <w:t>共享的决策支持体系和系统基础。</w:t>
      </w:r>
    </w:p>
    <w:p>
      <w:pPr>
        <w:spacing w:line="400" w:lineRule="exact"/>
        <w:ind w:firstLine="480"/>
        <w:rPr>
          <w:rFonts w:ascii="宋体" w:hAnsi="宋体"/>
        </w:rPr>
      </w:pPr>
    </w:p>
    <w:p>
      <w:pPr>
        <w:pStyle w:val="39"/>
        <w:spacing w:before="156" w:after="156"/>
      </w:pPr>
      <w:r>
        <w:rPr>
          <w:rFonts w:hint="eastAsia"/>
        </w:rPr>
        <w:t>总体架构图如下：</w:t>
      </w:r>
    </w:p>
    <w:p>
      <w:pPr>
        <w:ind w:firstLine="480"/>
        <w:rPr>
          <w:rFonts w:ascii="华文仿宋" w:hAnsi="华文仿宋" w:eastAsia="华文仿宋"/>
          <w:sz w:val="28"/>
        </w:rPr>
      </w:pPr>
      <w:r>
        <w:rPr>
          <w:rFonts w:ascii="Times New Roman" w:hAnsi="Times New Roman" w:eastAsia="仿宋" w:cs="Times New Roman"/>
          <w:kern w:val="2"/>
          <w:sz w:val="24"/>
          <w:szCs w:val="24"/>
          <w:lang w:val="en-US" w:eastAsia="zh-CN" w:bidi="ar-SA"/>
        </w:rPr>
        <w:pict>
          <v:shape id="图片 6" o:spid="_x0000_s1050" type="#_x0000_t75" style="height:285pt;width:415.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ind w:firstLine="480"/>
        <w:jc w:val="center"/>
        <w:rPr>
          <w:rFonts w:ascii="华文仿宋" w:hAnsi="华文仿宋" w:eastAsia="华文仿宋"/>
        </w:rPr>
      </w:pPr>
      <w:r>
        <w:rPr>
          <w:rFonts w:hint="eastAsia" w:ascii="华文仿宋" w:hAnsi="华文仿宋" w:eastAsia="华文仿宋"/>
        </w:rPr>
        <w:t>电子政务网整体架构图</w:t>
      </w:r>
    </w:p>
    <w:p>
      <w:pPr>
        <w:pStyle w:val="4"/>
        <w:jc w:val="both"/>
      </w:pPr>
      <w:bookmarkStart w:id="204" w:name="_Toc406753045"/>
      <w:r>
        <w:rPr>
          <w:rFonts w:hint="eastAsia"/>
        </w:rPr>
        <w:t>分期建设内容</w:t>
      </w:r>
      <w:bookmarkEnd w:id="204"/>
    </w:p>
    <w:p>
      <w:pPr>
        <w:pStyle w:val="45"/>
        <w:jc w:val="both"/>
      </w:pPr>
      <w:r>
        <w:rPr>
          <w:rFonts w:hint="eastAsia"/>
        </w:rPr>
        <w:t>首期建设任务</w:t>
      </w:r>
    </w:p>
    <w:p>
      <w:pPr>
        <w:pStyle w:val="39"/>
        <w:spacing w:before="156" w:after="156"/>
        <w:rPr>
          <w:del w:id="567" w:author="y" w:date="2015-01-19T11:34:00Z"/>
        </w:rPr>
      </w:pPr>
      <w:r>
        <w:rPr>
          <w:rFonts w:hint="eastAsia"/>
        </w:rPr>
        <w:t>第一期建设主要是完成分布式</w:t>
      </w:r>
      <w:ins w:id="568" w:author="y" w:date="2015-01-19T14:47:00Z">
        <w:r>
          <w:rPr>
            <w:rFonts w:hint="eastAsia"/>
          </w:rPr>
          <w:t>电子</w:t>
        </w:r>
      </w:ins>
      <w:ins w:id="569" w:author="y" w:date="2015-01-19T14:47:00Z">
        <w:r>
          <w:rPr/>
          <w:t>政务</w:t>
        </w:r>
      </w:ins>
      <w:del w:id="570" w:author="y" w:date="2015-01-19T14:47:00Z">
        <w:r>
          <w:rPr>
            <w:rFonts w:hint="eastAsia"/>
          </w:rPr>
          <w:delText>协同</w:delText>
        </w:r>
      </w:del>
      <w:r>
        <w:rPr>
          <w:rFonts w:hint="eastAsia"/>
        </w:rPr>
        <w:t>云平台的建设，总计分三阶段完成，具体见下面的计划：</w:t>
      </w:r>
      <w:ins w:id="571" w:author="y" w:date="2015-01-19T11:34:00Z">
        <w:r>
          <w:rPr/>
          <w:t xml:space="preserve"> </w:t>
        </w:r>
      </w:ins>
    </w:p>
    <w:p>
      <w:pPr>
        <w:pStyle w:val="39"/>
        <w:widowControl w:val="0"/>
        <w:spacing w:before="156" w:after="156"/>
        <w:ind w:firstLine="480"/>
        <w:rPr>
          <w:rFonts w:ascii="仿宋" w:hAnsi="仿宋" w:cs="宋体"/>
          <w:kern w:val="0"/>
        </w:rPr>
        <w:pPrChange w:id="572" w:author="y" w:date="2015-01-19T11:34:00Z">
          <w:pPr>
            <w:widowControl/>
            <w:ind w:firstLine="480"/>
          </w:pPr>
        </w:pPrChange>
      </w:pPr>
      <w:del w:id="573" w:author="y" w:date="2015-01-19T11:34:00Z">
        <w:r>
          <w:rPr>
            <w:rFonts w:ascii="仿宋" w:hAnsi="仿宋" w:eastAsia="仿宋" w:cs="宋体"/>
            <w:kern w:val="0"/>
            <w:sz w:val="24"/>
            <w:szCs w:val="24"/>
            <w:lang w:val="en-US" w:eastAsia="zh-CN" w:bidi="ar-SA"/>
          </w:rPr>
          <w:pict>
            <v:shape id="图片 33" o:spid="_x0000_s1051" type="#_x0000_t75" style="height:163.65pt;width:415.3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del>
    </w:p>
    <w:p>
      <w:pPr>
        <w:pStyle w:val="39"/>
        <w:spacing w:before="156" w:after="156"/>
      </w:pPr>
      <w:r>
        <w:rPr>
          <w:rFonts w:hint="eastAsia"/>
        </w:rPr>
        <w:t>整个计划分为三个阶段：</w:t>
      </w:r>
    </w:p>
    <w:p>
      <w:pPr>
        <w:pStyle w:val="39"/>
        <w:spacing w:before="156" w:after="156"/>
        <w:rPr>
          <w:rPrChange w:id="575" w:author="y" w:date="2015-01-19T14:47:00Z">
            <w:rPr/>
          </w:rPrChange>
        </w:rPr>
      </w:pPr>
      <w:r>
        <w:rPr>
          <w:rFonts w:hint="eastAsia"/>
        </w:rPr>
        <w:t>第一阶段：完成</w:t>
      </w:r>
      <w:ins w:id="576" w:author="y" w:date="2015-01-19T14:47:00Z">
        <w:r>
          <w:rPr>
            <w:rFonts w:hint="eastAsia"/>
            <w:color w:val="auto"/>
            <w:rPrChange w:id="577" w:author="y" w:date="2015-01-19T14:47:00Z">
              <w:rPr>
                <w:rFonts w:hint="eastAsia"/>
                <w:color w:val="FF0000"/>
              </w:rPr>
            </w:rPrChange>
          </w:rPr>
          <w:t>电子</w:t>
        </w:r>
      </w:ins>
      <w:ins w:id="578" w:author="y" w:date="2015-01-19T14:47:00Z">
        <w:r>
          <w:rPr>
            <w:color w:val="auto"/>
            <w:rPrChange w:id="579" w:author="y" w:date="2015-01-19T14:47:00Z">
              <w:rPr>
                <w:color w:val="FF0000"/>
              </w:rPr>
            </w:rPrChange>
          </w:rPr>
          <w:t>政务</w:t>
        </w:r>
      </w:ins>
      <w:del w:id="580" w:author="y" w:date="2015-01-19T14:47:00Z">
        <w:r>
          <w:rPr>
            <w:rFonts w:hint="eastAsia"/>
            <w:rPrChange w:id="581" w:author="y" w:date="2015-01-19T14:47:00Z">
              <w:rPr>
                <w:rFonts w:hint="eastAsia"/>
              </w:rPr>
            </w:rPrChange>
          </w:rPr>
          <w:delText>协同</w:delText>
        </w:r>
      </w:del>
      <w:r>
        <w:rPr>
          <w:rFonts w:hint="eastAsia"/>
        </w:rPr>
        <w:t>云</w:t>
      </w:r>
      <w:ins w:id="582" w:author="y" w:date="2015-01-19T14:50:00Z">
        <w:r>
          <w:rPr>
            <w:rFonts w:hint="eastAsia"/>
          </w:rPr>
          <w:t>基础</w:t>
        </w:r>
      </w:ins>
      <w:r>
        <w:rPr>
          <w:rFonts w:hint="eastAsia"/>
        </w:rPr>
        <w:t>平台建设；完成4万注册用户，支持1万并发在线用户使用。在本阶段内，完成分布式</w:t>
      </w:r>
      <w:del w:id="583" w:author="y" w:date="2015-01-19T14:47:00Z">
        <w:r>
          <w:rPr>
            <w:rFonts w:hint="eastAsia"/>
            <w:rPrChange w:id="584" w:author="y" w:date="2015-01-19T14:47:00Z">
              <w:rPr>
                <w:rFonts w:hint="eastAsia"/>
              </w:rPr>
            </w:rPrChange>
          </w:rPr>
          <w:delText>协同</w:delText>
        </w:r>
      </w:del>
      <w:ins w:id="585" w:author="y" w:date="2015-01-19T14:47:00Z">
        <w:r>
          <w:rPr>
            <w:rFonts w:hint="eastAsia"/>
          </w:rPr>
          <w:t>电子政务</w:t>
        </w:r>
      </w:ins>
      <w:r>
        <w:rPr>
          <w:rFonts w:hint="eastAsia"/>
        </w:rPr>
        <w:t>云的总体架构，完成服务租赁模式成型，完成关键界面和主要应用的功能实现。同时完成省厅级单位和</w:t>
      </w:r>
      <w:del w:id="586" w:author="y" w:date="2015-01-19T14:47:00Z">
        <w:r>
          <w:rPr>
            <w:rFonts w:hint="eastAsia"/>
            <w:rPrChange w:id="587" w:author="y" w:date="2015-01-19T14:47:00Z">
              <w:rPr>
                <w:rFonts w:hint="eastAsia"/>
              </w:rPr>
            </w:rPrChange>
          </w:rPr>
          <w:delText>一</w:delText>
        </w:r>
      </w:del>
      <w:ins w:id="588" w:author="y" w:date="2015-01-19T14:47:00Z">
        <w:r>
          <w:rPr>
            <w:rFonts w:hint="eastAsia"/>
          </w:rPr>
          <w:t>多</w:t>
        </w:r>
      </w:ins>
      <w:r>
        <w:rPr>
          <w:rFonts w:hint="eastAsia"/>
        </w:rPr>
        <w:t>个</w:t>
      </w:r>
      <w:del w:id="589" w:author="y" w:date="2015-01-19T14:47:00Z">
        <w:r>
          <w:rPr>
            <w:rFonts w:hint="eastAsia"/>
            <w:rPrChange w:id="590" w:author="y" w:date="2015-01-19T14:47:00Z">
              <w:rPr>
                <w:rFonts w:hint="eastAsia"/>
              </w:rPr>
            </w:rPrChange>
          </w:rPr>
          <w:delText>地州</w:delText>
        </w:r>
      </w:del>
      <w:ins w:id="591" w:author="y" w:date="2015-01-19T14:47:00Z">
        <w:r>
          <w:rPr>
            <w:rFonts w:hint="eastAsia"/>
          </w:rPr>
          <w:t>市州</w:t>
        </w:r>
      </w:ins>
      <w:r>
        <w:rPr>
          <w:rFonts w:hint="eastAsia"/>
        </w:rPr>
        <w:t>全面使用</w:t>
      </w:r>
      <w:del w:id="592" w:author="y" w:date="2015-01-19T14:48:00Z">
        <w:r>
          <w:rPr>
            <w:rFonts w:hint="eastAsia"/>
            <w:rPrChange w:id="593" w:author="y" w:date="2015-01-19T14:47:00Z">
              <w:rPr>
                <w:rFonts w:hint="eastAsia"/>
              </w:rPr>
            </w:rPrChange>
          </w:rPr>
          <w:delText>协同云</w:delText>
        </w:r>
      </w:del>
      <w:r>
        <w:rPr>
          <w:rFonts w:hint="eastAsia"/>
        </w:rPr>
        <w:t>，基于</w:t>
      </w:r>
      <w:del w:id="594" w:author="y" w:date="2015-01-19T14:48:00Z">
        <w:r>
          <w:rPr>
            <w:rFonts w:hint="eastAsia"/>
            <w:rPrChange w:id="595" w:author="y" w:date="2015-01-19T14:47:00Z">
              <w:rPr>
                <w:rFonts w:hint="eastAsia"/>
              </w:rPr>
            </w:rPrChange>
          </w:rPr>
          <w:delText>协同办公</w:delText>
        </w:r>
      </w:del>
      <w:ins w:id="596" w:author="y" w:date="2015-01-19T14:48:00Z">
        <w:r>
          <w:rPr>
            <w:rFonts w:hint="eastAsia"/>
          </w:rPr>
          <w:t>公文办理及</w:t>
        </w:r>
      </w:ins>
      <w:ins w:id="597" w:author="y" w:date="2015-01-19T14:48:00Z">
        <w:r>
          <w:rPr/>
          <w:t>事务处理</w:t>
        </w:r>
      </w:ins>
      <w:r>
        <w:rPr>
          <w:rFonts w:hint="eastAsia"/>
        </w:rPr>
        <w:t xml:space="preserve">的核心应用流程稳定。 </w:t>
      </w:r>
    </w:p>
    <w:p>
      <w:pPr>
        <w:pStyle w:val="39"/>
        <w:spacing w:before="156" w:after="156"/>
        <w:rPr>
          <w:rPrChange w:id="598" w:author="y" w:date="2015-01-19T14:48:00Z">
            <w:rPr/>
          </w:rPrChange>
        </w:rPr>
      </w:pPr>
      <w:r>
        <w:rPr>
          <w:rFonts w:hint="eastAsia"/>
        </w:rPr>
        <w:t>第二阶段：完成</w:t>
      </w:r>
      <w:del w:id="599" w:author="y" w:date="2015-01-19T14:48:00Z">
        <w:r>
          <w:rPr>
            <w:rFonts w:hint="eastAsia"/>
            <w:rPrChange w:id="600" w:author="y" w:date="2015-01-19T14:48:00Z">
              <w:rPr>
                <w:rFonts w:hint="eastAsia"/>
              </w:rPr>
            </w:rPrChange>
          </w:rPr>
          <w:delText>协同云</w:delText>
        </w:r>
      </w:del>
      <w:r>
        <w:rPr>
          <w:rFonts w:hint="eastAsia"/>
        </w:rPr>
        <w:t>应用精细化改进；总注册用户数达到</w:t>
      </w:r>
      <w:r>
        <w:rPr>
          <w:rPrChange w:id="601" w:author="y" w:date="2015-01-19T14:48:00Z">
            <w:rPr/>
          </w:rPrChange>
        </w:rPr>
        <w:t>12</w:t>
      </w:r>
      <w:r>
        <w:rPr>
          <w:rPrChange w:id="602" w:author="y" w:date="2015-01-19T14:48:00Z">
            <w:rPr/>
          </w:rPrChange>
        </w:rPr>
        <w:t>万</w:t>
      </w:r>
      <w:r>
        <w:rPr>
          <w:rFonts w:hint="eastAsia"/>
        </w:rPr>
        <w:t>，支持</w:t>
      </w:r>
      <w:r>
        <w:rPr>
          <w:rPrChange w:id="603" w:author="y" w:date="2015-01-19T14:48:00Z">
            <w:rPr/>
          </w:rPrChange>
        </w:rPr>
        <w:t>3</w:t>
      </w:r>
      <w:r>
        <w:rPr>
          <w:rPrChange w:id="604" w:author="y" w:date="2015-01-19T14:48:00Z">
            <w:rPr/>
          </w:rPrChange>
        </w:rPr>
        <w:t>万</w:t>
      </w:r>
      <w:r>
        <w:rPr>
          <w:rFonts w:hint="eastAsia"/>
        </w:rPr>
        <w:t>并发在线用户使用。在本阶段内，仔细打磨云平台上的应用，围绕实际办公过程的需求和应用情况做深度改进。通过本阶段的实施努力，能让全省</w:t>
      </w:r>
      <w:r>
        <w:rPr>
          <w:rPrChange w:id="605" w:author="y" w:date="2015-01-19T14:48:00Z">
            <w:rPr/>
          </w:rPrChange>
        </w:rPr>
        <w:t>80%</w:t>
      </w:r>
      <w:r>
        <w:rPr>
          <w:rFonts w:hint="eastAsia"/>
        </w:rPr>
        <w:t>的单位在云平台上展开全面办公，满足关键办公业务。</w:t>
      </w:r>
    </w:p>
    <w:p>
      <w:pPr>
        <w:pStyle w:val="39"/>
        <w:spacing w:before="156" w:after="156"/>
        <w:rPr>
          <w:rPrChange w:id="606" w:author="y" w:date="2015-01-19T14:49:00Z">
            <w:rPr/>
          </w:rPrChange>
        </w:rPr>
      </w:pPr>
      <w:r>
        <w:rPr>
          <w:rFonts w:hint="eastAsia"/>
        </w:rPr>
        <w:t>第三阶段：完成</w:t>
      </w:r>
      <w:del w:id="607" w:author="y" w:date="2015-01-19T14:49:00Z">
        <w:r>
          <w:rPr>
            <w:rFonts w:hint="eastAsia"/>
            <w:rPrChange w:id="608" w:author="y" w:date="2015-01-19T14:49:00Z">
              <w:rPr>
                <w:rFonts w:hint="eastAsia"/>
              </w:rPr>
            </w:rPrChange>
          </w:rPr>
          <w:delText>协同云</w:delText>
        </w:r>
      </w:del>
      <w:ins w:id="609" w:author="y" w:date="2015-01-19T17:59:00Z">
        <w:r>
          <w:rPr>
            <w:rFonts w:hint="eastAsia"/>
          </w:rPr>
          <w:t>省、市、县、乡</w:t>
        </w:r>
      </w:ins>
      <w:ins w:id="610" w:author="y" w:date="2015-01-19T14:49:00Z">
        <w:r>
          <w:rPr>
            <w:color w:val="auto"/>
            <w:rPrChange w:id="611" w:author="y" w:date="2015-01-19T14:49:00Z">
              <w:rPr>
                <w:color w:val="FF0000"/>
              </w:rPr>
            </w:rPrChange>
          </w:rPr>
          <w:t>各级政府</w:t>
        </w:r>
      </w:ins>
      <w:del w:id="612" w:author="y" w:date="2015-01-19T14:49:00Z">
        <w:r>
          <w:rPr>
            <w:rFonts w:hint="eastAsia"/>
            <w:rPrChange w:id="613" w:author="y" w:date="2015-01-19T14:49:00Z">
              <w:rPr>
                <w:rFonts w:hint="eastAsia"/>
              </w:rPr>
            </w:rPrChange>
          </w:rPr>
          <w:delText>的</w:delText>
        </w:r>
      </w:del>
      <w:r>
        <w:rPr>
          <w:rFonts w:hint="eastAsia"/>
        </w:rPr>
        <w:t>全面使用；在全省范围内全面大力推广</w:t>
      </w:r>
      <w:del w:id="614" w:author="y" w:date="2015-01-19T14:50:00Z">
        <w:r>
          <w:rPr>
            <w:rFonts w:hint="eastAsia"/>
            <w:rPrChange w:id="615" w:author="y" w:date="2015-01-19T14:49:00Z">
              <w:rPr>
                <w:rFonts w:hint="eastAsia"/>
              </w:rPr>
            </w:rPrChange>
          </w:rPr>
          <w:delText>协同</w:delText>
        </w:r>
      </w:del>
      <w:r>
        <w:rPr>
          <w:rFonts w:hint="eastAsia"/>
        </w:rPr>
        <w:t>系统的深化使用，争取所有公务员能借助本平台实现全面的工作管理和业务协同；平台的性能和安全性等都经过深度优化，达到</w:t>
      </w:r>
      <w:r>
        <w:rPr>
          <w:rPrChange w:id="616" w:author="y" w:date="2015-01-19T14:49:00Z">
            <w:rPr/>
          </w:rPrChange>
        </w:rPr>
        <w:t>20</w:t>
      </w:r>
      <w:r>
        <w:rPr>
          <w:rPrChange w:id="617" w:author="y" w:date="2015-01-19T14:49:00Z">
            <w:rPr/>
          </w:rPrChange>
        </w:rPr>
        <w:t>万</w:t>
      </w:r>
      <w:r>
        <w:rPr>
          <w:rFonts w:hint="eastAsia"/>
        </w:rPr>
        <w:t>注册用户，同时</w:t>
      </w:r>
      <w:r>
        <w:rPr>
          <w:rPrChange w:id="618" w:author="y" w:date="2015-01-19T14:49:00Z">
            <w:rPr/>
          </w:rPrChange>
        </w:rPr>
        <w:t>5</w:t>
      </w:r>
      <w:r>
        <w:rPr>
          <w:rPrChange w:id="619" w:author="y" w:date="2015-01-19T14:49:00Z">
            <w:rPr/>
          </w:rPrChange>
        </w:rPr>
        <w:t>万</w:t>
      </w:r>
      <w:r>
        <w:rPr>
          <w:rFonts w:hint="eastAsia"/>
        </w:rPr>
        <w:t>用户的使用量。通过这个阶段的完成，为电子政务云奠定坚实的工作入口和门户基础，为后续阶段与4库12金系统，与其他云的集成整合奠定坚实的整合平台。</w:t>
      </w:r>
    </w:p>
    <w:p>
      <w:pPr>
        <w:pStyle w:val="45"/>
        <w:jc w:val="both"/>
      </w:pPr>
      <w:r>
        <w:t>后续建设任务</w:t>
      </w:r>
    </w:p>
    <w:p>
      <w:pPr>
        <w:pStyle w:val="39"/>
        <w:spacing w:before="156" w:after="156"/>
        <w:rPr>
          <w:ins w:id="620" w:author="y" w:date="2015-01-19T11:34:00Z"/>
        </w:rPr>
      </w:pPr>
      <w:ins w:id="621" w:author="y" w:date="2015-01-19T11:34:00Z">
        <w:r>
          <w:rPr>
            <w:rFonts w:hint="eastAsia"/>
          </w:rPr>
          <w:t>第二期：解决和其他云的交换问题；</w:t>
        </w:r>
      </w:ins>
    </w:p>
    <w:p>
      <w:pPr>
        <w:pStyle w:val="39"/>
        <w:spacing w:before="156" w:after="156"/>
      </w:pPr>
      <w:del w:id="622" w:author="y" w:date="2015-01-19T11:34:00Z">
        <w:r>
          <w:rPr>
            <w:rFonts w:hint="eastAsia"/>
          </w:rPr>
          <w:delText>第二</w:delText>
        </w:r>
      </w:del>
      <w:ins w:id="623" w:author="y" w:date="2015-01-19T11:34:00Z">
        <w:r>
          <w:rPr>
            <w:rFonts w:hint="eastAsia"/>
          </w:rPr>
          <w:t>第三</w:t>
        </w:r>
      </w:ins>
      <w:r>
        <w:rPr>
          <w:rFonts w:hint="eastAsia"/>
        </w:rPr>
        <w:t>期：解决和4库12金等公共服务系统的整合；</w:t>
      </w:r>
    </w:p>
    <w:p>
      <w:pPr>
        <w:pStyle w:val="39"/>
        <w:spacing w:before="156" w:after="156"/>
        <w:rPr>
          <w:del w:id="624" w:author="y" w:date="2015-01-19T11:34:00Z"/>
        </w:rPr>
      </w:pPr>
      <w:del w:id="625" w:author="y" w:date="2015-01-19T11:34:00Z">
        <w:r>
          <w:rPr>
            <w:rFonts w:hint="eastAsia"/>
          </w:rPr>
          <w:delText>第三期：解决和其他云的交换问题；</w:delText>
        </w:r>
      </w:del>
    </w:p>
    <w:p>
      <w:pPr>
        <w:pStyle w:val="39"/>
        <w:spacing w:before="156" w:after="156"/>
      </w:pPr>
      <w:r>
        <w:rPr>
          <w:rFonts w:hint="eastAsia"/>
        </w:rPr>
        <w:t>第四期：考虑基于云和大数据，面向企业和公众的新服务。</w:t>
      </w:r>
    </w:p>
    <w:p>
      <w:pPr>
        <w:pStyle w:val="39"/>
        <w:spacing w:before="156" w:after="156"/>
        <w:rPr>
          <w:rFonts w:ascii="仿宋" w:hAnsi="仿宋"/>
          <w:kern w:val="0"/>
        </w:rPr>
      </w:pPr>
    </w:p>
    <w:p>
      <w:pPr>
        <w:pStyle w:val="3"/>
        <w:spacing w:before="312" w:after="156"/>
      </w:pPr>
      <w:bookmarkStart w:id="205" w:name="_Toc407110457"/>
      <w:bookmarkStart w:id="206" w:name="_Toc407110729"/>
      <w:bookmarkStart w:id="207" w:name="_Toc407110797"/>
      <w:bookmarkStart w:id="208" w:name="_Toc407119591"/>
      <w:r>
        <w:t>总体设计方案</w:t>
      </w:r>
      <w:bookmarkEnd w:id="205"/>
      <w:bookmarkEnd w:id="206"/>
      <w:bookmarkEnd w:id="207"/>
      <w:bookmarkEnd w:id="208"/>
    </w:p>
    <w:p>
      <w:pPr>
        <w:pStyle w:val="4"/>
        <w:jc w:val="both"/>
      </w:pPr>
      <w:bookmarkStart w:id="209" w:name="_Toc405373009"/>
      <w:bookmarkStart w:id="210" w:name="_Toc406753047"/>
      <w:r>
        <w:rPr>
          <w:rFonts w:hint="eastAsia"/>
        </w:rPr>
        <w:t>总体设计</w:t>
      </w:r>
      <w:r>
        <w:t>目标</w:t>
      </w:r>
      <w:bookmarkEnd w:id="209"/>
      <w:bookmarkEnd w:id="210"/>
    </w:p>
    <w:p>
      <w:pPr>
        <w:pStyle w:val="45"/>
        <w:jc w:val="both"/>
      </w:pPr>
      <w:bookmarkStart w:id="211" w:name="_Toc394919981"/>
      <w:bookmarkStart w:id="212" w:name="_Toc403082362"/>
      <w:bookmarkStart w:id="213" w:name="_Toc405373010"/>
      <w:r>
        <w:rPr>
          <w:rFonts w:hint="eastAsia"/>
        </w:rPr>
        <w:t>统一标准的服务平台</w:t>
      </w:r>
      <w:bookmarkEnd w:id="211"/>
      <w:bookmarkEnd w:id="212"/>
      <w:bookmarkEnd w:id="213"/>
    </w:p>
    <w:p>
      <w:pPr>
        <w:pStyle w:val="39"/>
        <w:spacing w:before="156" w:after="156"/>
      </w:pPr>
      <w:r>
        <w:rPr>
          <w:rFonts w:hint="eastAsia"/>
        </w:rPr>
        <w:t>应用云计算、新一代互联网、移动互联网技术，搭建</w:t>
      </w:r>
      <w:del w:id="626" w:author="y" w:date="2015-01-19T14:52:00Z">
        <w:r>
          <w:rPr>
            <w:rFonts w:hint="eastAsia"/>
          </w:rPr>
          <w:delText>省多级协同</w:delText>
        </w:r>
      </w:del>
      <w:ins w:id="627" w:author="y" w:date="2015-01-19T17:59:00Z">
        <w:r>
          <w:rPr>
            <w:rFonts w:hint="eastAsia"/>
          </w:rPr>
          <w:t>省、市、县、乡</w:t>
        </w:r>
      </w:ins>
      <w:ins w:id="628" w:author="y" w:date="2015-01-19T14:52:00Z">
        <w:r>
          <w:rPr/>
          <w:t>各级政府</w:t>
        </w:r>
      </w:ins>
      <w:r>
        <w:rPr>
          <w:rFonts w:hint="eastAsia"/>
        </w:rPr>
        <w:t>电子政务办公平台以及</w:t>
      </w:r>
      <w:del w:id="629" w:author="y" w:date="2015-01-19T14:52:00Z">
        <w:r>
          <w:rPr>
            <w:rFonts w:hint="eastAsia"/>
          </w:rPr>
          <w:delText>多级协同</w:delText>
        </w:r>
      </w:del>
      <w:r>
        <w:rPr>
          <w:rFonts w:hint="eastAsia"/>
        </w:rPr>
        <w:t>移动办公平台，形成</w:t>
      </w:r>
      <w:ins w:id="630" w:author="y" w:date="2015-01-19T17:59:00Z">
        <w:r>
          <w:rPr>
            <w:rFonts w:hint="eastAsia"/>
          </w:rPr>
          <w:t>省、市、县、乡</w:t>
        </w:r>
      </w:ins>
      <w:del w:id="631" w:author="y" w:date="2015-01-19T14:52:00Z">
        <w:r>
          <w:rPr>
            <w:rFonts w:hint="eastAsia"/>
          </w:rPr>
          <w:delText>省市县</w:delText>
        </w:r>
      </w:del>
      <w:r>
        <w:rPr>
          <w:rFonts w:hint="eastAsia"/>
        </w:rPr>
        <w:t>“一张网”，使全省行政机关通过</w:t>
      </w:r>
      <w:ins w:id="632" w:author="y" w:date="2015-01-19T14:53:00Z">
        <w:r>
          <w:rPr>
            <w:rFonts w:hint="eastAsia"/>
          </w:rPr>
          <w:t>电子</w:t>
        </w:r>
      </w:ins>
      <w:ins w:id="633" w:author="y" w:date="2015-01-19T14:53:00Z">
        <w:r>
          <w:rPr/>
          <w:t>政务</w:t>
        </w:r>
      </w:ins>
      <w:del w:id="634" w:author="y" w:date="2015-01-19T14:52:00Z">
        <w:r>
          <w:rPr>
            <w:rFonts w:hint="eastAsia"/>
          </w:rPr>
          <w:delText>协同</w:delText>
        </w:r>
      </w:del>
      <w:r>
        <w:rPr>
          <w:rFonts w:hint="eastAsia"/>
        </w:rPr>
        <w:t>平台统一办公，构建“一体化”政府。</w:t>
      </w:r>
    </w:p>
    <w:p>
      <w:pPr>
        <w:pStyle w:val="39"/>
        <w:spacing w:before="156" w:after="156"/>
      </w:pPr>
      <w:r>
        <w:rPr>
          <w:rFonts w:hint="eastAsia"/>
        </w:rPr>
        <w:t>建成统一、标准的</w:t>
      </w:r>
      <w:ins w:id="635" w:author="y" w:date="2015-01-19T14:53:00Z">
        <w:r>
          <w:rPr>
            <w:rFonts w:hint="eastAsia"/>
          </w:rPr>
          <w:t>多级</w:t>
        </w:r>
      </w:ins>
      <w:del w:id="636" w:author="y" w:date="2015-01-19T14:53:00Z">
        <w:r>
          <w:rPr>
            <w:rFonts w:hint="eastAsia"/>
          </w:rPr>
          <w:delText>多级协同</w:delText>
        </w:r>
      </w:del>
      <w:r>
        <w:rPr>
          <w:rFonts w:hint="eastAsia"/>
        </w:rPr>
        <w:t>机构人员数据库、信息资源库，对各级各部门所有基础数据和信息实行统一管理、分级维护、实时更新，实现</w:t>
      </w:r>
      <w:ins w:id="637" w:author="y" w:date="2015-01-19T14:53:00Z">
        <w:r>
          <w:rPr>
            <w:rFonts w:hint="eastAsia"/>
          </w:rPr>
          <w:t>各级</w:t>
        </w:r>
      </w:ins>
      <w:ins w:id="638" w:author="y" w:date="2015-01-19T14:53:00Z">
        <w:r>
          <w:rPr/>
          <w:t>政府</w:t>
        </w:r>
      </w:ins>
      <w:del w:id="639" w:author="y" w:date="2015-01-19T14:53:00Z">
        <w:r>
          <w:rPr>
            <w:rFonts w:hint="eastAsia"/>
          </w:rPr>
          <w:delText>多级协同</w:delText>
        </w:r>
      </w:del>
      <w:r>
        <w:rPr>
          <w:rFonts w:hint="eastAsia"/>
        </w:rPr>
        <w:t>互联互通、数据统一、信息共享。</w:t>
      </w:r>
    </w:p>
    <w:p>
      <w:pPr>
        <w:pStyle w:val="45"/>
        <w:jc w:val="both"/>
      </w:pPr>
      <w:bookmarkStart w:id="214" w:name="_Toc394919982"/>
      <w:bookmarkStart w:id="215" w:name="_Toc403082363"/>
      <w:bookmarkStart w:id="216" w:name="_Toc405373011"/>
      <w:r>
        <w:rPr>
          <w:rFonts w:hint="eastAsia"/>
        </w:rPr>
        <w:t>高效节能的工作模式</w:t>
      </w:r>
      <w:bookmarkEnd w:id="214"/>
      <w:bookmarkEnd w:id="215"/>
      <w:bookmarkEnd w:id="216"/>
    </w:p>
    <w:p>
      <w:pPr>
        <w:pStyle w:val="39"/>
        <w:spacing w:before="156" w:after="156"/>
      </w:pPr>
      <w:r>
        <w:rPr>
          <w:rFonts w:hint="eastAsia"/>
        </w:rPr>
        <w:t>以应用为核心，在原有协同系统的基础上，进一步深化、扩展</w:t>
      </w:r>
      <w:ins w:id="640" w:author="y" w:date="2015-01-19T14:53:00Z">
        <w:r>
          <w:rPr>
            <w:rFonts w:hint="eastAsia"/>
          </w:rPr>
          <w:t>办公</w:t>
        </w:r>
      </w:ins>
      <w:del w:id="641" w:author="y" w:date="2015-01-19T14:53:00Z">
        <w:r>
          <w:rPr>
            <w:rFonts w:hint="eastAsia"/>
          </w:rPr>
          <w:delText>协同</w:delText>
        </w:r>
      </w:del>
      <w:r>
        <w:rPr>
          <w:rFonts w:hint="eastAsia"/>
        </w:rPr>
        <w:t>应用，建立从办公、公文、审批、管理到服务的全面</w:t>
      </w:r>
      <w:del w:id="642" w:author="y" w:date="2015-01-19T14:53:00Z">
        <w:r>
          <w:rPr>
            <w:rFonts w:hint="eastAsia"/>
          </w:rPr>
          <w:delText>协同</w:delText>
        </w:r>
      </w:del>
      <w:r>
        <w:rPr>
          <w:rFonts w:hint="eastAsia"/>
        </w:rPr>
        <w:t>应用体系，实现方便、快捷、高效、规范的“一站式”管理与服务体系。</w:t>
      </w:r>
    </w:p>
    <w:p>
      <w:pPr>
        <w:pStyle w:val="39"/>
        <w:spacing w:before="156" w:after="156"/>
      </w:pPr>
      <w:r>
        <w:rPr>
          <w:rFonts w:hint="eastAsia"/>
        </w:rPr>
        <w:t>改变政府原有工作模式，实现自动化、网络化、无纸化、移动化办公，优化办事程序，提高办事效率，降低政府管理运行和公众服务成本，创建高效、创新、节能、服务型政府。</w:t>
      </w:r>
    </w:p>
    <w:p>
      <w:pPr>
        <w:pStyle w:val="45"/>
        <w:jc w:val="both"/>
      </w:pPr>
      <w:bookmarkStart w:id="217" w:name="_Toc394919983"/>
      <w:bookmarkStart w:id="218" w:name="_Toc403082364"/>
      <w:bookmarkStart w:id="219" w:name="_Toc405373012"/>
      <w:r>
        <w:rPr>
          <w:rFonts w:hint="eastAsia"/>
        </w:rPr>
        <w:t>协同联动的电子政务</w:t>
      </w:r>
      <w:bookmarkEnd w:id="217"/>
      <w:bookmarkEnd w:id="218"/>
      <w:bookmarkEnd w:id="219"/>
    </w:p>
    <w:p>
      <w:pPr>
        <w:pStyle w:val="39"/>
        <w:spacing w:before="156" w:after="156"/>
      </w:pPr>
      <w:r>
        <w:rPr>
          <w:rFonts w:hint="eastAsia"/>
        </w:rPr>
        <w:t>整合省、市、县多级数据、信息资源，梳理并统一规范行政办公、公文流转、行政审批、公众办事等流程，形成可以交换数据、互联互通、共享信息、业务协作的全方位、多级电子政务</w:t>
      </w:r>
      <w:ins w:id="643" w:author="y" w:date="2015-01-19T14:54:00Z">
        <w:r>
          <w:rPr>
            <w:rFonts w:hint="eastAsia"/>
          </w:rPr>
          <w:t>联动</w:t>
        </w:r>
      </w:ins>
      <w:del w:id="644" w:author="y" w:date="2015-01-19T14:54:00Z">
        <w:r>
          <w:rPr>
            <w:rFonts w:hint="eastAsia"/>
          </w:rPr>
          <w:delText>协同</w:delText>
        </w:r>
      </w:del>
      <w:r>
        <w:rPr>
          <w:rFonts w:hint="eastAsia"/>
        </w:rPr>
        <w:t>体系。</w:t>
      </w:r>
    </w:p>
    <w:p>
      <w:pPr>
        <w:pStyle w:val="39"/>
        <w:spacing w:before="156" w:after="156"/>
      </w:pPr>
      <w:r>
        <w:rPr>
          <w:rFonts w:hint="eastAsia"/>
        </w:rPr>
        <w:t>同时打通各业务单位之间的业务数据与</w:t>
      </w:r>
      <w:del w:id="645" w:author="y" w:date="2015-01-19T14:55:00Z">
        <w:r>
          <w:rPr>
            <w:rFonts w:hint="eastAsia"/>
          </w:rPr>
          <w:delText>业务协同</w:delText>
        </w:r>
      </w:del>
      <w:ins w:id="646" w:author="y" w:date="2015-01-19T14:55:00Z">
        <w:r>
          <w:rPr>
            <w:rFonts w:hint="eastAsia"/>
          </w:rPr>
          <w:t>流程</w:t>
        </w:r>
      </w:ins>
      <w:r>
        <w:rPr>
          <w:rFonts w:hint="eastAsia"/>
        </w:rPr>
        <w:t>，实现围绕办事过程中的跨单位业务</w:t>
      </w:r>
      <w:ins w:id="647" w:author="y" w:date="2015-01-19T14:55:00Z">
        <w:r>
          <w:rPr>
            <w:rFonts w:hint="eastAsia"/>
          </w:rPr>
          <w:t>数据</w:t>
        </w:r>
      </w:ins>
      <w:ins w:id="648" w:author="y" w:date="2015-01-19T14:56:00Z">
        <w:r>
          <w:rPr>
            <w:rFonts w:hint="eastAsia"/>
          </w:rPr>
          <w:t>共享</w:t>
        </w:r>
      </w:ins>
      <w:del w:id="649" w:author="y" w:date="2015-01-19T14:55:00Z">
        <w:r>
          <w:rPr>
            <w:rFonts w:hint="eastAsia"/>
          </w:rPr>
          <w:delText>工作协同</w:delText>
        </w:r>
      </w:del>
      <w:r>
        <w:rPr>
          <w:rFonts w:hint="eastAsia"/>
        </w:rPr>
        <w:t>。</w:t>
      </w:r>
    </w:p>
    <w:p>
      <w:pPr>
        <w:pStyle w:val="45"/>
        <w:jc w:val="both"/>
      </w:pPr>
      <w:bookmarkStart w:id="220" w:name="_Toc394919984"/>
      <w:bookmarkStart w:id="221" w:name="_Toc403082365"/>
      <w:bookmarkStart w:id="222" w:name="_Toc405373013"/>
      <w:r>
        <w:rPr>
          <w:rFonts w:hint="eastAsia"/>
        </w:rPr>
        <w:t>先进可靠的智慧政府</w:t>
      </w:r>
      <w:bookmarkEnd w:id="220"/>
      <w:bookmarkEnd w:id="221"/>
      <w:bookmarkEnd w:id="222"/>
    </w:p>
    <w:p>
      <w:pPr>
        <w:pStyle w:val="39"/>
        <w:spacing w:before="156" w:after="156"/>
      </w:pPr>
      <w:r>
        <w:rPr>
          <w:rFonts w:hint="eastAsia"/>
        </w:rPr>
        <w:t>结合与“金”字工程和七朵云的互联互通；充分构建起以人为中心的纵向和横向联接纽带。借助办公大数据的行为分析，其其他业务领域内的大数据支撑，可以构建起灵动，敏捷，高效的智慧政府。</w:t>
      </w:r>
    </w:p>
    <w:p>
      <w:pPr>
        <w:pStyle w:val="39"/>
        <w:spacing w:before="156" w:after="156"/>
      </w:pPr>
    </w:p>
    <w:p>
      <w:pPr>
        <w:pStyle w:val="4"/>
        <w:jc w:val="both"/>
      </w:pPr>
      <w:bookmarkStart w:id="223" w:name="_Toc405373016"/>
      <w:bookmarkStart w:id="224" w:name="_Toc406753048"/>
      <w:r>
        <w:rPr>
          <w:rFonts w:hint="eastAsia"/>
        </w:rPr>
        <w:t>设计</w:t>
      </w:r>
      <w:r>
        <w:t>思路</w:t>
      </w:r>
      <w:bookmarkEnd w:id="223"/>
      <w:bookmarkEnd w:id="224"/>
    </w:p>
    <w:p>
      <w:pPr>
        <w:pStyle w:val="45"/>
        <w:jc w:val="both"/>
      </w:pPr>
      <w:bookmarkStart w:id="225" w:name="_Toc403082367"/>
      <w:r>
        <w:rPr>
          <w:rFonts w:hint="eastAsia"/>
        </w:rPr>
        <w:t>逻辑设计</w:t>
      </w:r>
      <w:bookmarkEnd w:id="225"/>
      <w:r>
        <w:tab/>
      </w:r>
    </w:p>
    <w:p>
      <w:pPr>
        <w:pStyle w:val="39"/>
        <w:spacing w:before="156" w:after="156"/>
      </w:pPr>
      <w:r>
        <w:rPr>
          <w:rFonts w:hint="eastAsia"/>
        </w:rPr>
        <w:t>根据用户需求分析的结果，我们将</w:t>
      </w:r>
      <w:del w:id="650" w:author="y" w:date="2015-01-19T11:35:00Z">
        <w:r>
          <w:rPr>
            <w:rFonts w:hint="eastAsia"/>
          </w:rPr>
          <w:delText>GZ-GCCP</w:delText>
        </w:r>
      </w:del>
      <w:r>
        <w:rPr>
          <w:rFonts w:hint="eastAsia"/>
        </w:rPr>
        <w:t>贵州省电子政务网</w:t>
      </w:r>
      <w:ins w:id="651" w:author="y" w:date="2015-01-19T11:35:00Z">
        <w:r>
          <w:rPr>
            <w:rFonts w:hint="eastAsia"/>
          </w:rPr>
          <w:t>GZ-GCCP</w:t>
        </w:r>
      </w:ins>
      <w:r>
        <w:rPr>
          <w:rFonts w:hint="eastAsia"/>
        </w:rPr>
        <w:t>分为前端管理系统和后端管理系统两部分，前端管理系统也就是服务控制中心（SCC），</w:t>
      </w:r>
      <w:del w:id="652" w:author="y" w:date="2015-01-19T14:56:00Z">
        <w:r>
          <w:rPr>
            <w:rFonts w:hint="eastAsia"/>
          </w:rPr>
          <w:delText>也就是云协同平台（GZ-CCP）,</w:delText>
        </w:r>
      </w:del>
      <w:r>
        <w:rPr>
          <w:rFonts w:hint="eastAsia"/>
        </w:rPr>
        <w:t>是系统的逻辑控制中心，包括组织管理中心(OMC)、</w:t>
      </w:r>
      <w:del w:id="653" w:author="y" w:date="2015-01-19T17:21:00Z">
        <w:r>
          <w:rPr>
            <w:rFonts w:hint="eastAsia"/>
          </w:rPr>
          <w:delText>协同</w:delText>
        </w:r>
      </w:del>
      <w:r>
        <w:rPr>
          <w:rFonts w:hint="eastAsia"/>
        </w:rPr>
        <w:t>门户管理系统(CPMC)和信息交换中心(ISNC)等</w:t>
      </w:r>
      <w:ins w:id="654" w:author="y" w:date="2015-01-19T14:56:00Z">
        <w:r>
          <w:rPr>
            <w:rFonts w:hint="eastAsia"/>
          </w:rPr>
          <w:t>；</w:t>
        </w:r>
      </w:ins>
      <w:del w:id="655" w:author="y" w:date="2015-01-19T14:56:00Z">
        <w:r>
          <w:rPr>
            <w:rFonts w:hint="eastAsia"/>
          </w:rPr>
          <w:delText>;</w:delText>
        </w:r>
      </w:del>
      <w:r>
        <w:rPr>
          <w:rFonts w:hint="eastAsia"/>
        </w:rPr>
        <w:t>后端管理系统即</w:t>
      </w:r>
      <w:del w:id="656" w:author="y" w:date="2015-01-19T14:57:00Z">
        <w:r>
          <w:rPr>
            <w:rFonts w:hint="eastAsia"/>
          </w:rPr>
          <w:delText>协同</w:delText>
        </w:r>
      </w:del>
      <w:ins w:id="657" w:author="y" w:date="2015-01-19T14:57:00Z">
        <w:r>
          <w:rPr>
            <w:rFonts w:hint="eastAsia"/>
          </w:rPr>
          <w:t>公文办理</w:t>
        </w:r>
      </w:ins>
      <w:ins w:id="658" w:author="y" w:date="2015-01-19T14:57:00Z">
        <w:r>
          <w:rPr/>
          <w:t>及事务处理</w:t>
        </w:r>
      </w:ins>
      <w:r>
        <w:rPr>
          <w:rFonts w:hint="eastAsia"/>
        </w:rPr>
        <w:t>服务中心（CSC</w:t>
      </w:r>
      <w:r>
        <w:t>）</w:t>
      </w:r>
      <w:r>
        <w:rPr>
          <w:rFonts w:hint="eastAsia"/>
        </w:rPr>
        <w:t>，包括</w:t>
      </w:r>
      <w:del w:id="659" w:author="y" w:date="2015-01-19T14:57:00Z">
        <w:r>
          <w:rPr>
            <w:rFonts w:hint="eastAsia"/>
          </w:rPr>
          <w:delText>致远为贵州省电子政务网定制的GZ-G6协同工作平台</w:delText>
        </w:r>
      </w:del>
      <w:ins w:id="660" w:author="y" w:date="2015-01-19T14:57:00Z">
        <w:r>
          <w:rPr>
            <w:rFonts w:hint="eastAsia"/>
          </w:rPr>
          <w:t>独立的公文办理</w:t>
        </w:r>
      </w:ins>
      <w:ins w:id="661" w:author="y" w:date="2015-01-19T14:57:00Z">
        <w:r>
          <w:rPr/>
          <w:t>及事务处理</w:t>
        </w:r>
      </w:ins>
      <w:ins w:id="662" w:author="y" w:date="2015-01-19T14:57:00Z">
        <w:r>
          <w:rPr>
            <w:rFonts w:hint="eastAsia"/>
          </w:rPr>
          <w:t>系统</w:t>
        </w:r>
      </w:ins>
      <w:r>
        <w:rPr>
          <w:rFonts w:hint="eastAsia"/>
        </w:rPr>
        <w:t>、区域数据中心、区域协同集群等形式，然后对其进一步划分为多个独立的子系统，据此：</w:t>
      </w:r>
    </w:p>
    <w:p>
      <w:pPr>
        <w:pStyle w:val="39"/>
        <w:spacing w:before="156" w:after="156"/>
      </w:pPr>
      <w:r>
        <w:rPr>
          <w:rFonts w:hint="eastAsia"/>
        </w:rPr>
        <w:t>1、以用户使用的观点来看，系统在采用B</w:t>
      </w:r>
      <w:r>
        <w:t>/S</w:t>
      </w:r>
      <w:r>
        <w:rPr>
          <w:rFonts w:hint="eastAsia"/>
        </w:rPr>
        <w:t>结构模型。</w:t>
      </w:r>
    </w:p>
    <w:p>
      <w:pPr>
        <w:pStyle w:val="39"/>
        <w:spacing w:before="156" w:after="156"/>
      </w:pPr>
      <w:r>
        <w:rPr>
          <w:rFonts w:hint="eastAsia"/>
        </w:rPr>
        <w:t>2、以业务逻辑设计的视角来看，系统采用的是分层体系结构模型。</w:t>
      </w:r>
    </w:p>
    <w:p>
      <w:pPr>
        <w:pStyle w:val="45"/>
        <w:jc w:val="both"/>
      </w:pPr>
      <w:bookmarkStart w:id="226" w:name="_Toc295292247"/>
      <w:bookmarkStart w:id="227" w:name="_Toc403082368"/>
      <w:r>
        <w:rPr>
          <w:rFonts w:hint="eastAsia"/>
        </w:rPr>
        <w:t>用户接口逻辑设计</w:t>
      </w:r>
      <w:bookmarkEnd w:id="226"/>
      <w:bookmarkEnd w:id="227"/>
    </w:p>
    <w:p>
      <w:pPr>
        <w:pStyle w:val="39"/>
        <w:spacing w:before="156" w:after="156"/>
      </w:pPr>
      <w:r>
        <w:rPr>
          <w:rFonts w:hint="eastAsia"/>
        </w:rPr>
        <w:t>客户端系统采用的是典型的B/S结构模型实现，即只实现基本的用户界面。而系统功能实现在服务器端，以提高系统的易维护性、安全性。</w:t>
      </w:r>
    </w:p>
    <w:p>
      <w:pPr>
        <w:pStyle w:val="39"/>
        <w:spacing w:before="156" w:after="156"/>
      </w:pPr>
      <w:r>
        <w:rPr>
          <w:rFonts w:hint="eastAsia"/>
        </w:rPr>
        <w:t>GZ-GCCP系统内部接口：</w:t>
      </w:r>
    </w:p>
    <w:p>
      <w:pPr>
        <w:pStyle w:val="39"/>
        <w:spacing w:before="156" w:after="156"/>
      </w:pPr>
      <w:r>
        <w:rPr>
          <w:rFonts w:hint="eastAsia"/>
        </w:rPr>
        <w:t>服务控制中心（SCC）的组织机构管理中心（OMC）与</w:t>
      </w:r>
      <w:ins w:id="663" w:author="y" w:date="2015-01-19T14:57:00Z">
        <w:r>
          <w:rPr>
            <w:rFonts w:hint="eastAsia"/>
          </w:rPr>
          <w:t>独立</w:t>
        </w:r>
      </w:ins>
      <w:ins w:id="664" w:author="y" w:date="2015-01-19T14:57:00Z">
        <w:r>
          <w:rPr/>
          <w:t>的</w:t>
        </w:r>
      </w:ins>
      <w:ins w:id="665" w:author="y" w:date="2015-01-19T14:57:00Z">
        <w:r>
          <w:rPr>
            <w:rFonts w:hint="eastAsia"/>
          </w:rPr>
          <w:t>公文办理</w:t>
        </w:r>
      </w:ins>
      <w:ins w:id="666" w:author="y" w:date="2015-01-19T14:57:00Z">
        <w:r>
          <w:rPr/>
          <w:t>及事务处理</w:t>
        </w:r>
      </w:ins>
      <w:ins w:id="667" w:author="y" w:date="2015-01-19T14:57:00Z">
        <w:r>
          <w:rPr>
            <w:rFonts w:hint="eastAsia"/>
          </w:rPr>
          <w:t>系统</w:t>
        </w:r>
      </w:ins>
      <w:ins w:id="668" w:author="y" w:date="2015-01-19T14:57:00Z">
        <w:r>
          <w:rPr/>
          <w:t>（</w:t>
        </w:r>
      </w:ins>
      <w:del w:id="669" w:author="y" w:date="2015-01-19T14:57:00Z">
        <w:r>
          <w:rPr>
            <w:rFonts w:hint="eastAsia"/>
          </w:rPr>
          <w:delText>协同工作平台</w:delText>
        </w:r>
      </w:del>
      <w:r>
        <w:rPr>
          <w:rFonts w:hint="eastAsia"/>
        </w:rPr>
        <w:t>GZ-G6</w:t>
      </w:r>
      <w:ins w:id="670" w:author="y" w:date="2015-01-19T14:57:00Z">
        <w:r>
          <w:rPr>
            <w:rFonts w:hint="eastAsia"/>
          </w:rPr>
          <w:t>）</w:t>
        </w:r>
      </w:ins>
      <w:r>
        <w:rPr>
          <w:rFonts w:hint="eastAsia"/>
        </w:rPr>
        <w:t>之间通过组织机构同步、门户集成类、消息类接口、信息交换类和统一身份认证等多种接口相连；</w:t>
      </w:r>
    </w:p>
    <w:p>
      <w:pPr>
        <w:pStyle w:val="39"/>
        <w:spacing w:before="156" w:after="156"/>
      </w:pPr>
      <w:r>
        <w:rPr>
          <w:rFonts w:hint="eastAsia"/>
        </w:rPr>
        <w:t>GZ-GCCP系统外部接口：</w:t>
      </w:r>
    </w:p>
    <w:p>
      <w:pPr>
        <w:pStyle w:val="39"/>
        <w:spacing w:before="156" w:after="156"/>
      </w:pPr>
      <w:r>
        <w:rPr>
          <w:rFonts w:hint="eastAsia"/>
        </w:rPr>
        <w:t>外部异构系统与GZ-GCCP之间除上述接口外，还可以通过流程类、任务类接口相连，也可以通过数据交换引擎(DEE)和信息交换中心（ISNC</w:t>
      </w:r>
      <w:r>
        <w:t>）</w:t>
      </w:r>
      <w:r>
        <w:rPr>
          <w:rFonts w:hint="eastAsia"/>
        </w:rPr>
        <w:t>等实现数据和信息交换。</w:t>
      </w:r>
    </w:p>
    <w:p>
      <w:pPr>
        <w:pStyle w:val="45"/>
        <w:jc w:val="both"/>
      </w:pPr>
      <w:bookmarkStart w:id="228" w:name="_Toc295292248"/>
      <w:bookmarkStart w:id="229" w:name="_Toc403082369"/>
      <w:r>
        <w:rPr>
          <w:rFonts w:hint="eastAsia"/>
        </w:rPr>
        <w:t>物理设计</w:t>
      </w:r>
      <w:bookmarkEnd w:id="228"/>
      <w:bookmarkEnd w:id="229"/>
    </w:p>
    <w:p>
      <w:pPr>
        <w:pStyle w:val="39"/>
        <w:spacing w:before="156" w:after="156"/>
      </w:pPr>
      <w:r>
        <w:rPr>
          <w:rFonts w:hint="eastAsia"/>
        </w:rPr>
        <w:t>我们根据系统运行对硬件支撑能力的要求，充分考虑技术经济性等因素，按照分层体系结构对系统进行子系统/模块的切分，可以按照子系统进行部署，均衡系统性能压力，并在阿里云上建立系统运行的环境，保证系统能正常运行。</w:t>
      </w:r>
    </w:p>
    <w:p>
      <w:pPr>
        <w:pStyle w:val="45"/>
        <w:jc w:val="both"/>
      </w:pPr>
      <w:bookmarkStart w:id="230" w:name="_Toc237756257"/>
      <w:r>
        <w:rPr>
          <w:rFonts w:hint="eastAsia"/>
        </w:rPr>
        <w:t>系统总体技术路线</w:t>
      </w:r>
    </w:p>
    <w:p>
      <w:pPr>
        <w:pStyle w:val="39"/>
        <w:spacing w:before="156" w:after="156"/>
      </w:pPr>
      <w:r>
        <w:rPr>
          <w:rFonts w:hint="eastAsia"/>
        </w:rPr>
        <w:t>系统基于Spring开发框架，遵循J2EE的标准规范，采用JAVA高级语言，同时引入Groovy、Rest、Erlang、Object-c、Html5、Css3等多种高级语言开发而成。系统采用MVC编程模式，分层式设计，达到分散关注、松散耦合、逻辑复用、标准定义的目的。系统配置通过XML完成，数据层采用Hibernate的对象关系映射，它对JDBC进行了非常轻量级的对象封装，可以应用在任何使用JDBC的场合，满足实现集成多种数据库应用：Oracle、SQL Server、My SQL InnoDB、Postgre SQL。系统</w:t>
      </w:r>
      <w:r>
        <w:t>支持Web Services、XML、LDAP、DOM、UDDI4J等开放性标准；</w:t>
      </w:r>
      <w:r>
        <w:rPr>
          <w:rFonts w:hint="eastAsia"/>
        </w:rPr>
        <w:t>结合了当前</w:t>
      </w:r>
      <w:r>
        <w:t>J</w:t>
      </w:r>
      <w:r>
        <w:rPr>
          <w:rFonts w:hint="eastAsia"/>
        </w:rPr>
        <w:t>2</w:t>
      </w:r>
      <w:r>
        <w:t>EE</w:t>
      </w:r>
      <w:r>
        <w:rPr>
          <w:rFonts w:hint="eastAsia"/>
        </w:rPr>
        <w:t>中最核心与实用的技术以构建满足需求的应用系统。</w:t>
      </w:r>
    </w:p>
    <w:p>
      <w:pPr>
        <w:pStyle w:val="39"/>
        <w:spacing w:before="156" w:after="156"/>
      </w:pPr>
      <w:r>
        <w:rPr>
          <w:rFonts w:hint="eastAsia"/>
        </w:rPr>
        <w:t>为了解决用户数据、业务数据、信息数据、接口数据等方面的统一设计和管理。整个系统在系统接口和数据服务上采用了四个方面技术：</w:t>
      </w:r>
    </w:p>
    <w:p>
      <w:pPr>
        <w:pStyle w:val="39"/>
        <w:spacing w:before="156" w:after="156"/>
      </w:pPr>
      <w:r>
        <w:rPr>
          <w:rFonts w:hint="eastAsia"/>
        </w:rPr>
        <w:t>1、基于通用的</w:t>
      </w:r>
      <w:r>
        <w:t>JDBC</w:t>
      </w:r>
      <w:r>
        <w:rPr>
          <w:rFonts w:hint="eastAsia"/>
        </w:rPr>
        <w:t>技术的关系型数据库设计，实现在对于数据源底层的统一服务能力</w:t>
      </w:r>
    </w:p>
    <w:p>
      <w:pPr>
        <w:pStyle w:val="39"/>
        <w:spacing w:before="156" w:after="156"/>
      </w:pPr>
      <w:r>
        <w:rPr>
          <w:rFonts w:hint="eastAsia"/>
        </w:rPr>
        <w:t>2、系统提供</w:t>
      </w:r>
      <w:r>
        <w:t>XML/XSL</w:t>
      </w:r>
      <w:r>
        <w:rPr>
          <w:rFonts w:hint="eastAsia"/>
        </w:rPr>
        <w:t>模块接口功能，可以实现对于其他不同平台的信息按照</w:t>
      </w:r>
      <w:r>
        <w:t>XML/XSL</w:t>
      </w:r>
      <w:r>
        <w:rPr>
          <w:rFonts w:hint="eastAsia"/>
        </w:rPr>
        <w:t>格式规范进行信息的交流和处理，实现对于其他应用的良好整合能力。</w:t>
      </w:r>
    </w:p>
    <w:p>
      <w:pPr>
        <w:pStyle w:val="39"/>
        <w:spacing w:before="156" w:after="156"/>
      </w:pPr>
      <w:r>
        <w:rPr>
          <w:rFonts w:hint="eastAsia"/>
        </w:rPr>
        <w:t>3、在系统的</w:t>
      </w:r>
      <w:r>
        <w:t>Web Service</w:t>
      </w:r>
      <w:r>
        <w:rPr>
          <w:rFonts w:hint="eastAsia"/>
        </w:rPr>
        <w:t>服务上，系统提供基于</w:t>
      </w:r>
      <w:r>
        <w:t>SOAP</w:t>
      </w:r>
      <w:r>
        <w:rPr>
          <w:rFonts w:hint="eastAsia"/>
        </w:rPr>
        <w:t>协议的服务技术，通过该技术可以实现对于</w:t>
      </w:r>
      <w:r>
        <w:t>Unix, Linux</w:t>
      </w:r>
      <w:r>
        <w:rPr>
          <w:rFonts w:hint="eastAsia"/>
        </w:rPr>
        <w:t>等不同操作系统平台的应用软件的支持能力，彻底解决统一数据服务的问题，解决信息孤岛的难题。</w:t>
      </w:r>
    </w:p>
    <w:p>
      <w:pPr>
        <w:pStyle w:val="39"/>
        <w:spacing w:before="156" w:after="156"/>
      </w:pPr>
      <w:r>
        <w:rPr>
          <w:rFonts w:hint="eastAsia"/>
        </w:rPr>
        <w:t>4、扩展的</w:t>
      </w:r>
      <w:r>
        <w:t>SDK</w:t>
      </w:r>
      <w:r>
        <w:rPr>
          <w:rFonts w:hint="eastAsia"/>
        </w:rPr>
        <w:t>技术。系统支持对于</w:t>
      </w:r>
      <w:r>
        <w:t xml:space="preserve">Java </w:t>
      </w:r>
      <w:r>
        <w:rPr>
          <w:rFonts w:hint="eastAsia"/>
        </w:rPr>
        <w:t>平台的无缝集成的能力，提供标准</w:t>
      </w:r>
      <w:r>
        <w:t>API</w:t>
      </w:r>
      <w:r>
        <w:rPr>
          <w:rFonts w:hint="eastAsia"/>
        </w:rPr>
        <w:t>支持二次开发，提供真正意义上的无限扩展的能力。</w:t>
      </w:r>
    </w:p>
    <w:p>
      <w:pPr>
        <w:pStyle w:val="39"/>
        <w:spacing w:before="156" w:after="156"/>
      </w:pPr>
      <w:r>
        <w:rPr>
          <w:rFonts w:hint="eastAsia"/>
        </w:rPr>
        <w:t>通过上面的四个方面的技术，可以圆满解决用户数据、业务数据、信息数据、接口数据方面的问题，解决信息孤岛的难题。</w:t>
      </w:r>
      <w:bookmarkEnd w:id="230"/>
    </w:p>
    <w:p>
      <w:pPr>
        <w:pStyle w:val="45"/>
        <w:jc w:val="both"/>
      </w:pPr>
      <w:bookmarkStart w:id="231" w:name="_Toc405373017"/>
      <w:r>
        <w:rPr>
          <w:rFonts w:hint="eastAsia"/>
        </w:rPr>
        <w:t>总体架构分析</w:t>
      </w:r>
      <w:bookmarkEnd w:id="231"/>
    </w:p>
    <w:p>
      <w:pPr>
        <w:pStyle w:val="39"/>
        <w:spacing w:before="156" w:after="156"/>
      </w:pPr>
      <w:r>
        <w:rPr>
          <w:rFonts w:hint="eastAsia"/>
        </w:rPr>
        <w:t>根据项目需求分析报告叙述，项目整个分为多期建设，结合电子政务建设的顶层设计，一期以构建多级电子政务网平台为主；二期则解决和4库12金等公共服务系统的整合；三期则解决和其他云的交换问题；未来再考虑基于云和大数据，面向企业和公众的新服务。</w:t>
      </w:r>
    </w:p>
    <w:p>
      <w:pPr>
        <w:pStyle w:val="39"/>
        <w:spacing w:before="156" w:after="156"/>
      </w:pPr>
      <w:r>
        <w:rPr>
          <w:rFonts w:hint="eastAsia"/>
        </w:rPr>
        <w:t>本次系统的总体架构主要围绕第一期的多级电子政务网平台进行重新改造，项目命名为贵州省电子政务网GZ-GCCP。</w:t>
      </w:r>
    </w:p>
    <w:p>
      <w:pPr>
        <w:pStyle w:val="39"/>
        <w:spacing w:before="156" w:after="156"/>
      </w:pPr>
      <w:r>
        <w:rPr>
          <w:rFonts w:hint="eastAsia"/>
        </w:rPr>
        <w:t>整个</w:t>
      </w:r>
      <w:del w:id="671" w:author="y" w:date="2015-01-19T11:35:00Z">
        <w:r>
          <w:rPr>
            <w:rFonts w:hint="eastAsia"/>
          </w:rPr>
          <w:delText>GZ-GCCP</w:delText>
        </w:r>
      </w:del>
      <w:r>
        <w:rPr>
          <w:rFonts w:hint="eastAsia"/>
        </w:rPr>
        <w:t>电子政务网</w:t>
      </w:r>
      <w:ins w:id="672" w:author="y" w:date="2015-01-19T11:35:00Z">
        <w:r>
          <w:rPr>
            <w:rFonts w:hint="eastAsia"/>
          </w:rPr>
          <w:t>GZ-GCCP</w:t>
        </w:r>
      </w:ins>
      <w:r>
        <w:rPr>
          <w:rFonts w:hint="eastAsia"/>
        </w:rPr>
        <w:t>主要包括三大部分：</w:t>
      </w:r>
    </w:p>
    <w:p>
      <w:pPr>
        <w:pStyle w:val="39"/>
        <w:spacing w:before="156" w:after="156"/>
      </w:pPr>
      <w:r>
        <w:rPr>
          <w:rFonts w:hint="eastAsia"/>
        </w:rPr>
        <w:t>一、贵州省分布式电子政务网门户平台GZ-CPP（</w:t>
      </w:r>
      <w:r>
        <w:t>服务控制中心</w:t>
      </w:r>
      <w:r>
        <w:rPr>
          <w:rFonts w:hint="eastAsia"/>
        </w:rPr>
        <w:t>）：是整个电子政务网服务部署的控制中心，负责人员信息管理，SAAS服务支撑，信息交换控制；</w:t>
      </w:r>
    </w:p>
    <w:p>
      <w:pPr>
        <w:pStyle w:val="39"/>
        <w:spacing w:before="156" w:after="156"/>
      </w:pPr>
      <w:r>
        <w:rPr>
          <w:rFonts w:hint="eastAsia"/>
        </w:rPr>
        <w:t>二、贵州省</w:t>
      </w:r>
      <w:ins w:id="673" w:author="y" w:date="2015-01-19T14:58:00Z">
        <w:r>
          <w:rPr>
            <w:rFonts w:hint="eastAsia"/>
          </w:rPr>
          <w:t>公文办理</w:t>
        </w:r>
      </w:ins>
      <w:ins w:id="674" w:author="y" w:date="2015-01-19T14:58:00Z">
        <w:r>
          <w:rPr/>
          <w:t>及事务处理</w:t>
        </w:r>
      </w:ins>
      <w:del w:id="675" w:author="y" w:date="2015-01-19T14:58:00Z">
        <w:r>
          <w:rPr>
            <w:rFonts w:hint="eastAsia"/>
          </w:rPr>
          <w:delText>协同办公</w:delText>
        </w:r>
      </w:del>
      <w:r>
        <w:rPr>
          <w:rFonts w:hint="eastAsia"/>
        </w:rPr>
        <w:t>系统（GZ-G6）：是各单位的</w:t>
      </w:r>
      <w:del w:id="676" w:author="y" w:date="2015-01-19T14:58:00Z">
        <w:r>
          <w:rPr>
            <w:rFonts w:hint="eastAsia"/>
          </w:rPr>
          <w:delText>协同</w:delText>
        </w:r>
      </w:del>
      <w:ins w:id="677" w:author="y" w:date="2015-01-19T14:58:00Z">
        <w:r>
          <w:rPr>
            <w:rFonts w:hint="eastAsia"/>
          </w:rPr>
          <w:t>办公</w:t>
        </w:r>
      </w:ins>
      <w:r>
        <w:rPr>
          <w:rFonts w:hint="eastAsia"/>
        </w:rPr>
        <w:t>服务主要承载系统，基于</w:t>
      </w:r>
      <w:del w:id="678" w:author="y" w:date="2015-01-19T14:58:00Z">
        <w:r>
          <w:rPr>
            <w:rFonts w:hint="eastAsia"/>
          </w:rPr>
          <w:delText>致远现</w:delText>
        </w:r>
      </w:del>
      <w:ins w:id="679" w:author="y" w:date="2015-01-19T14:58:00Z">
        <w:r>
          <w:rPr>
            <w:rFonts w:hint="eastAsia"/>
          </w:rPr>
          <w:t>原</w:t>
        </w:r>
      </w:ins>
      <w:r>
        <w:rPr>
          <w:rFonts w:hint="eastAsia"/>
        </w:rPr>
        <w:t>G6产品升级而来，是工作人员的主要工作交互入口；</w:t>
      </w:r>
    </w:p>
    <w:p>
      <w:pPr>
        <w:pStyle w:val="39"/>
        <w:spacing w:before="156" w:after="156"/>
      </w:pPr>
      <w:r>
        <w:rPr>
          <w:rFonts w:hint="eastAsia"/>
        </w:rPr>
        <w:t>三、数据交换集成平台（DEE）：是对未来整合的支撑，本期不做重点。</w:t>
      </w:r>
    </w:p>
    <w:p>
      <w:pPr>
        <w:pStyle w:val="39"/>
        <w:spacing w:before="156" w:after="156"/>
      </w:pPr>
      <w:r>
        <w:rPr>
          <w:rFonts w:hint="eastAsia"/>
        </w:rPr>
        <w:t>系统结构模型详见下图：</w:t>
      </w:r>
    </w:p>
    <w:p>
      <w:pPr>
        <w:pStyle w:val="43"/>
        <w:jc w:val="center"/>
      </w:pPr>
      <w:r>
        <w:rPr>
          <w:rFonts w:ascii="仿宋" w:hAnsi="仿宋" w:eastAsia="仿宋" w:cs="Times New Roman"/>
          <w:kern w:val="2"/>
          <w:sz w:val="28"/>
          <w:szCs w:val="28"/>
          <w:lang w:val="en-US" w:eastAsia="zh-CN" w:bidi="ar-SA"/>
        </w:rPr>
        <w:pict>
          <v:shape id="图片 19" o:spid="_x0000_s1052" type="#_x0000_t75" style="height:306pt;width:390.7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pStyle w:val="39"/>
        <w:spacing w:before="156" w:after="156"/>
        <w:jc w:val="center"/>
        <w:pPrChange w:id="680" w:author="y" w:date="2015-01-19T14:59:00Z">
          <w:pPr>
            <w:pStyle w:val="43"/>
            <w:jc w:val="center"/>
          </w:pPr>
        </w:pPrChange>
      </w:pPr>
      <w:r>
        <w:rPr>
          <w:rFonts w:hint="eastAsia"/>
        </w:rPr>
        <w:t>电子政务网GZ-GCCP模型图</w:t>
      </w:r>
    </w:p>
    <w:p>
      <w:pPr>
        <w:pStyle w:val="39"/>
        <w:spacing w:before="156" w:after="156"/>
        <w:rPr>
          <w:rFonts w:ascii="仿宋" w:hAnsi="仿宋" w:cs="Arial"/>
          <w:kern w:val="0"/>
        </w:rPr>
      </w:pPr>
    </w:p>
    <w:p>
      <w:pPr>
        <w:pStyle w:val="45"/>
      </w:pPr>
      <w:bookmarkStart w:id="232" w:name="_Toc405373018"/>
      <w:r>
        <w:t>GZ-GCCP</w:t>
      </w:r>
      <w:r>
        <w:rPr>
          <w:rFonts w:hint="eastAsia"/>
        </w:rPr>
        <w:t>子系统</w:t>
      </w:r>
      <w:r>
        <w:t>关系</w:t>
      </w:r>
      <w:bookmarkEnd w:id="232"/>
    </w:p>
    <w:p>
      <w:pPr>
        <w:pStyle w:val="39"/>
        <w:spacing w:before="156" w:after="156"/>
      </w:pPr>
      <w:r>
        <w:rPr>
          <w:rFonts w:hint="eastAsia"/>
        </w:rPr>
        <w:t>电子政务云门户(CPP)：通过</w:t>
      </w:r>
      <w:del w:id="681" w:author="y" w:date="2015-01-19T17:23:00Z">
        <w:r>
          <w:rPr>
            <w:rFonts w:hint="eastAsia"/>
          </w:rPr>
          <w:delText>协同</w:delText>
        </w:r>
      </w:del>
      <w:r>
        <w:rPr>
          <w:rFonts w:hint="eastAsia"/>
        </w:rPr>
        <w:t>门户管理系统（CPMS</w:t>
      </w:r>
      <w:r>
        <w:t>）</w:t>
      </w:r>
      <w:r>
        <w:rPr>
          <w:rFonts w:hint="eastAsia"/>
        </w:rPr>
        <w:t>获取阅读公共信息栏目，根据用户所属选择连接到对应的</w:t>
      </w:r>
      <w:del w:id="682" w:author="y" w:date="2015-01-19T17:24:00Z">
        <w:r>
          <w:rPr>
            <w:rFonts w:hint="eastAsia"/>
          </w:rPr>
          <w:delText>协同</w:delText>
        </w:r>
      </w:del>
      <w:ins w:id="683" w:author="y" w:date="2015-01-19T17:24:00Z">
        <w:r>
          <w:rPr>
            <w:rFonts w:hint="eastAsia"/>
          </w:rPr>
          <w:t>公文办理</w:t>
        </w:r>
      </w:ins>
      <w:ins w:id="684" w:author="y" w:date="2015-01-19T17:24:00Z">
        <w:r>
          <w:rPr/>
          <w:t>及事务处理</w:t>
        </w:r>
      </w:ins>
      <w:r>
        <w:rPr>
          <w:rFonts w:hint="eastAsia"/>
        </w:rPr>
        <w:t>服务中心（CSS</w:t>
      </w:r>
      <w:r>
        <w:t>）</w:t>
      </w:r>
      <w:r>
        <w:rPr>
          <w:rFonts w:hint="eastAsia"/>
        </w:rPr>
        <w:t>，并在对应的</w:t>
      </w:r>
      <w:del w:id="685" w:author="y" w:date="2015-01-19T17:24:00Z">
        <w:r>
          <w:rPr>
            <w:rFonts w:hint="eastAsia"/>
          </w:rPr>
          <w:delText>G6</w:delText>
        </w:r>
      </w:del>
      <w:r>
        <w:rPr>
          <w:rFonts w:hint="eastAsia"/>
        </w:rPr>
        <w:t>系统上完成</w:t>
      </w:r>
      <w:del w:id="686" w:author="y" w:date="2015-01-19T17:25:00Z">
        <w:r>
          <w:rPr>
            <w:rFonts w:hint="eastAsia"/>
          </w:rPr>
          <w:delText>协同</w:delText>
        </w:r>
      </w:del>
      <w:r>
        <w:rPr>
          <w:rFonts w:hint="eastAsia"/>
        </w:rPr>
        <w:t>办公操作。</w:t>
      </w:r>
    </w:p>
    <w:p>
      <w:pPr>
        <w:pStyle w:val="39"/>
        <w:spacing w:before="156" w:after="156"/>
      </w:pPr>
      <w:r>
        <w:rPr>
          <w:rFonts w:hint="eastAsia"/>
        </w:rPr>
        <w:t>组织架构管理中心（OMC</w:t>
      </w:r>
      <w:r>
        <w:t>）</w:t>
      </w:r>
      <w:r>
        <w:rPr>
          <w:rFonts w:hint="eastAsia"/>
        </w:rPr>
        <w:t>:存储所有组织相关信息，与各</w:t>
      </w:r>
      <w:ins w:id="687" w:author="y" w:date="2015-01-19T17:25:00Z">
        <w:r>
          <w:rPr>
            <w:rFonts w:hint="eastAsia"/>
          </w:rPr>
          <w:t>公文办理</w:t>
        </w:r>
      </w:ins>
      <w:ins w:id="688" w:author="y" w:date="2015-01-19T17:25:00Z">
        <w:r>
          <w:rPr/>
          <w:t>及事务处理</w:t>
        </w:r>
      </w:ins>
      <w:del w:id="689" w:author="y" w:date="2015-01-19T17:25:00Z">
        <w:r>
          <w:rPr>
            <w:rFonts w:hint="eastAsia"/>
          </w:rPr>
          <w:delText>协同G6</w:delText>
        </w:r>
      </w:del>
      <w:r>
        <w:rPr>
          <w:rFonts w:hint="eastAsia"/>
        </w:rPr>
        <w:t>系统、信息交换中心、门户管理系统等进行组织机构和人员信息同步，确保组织机构和人员的唯一性。</w:t>
      </w:r>
    </w:p>
    <w:p>
      <w:pPr>
        <w:pStyle w:val="39"/>
        <w:spacing w:before="156" w:after="156"/>
      </w:pPr>
      <w:del w:id="690" w:author="y" w:date="2015-01-19T17:25:00Z">
        <w:r>
          <w:rPr>
            <w:rFonts w:hint="eastAsia"/>
          </w:rPr>
          <w:delText>协同</w:delText>
        </w:r>
      </w:del>
      <w:r>
        <w:rPr>
          <w:rFonts w:hint="eastAsia"/>
        </w:rPr>
        <w:t>门户管理系统（CPMS</w:t>
      </w:r>
      <w:r>
        <w:t>）</w:t>
      </w:r>
      <w:r>
        <w:rPr>
          <w:rFonts w:hint="eastAsia"/>
        </w:rPr>
        <w:t>:将来自与</w:t>
      </w:r>
      <w:del w:id="691" w:author="y" w:date="2015-01-19T17:25:00Z">
        <w:r>
          <w:rPr>
            <w:rFonts w:hint="eastAsia"/>
          </w:rPr>
          <w:delText>协同云门户</w:delText>
        </w:r>
      </w:del>
      <w:ins w:id="692" w:author="y" w:date="2015-01-19T17:25:00Z">
        <w:r>
          <w:rPr>
            <w:rFonts w:hint="eastAsia"/>
          </w:rPr>
          <w:t>电子</w:t>
        </w:r>
      </w:ins>
      <w:ins w:id="693" w:author="y" w:date="2015-01-19T17:25:00Z">
        <w:r>
          <w:rPr/>
          <w:t>政务网云门户</w:t>
        </w:r>
      </w:ins>
      <w:r>
        <w:rPr>
          <w:rFonts w:hint="eastAsia"/>
        </w:rPr>
        <w:t>的用户访问分配到对应的</w:t>
      </w:r>
      <w:ins w:id="694" w:author="y" w:date="2015-01-19T17:25:00Z">
        <w:r>
          <w:rPr>
            <w:rFonts w:hint="eastAsia"/>
          </w:rPr>
          <w:t>公文办理</w:t>
        </w:r>
      </w:ins>
      <w:ins w:id="695" w:author="y" w:date="2015-01-19T17:25:00Z">
        <w:r>
          <w:rPr/>
          <w:t>及事务处理</w:t>
        </w:r>
      </w:ins>
      <w:del w:id="696" w:author="y" w:date="2015-01-19T17:25:00Z">
        <w:r>
          <w:rPr>
            <w:rFonts w:hint="eastAsia"/>
          </w:rPr>
          <w:delText>协同</w:delText>
        </w:r>
      </w:del>
      <w:r>
        <w:rPr>
          <w:rFonts w:hint="eastAsia"/>
        </w:rPr>
        <w:t>系统</w:t>
      </w:r>
      <w:ins w:id="697" w:author="y" w:date="2015-01-19T17:26:00Z">
        <w:r>
          <w:rPr>
            <w:rFonts w:hint="eastAsia"/>
          </w:rPr>
          <w:t>（GZ-G6</w:t>
        </w:r>
      </w:ins>
      <w:ins w:id="698" w:author="y" w:date="2015-01-19T17:26:00Z">
        <w:r>
          <w:rPr/>
          <w:t>）</w:t>
        </w:r>
      </w:ins>
      <w:del w:id="699" w:author="y" w:date="2015-01-19T17:25:00Z">
        <w:r>
          <w:rPr>
            <w:rFonts w:hint="eastAsia"/>
          </w:rPr>
          <w:delText>G6</w:delText>
        </w:r>
      </w:del>
      <w:r>
        <w:rPr>
          <w:rFonts w:hint="eastAsia"/>
        </w:rPr>
        <w:t>中。</w:t>
      </w:r>
    </w:p>
    <w:p>
      <w:pPr>
        <w:pStyle w:val="39"/>
        <w:spacing w:before="156" w:after="156"/>
      </w:pPr>
      <w:r>
        <w:rPr>
          <w:rFonts w:hint="eastAsia"/>
        </w:rPr>
        <w:t>信息交换中心（ISNC</w:t>
      </w:r>
      <w:r>
        <w:t>）</w:t>
      </w:r>
      <w:r>
        <w:rPr>
          <w:rFonts w:hint="eastAsia"/>
        </w:rPr>
        <w:t>:各</w:t>
      </w:r>
      <w:ins w:id="700" w:author="y" w:date="2015-01-19T17:26:00Z">
        <w:r>
          <w:rPr>
            <w:rFonts w:hint="eastAsia"/>
          </w:rPr>
          <w:t>公文办理</w:t>
        </w:r>
      </w:ins>
      <w:ins w:id="701" w:author="y" w:date="2015-01-19T17:26:00Z">
        <w:r>
          <w:rPr/>
          <w:t>及事务处理</w:t>
        </w:r>
      </w:ins>
      <w:del w:id="702" w:author="y" w:date="2015-01-19T17:26:00Z">
        <w:r>
          <w:rPr>
            <w:rFonts w:hint="eastAsia"/>
          </w:rPr>
          <w:delText>协同</w:delText>
        </w:r>
      </w:del>
      <w:r>
        <w:rPr>
          <w:rFonts w:hint="eastAsia"/>
        </w:rPr>
        <w:t>系统</w:t>
      </w:r>
      <w:ins w:id="703" w:author="y" w:date="2015-01-19T17:26:00Z">
        <w:r>
          <w:rPr>
            <w:rFonts w:hint="eastAsia"/>
          </w:rPr>
          <w:t>（GZ-</w:t>
        </w:r>
      </w:ins>
      <w:r>
        <w:rPr>
          <w:rFonts w:hint="eastAsia"/>
        </w:rPr>
        <w:t>G6</w:t>
      </w:r>
      <w:ins w:id="704" w:author="y" w:date="2015-01-19T17:26:00Z">
        <w:r>
          <w:rPr>
            <w:rFonts w:hint="eastAsia"/>
          </w:rPr>
          <w:t>）</w:t>
        </w:r>
      </w:ins>
      <w:r>
        <w:rPr>
          <w:rFonts w:hint="eastAsia"/>
        </w:rPr>
        <w:t>、</w:t>
      </w:r>
      <w:ins w:id="705" w:author="y" w:date="2015-01-19T17:26:00Z">
        <w:r>
          <w:rPr>
            <w:rFonts w:hint="eastAsia"/>
          </w:rPr>
          <w:t>电子</w:t>
        </w:r>
      </w:ins>
      <w:ins w:id="706" w:author="y" w:date="2015-01-19T17:26:00Z">
        <w:r>
          <w:rPr/>
          <w:t>政务网</w:t>
        </w:r>
      </w:ins>
      <w:del w:id="707" w:author="y" w:date="2015-01-19T17:26:00Z">
        <w:r>
          <w:rPr>
            <w:rFonts w:hint="eastAsia"/>
          </w:rPr>
          <w:delText>协同</w:delText>
        </w:r>
      </w:del>
      <w:r>
        <w:rPr>
          <w:rFonts w:hint="eastAsia"/>
        </w:rPr>
        <w:t>云门户之间的公文、公共信息、文档交换。</w:t>
      </w:r>
    </w:p>
    <w:p>
      <w:pPr>
        <w:pStyle w:val="39"/>
        <w:spacing w:before="156" w:after="156"/>
      </w:pPr>
      <w:r>
        <w:rPr>
          <w:rFonts w:hint="eastAsia"/>
        </w:rPr>
        <w:t>数据整合平台（DEE</w:t>
      </w:r>
      <w:r>
        <w:t>）</w:t>
      </w:r>
      <w:r>
        <w:rPr>
          <w:rFonts w:hint="eastAsia"/>
        </w:rPr>
        <w:t>:实现外部系统、内部系统之间的信息整合和数据集成。</w:t>
      </w:r>
    </w:p>
    <w:p>
      <w:pPr>
        <w:spacing w:after="150" w:line="375" w:lineRule="atLeast"/>
        <w:jc w:val="center"/>
        <w:rPr>
          <w:rFonts w:ascii="Verdana" w:hAnsi="Verdana" w:cs="宋体"/>
          <w:szCs w:val="21"/>
        </w:rPr>
      </w:pPr>
      <w:r>
        <w:rPr>
          <w:rFonts w:ascii="Verdana" w:hAnsi="Verdana" w:eastAsia="仿宋" w:cs="宋体"/>
          <w:kern w:val="2"/>
          <w:sz w:val="24"/>
          <w:szCs w:val="21"/>
          <w:lang w:val="en-US" w:eastAsia="zh-CN" w:bidi="ar-SA"/>
        </w:rPr>
        <w:pict>
          <v:shape id="图片 13" o:spid="_x0000_s1053" type="#_x0000_t75" style="height:309pt;width:417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pStyle w:val="43"/>
        <w:jc w:val="center"/>
      </w:pPr>
      <w:r>
        <w:rPr>
          <w:rFonts w:hint="eastAsia"/>
        </w:rPr>
        <w:t>电子政务网GZ-GCCP</w:t>
      </w:r>
      <w:r>
        <w:t>子系统关系示意图</w:t>
      </w:r>
    </w:p>
    <w:p>
      <w:pPr>
        <w:pStyle w:val="39"/>
        <w:spacing w:before="156" w:after="156"/>
        <w:rPr>
          <w:rFonts w:ascii="仿宋" w:hAnsi="仿宋" w:cs="Arial"/>
          <w:kern w:val="0"/>
        </w:rPr>
      </w:pPr>
    </w:p>
    <w:p>
      <w:pPr>
        <w:pStyle w:val="4"/>
        <w:jc w:val="both"/>
      </w:pPr>
      <w:bookmarkStart w:id="233" w:name="_Toc406753049"/>
      <w:r>
        <w:rPr>
          <w:rFonts w:hint="eastAsia"/>
        </w:rPr>
        <w:t>系统关键技术描述</w:t>
      </w:r>
      <w:bookmarkEnd w:id="233"/>
    </w:p>
    <w:p>
      <w:pPr>
        <w:pStyle w:val="39"/>
        <w:spacing w:before="156" w:after="156"/>
      </w:pPr>
      <w:r>
        <w:rPr>
          <w:rFonts w:hint="eastAsia"/>
        </w:rPr>
        <w:t>系统关键技术主要体现在支撑全省的强大的、统一的组织架构管理；符合各种业务部门的工作门户入口支撑；可自定义、自搭建的业务管理模块或业务管理系统的业务生成平台；与内外部异构系统进行集成整合的接口技术；支撑网各单位信息交换的信息交换技术；基于SAAS的分布式云平台管理等方面。</w:t>
      </w:r>
    </w:p>
    <w:p>
      <w:pPr>
        <w:pStyle w:val="39"/>
        <w:spacing w:before="156" w:after="156"/>
      </w:pPr>
      <w:r>
        <w:rPr>
          <w:rFonts w:hint="eastAsia"/>
        </w:rPr>
        <w:t>这些技术不仅要考虑支撑现有全省公务员的</w:t>
      </w:r>
      <w:del w:id="708" w:author="y" w:date="2015-01-19T17:27:00Z">
        <w:r>
          <w:rPr>
            <w:rFonts w:hint="eastAsia"/>
          </w:rPr>
          <w:delText>协同</w:delText>
        </w:r>
      </w:del>
      <w:r>
        <w:rPr>
          <w:rFonts w:hint="eastAsia"/>
        </w:rPr>
        <w:t>办公，还要考虑后期与“十二金”等系统整合，以及与贵州省政府规划的其它六朵云的整合。</w:t>
      </w:r>
    </w:p>
    <w:p>
      <w:pPr>
        <w:pStyle w:val="41"/>
        <w:jc w:val="center"/>
      </w:pPr>
      <w:r>
        <w:rPr>
          <w:rFonts w:ascii="宋体" w:hAnsi="宋体" w:eastAsia="宋体" w:cs="Times New Roman"/>
          <w:kern w:val="0"/>
          <w:sz w:val="24"/>
          <w:szCs w:val="24"/>
          <w:lang w:val="en-US" w:eastAsia="zh-CN" w:bidi="ar-SA"/>
        </w:rPr>
        <w:pict>
          <v:shape id="图片 232" o:spid="_x0000_s1054" type="#_x0000_t75" style="height:255.75pt;width:423.8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pStyle w:val="43"/>
        <w:jc w:val="center"/>
        <w:rPr>
          <w:sz w:val="24"/>
        </w:rPr>
      </w:pPr>
      <w:r>
        <w:rPr>
          <w:rFonts w:hint="eastAsia"/>
          <w:sz w:val="24"/>
        </w:rPr>
        <w:t>图：关键技术模型</w:t>
      </w:r>
    </w:p>
    <w:p>
      <w:pPr>
        <w:ind w:firstLine="480"/>
        <w:jc w:val="center"/>
      </w:pPr>
    </w:p>
    <w:p>
      <w:pPr>
        <w:pStyle w:val="45"/>
        <w:jc w:val="both"/>
        <w:outlineLvl w:val="9"/>
      </w:pPr>
      <w:bookmarkStart w:id="234" w:name="_Toc394920021"/>
      <w:r>
        <w:rPr>
          <w:rFonts w:hint="eastAsia"/>
        </w:rPr>
        <w:t>强大的组织架构管理平台</w:t>
      </w:r>
      <w:bookmarkEnd w:id="234"/>
    </w:p>
    <w:p>
      <w:pPr>
        <w:pStyle w:val="39"/>
        <w:spacing w:before="156" w:after="156"/>
      </w:pPr>
      <w:r>
        <w:rPr>
          <w:rFonts w:hint="eastAsia"/>
        </w:rPr>
        <w:t>支撑可伸缩的组织架构管理，以及同类单位的组织架构复制，分级分权的授权体系和泛组织的管理等。</w:t>
      </w:r>
    </w:p>
    <w:p>
      <w:pPr>
        <w:pStyle w:val="45"/>
        <w:jc w:val="both"/>
        <w:outlineLvl w:val="9"/>
      </w:pPr>
      <w:bookmarkStart w:id="235" w:name="_Toc394920022"/>
      <w:r>
        <w:rPr>
          <w:rFonts w:hint="eastAsia"/>
        </w:rPr>
        <w:t>各种工作门户与入口支撑</w:t>
      </w:r>
      <w:bookmarkEnd w:id="235"/>
    </w:p>
    <w:p>
      <w:pPr>
        <w:pStyle w:val="39"/>
        <w:spacing w:before="156" w:after="156"/>
      </w:pPr>
      <w:r>
        <w:rPr>
          <w:rFonts w:hint="eastAsia"/>
        </w:rPr>
        <w:t>作为全部公务员的工作入口，支持基于PC的</w:t>
      </w:r>
      <w:ins w:id="709" w:author="y" w:date="2015-01-19T17:27:00Z">
        <w:r>
          <w:rPr>
            <w:rFonts w:hint="eastAsia"/>
          </w:rPr>
          <w:t>办公</w:t>
        </w:r>
      </w:ins>
      <w:del w:id="710" w:author="y" w:date="2015-01-19T17:27:00Z">
        <w:r>
          <w:rPr>
            <w:rFonts w:hint="eastAsia"/>
          </w:rPr>
          <w:delText>协同</w:delText>
        </w:r>
      </w:del>
      <w:r>
        <w:rPr>
          <w:rFonts w:hint="eastAsia"/>
        </w:rPr>
        <w:t>门户，多种通讯设备之间的相互沟通，移动设备的办公门户等。</w:t>
      </w:r>
    </w:p>
    <w:p>
      <w:pPr>
        <w:pStyle w:val="45"/>
        <w:jc w:val="both"/>
        <w:outlineLvl w:val="9"/>
      </w:pPr>
      <w:bookmarkStart w:id="236" w:name="_Toc394920023"/>
      <w:r>
        <w:rPr>
          <w:rFonts w:hint="eastAsia"/>
        </w:rPr>
        <w:t>快速高效的业务生成器-CMP</w:t>
      </w:r>
      <w:bookmarkEnd w:id="236"/>
    </w:p>
    <w:p>
      <w:pPr>
        <w:pStyle w:val="39"/>
        <w:spacing w:before="156" w:after="156"/>
      </w:pPr>
      <w:r>
        <w:rPr>
          <w:rFonts w:hint="eastAsia"/>
        </w:rPr>
        <w:t>用于解决80%的非固化类简单业务管理，通过业务生成平台，可以零代码，快实施，高适用的解决一些日常工作中所遇到的管理问题。</w:t>
      </w:r>
    </w:p>
    <w:p>
      <w:pPr>
        <w:pStyle w:val="45"/>
        <w:jc w:val="both"/>
        <w:outlineLvl w:val="9"/>
      </w:pPr>
      <w:bookmarkStart w:id="237" w:name="_Toc394920024"/>
      <w:r>
        <w:rPr>
          <w:rFonts w:hint="eastAsia"/>
        </w:rPr>
        <w:t>各类系统的集成整合平台-DEE</w:t>
      </w:r>
      <w:bookmarkEnd w:id="237"/>
    </w:p>
    <w:p>
      <w:pPr>
        <w:pStyle w:val="39"/>
        <w:spacing w:before="156" w:after="156"/>
      </w:pPr>
      <w:r>
        <w:rPr>
          <w:rFonts w:hint="eastAsia"/>
        </w:rPr>
        <w:t>提供标准的可视化集成整合工具，满足从数据层，流程层，界面层等的多层次整合需求；通过多样的整合方式，标准的集成插件，规范的接口标准，可视化的配置工具，为后续阶段的跨业务系统整合奠定了技术基础。</w:t>
      </w:r>
    </w:p>
    <w:p>
      <w:pPr>
        <w:pStyle w:val="45"/>
        <w:jc w:val="both"/>
        <w:outlineLvl w:val="9"/>
      </w:pPr>
      <w:bookmarkStart w:id="238" w:name="_Toc394920025"/>
      <w:r>
        <w:rPr>
          <w:rFonts w:hint="eastAsia"/>
        </w:rPr>
        <w:t>各单位间的信息交换平台-ISNC</w:t>
      </w:r>
      <w:bookmarkEnd w:id="238"/>
    </w:p>
    <w:p>
      <w:pPr>
        <w:pStyle w:val="39"/>
        <w:spacing w:before="156" w:after="156"/>
      </w:pPr>
      <w:r>
        <w:rPr>
          <w:rFonts w:hint="eastAsia"/>
        </w:rPr>
        <w:t>通过标准的</w:t>
      </w:r>
      <w:ins w:id="711" w:author="y" w:date="2015-01-19T17:28:00Z">
        <w:r>
          <w:rPr>
            <w:rFonts w:hint="eastAsia"/>
          </w:rPr>
          <w:t>技术</w:t>
        </w:r>
      </w:ins>
      <w:del w:id="712" w:author="y" w:date="2015-01-19T17:27:00Z">
        <w:r>
          <w:rPr>
            <w:rFonts w:hint="eastAsia"/>
          </w:rPr>
          <w:delText>协同</w:delText>
        </w:r>
      </w:del>
      <w:r>
        <w:rPr>
          <w:rFonts w:hint="eastAsia"/>
        </w:rPr>
        <w:t>文档规范的制定，一方面实现跨单位之间，上下层级的信息流转互通；另一方面也为其他系统在进行信息互通时可以脱离技术体系的限制，进行最底层的系统融合。</w:t>
      </w:r>
    </w:p>
    <w:p>
      <w:pPr>
        <w:pStyle w:val="45"/>
        <w:jc w:val="both"/>
        <w:outlineLvl w:val="9"/>
      </w:pPr>
      <w:bookmarkStart w:id="239" w:name="_Toc394920026"/>
      <w:r>
        <w:rPr>
          <w:rFonts w:hint="eastAsia"/>
        </w:rPr>
        <w:t>基于SAAS的分布式云平台-（服务控制中心）</w:t>
      </w:r>
      <w:bookmarkEnd w:id="239"/>
    </w:p>
    <w:p>
      <w:pPr>
        <w:pStyle w:val="39"/>
        <w:spacing w:before="156" w:after="156"/>
      </w:pPr>
      <w:r>
        <w:rPr>
          <w:rFonts w:hint="eastAsia"/>
        </w:rPr>
        <w:t>实现分布式电子政务网的顶层控制，统一全省的人员与组织架构信息，构建起统一的</w:t>
      </w:r>
      <w:ins w:id="713" w:author="y" w:date="2015-01-19T17:29:00Z">
        <w:r>
          <w:rPr>
            <w:rFonts w:hint="eastAsia"/>
          </w:rPr>
          <w:t>政务</w:t>
        </w:r>
      </w:ins>
      <w:ins w:id="714" w:author="y" w:date="2015-01-19T17:29:00Z">
        <w:r>
          <w:rPr/>
          <w:t>办公</w:t>
        </w:r>
      </w:ins>
      <w:del w:id="715" w:author="y" w:date="2015-01-19T17:28:00Z">
        <w:r>
          <w:rPr>
            <w:rFonts w:hint="eastAsia"/>
          </w:rPr>
          <w:delText>协同</w:delText>
        </w:r>
      </w:del>
      <w:r>
        <w:rPr>
          <w:rFonts w:hint="eastAsia"/>
        </w:rPr>
        <w:t>门户，实现各</w:t>
      </w:r>
      <w:del w:id="716" w:author="y" w:date="2015-01-19T17:28:00Z">
        <w:r>
          <w:rPr>
            <w:rFonts w:hint="eastAsia"/>
          </w:rPr>
          <w:delText>协同</w:delText>
        </w:r>
      </w:del>
      <w:del w:id="717" w:author="y" w:date="2015-01-19T17:29:00Z">
        <w:r>
          <w:rPr>
            <w:rFonts w:hint="eastAsia"/>
          </w:rPr>
          <w:delText>服务</w:delText>
        </w:r>
      </w:del>
      <w:r>
        <w:rPr>
          <w:rFonts w:hint="eastAsia"/>
        </w:rPr>
        <w:t>节点的硬件资源和软件资源的综合管理，提供信息消费的服务模式。</w:t>
      </w:r>
    </w:p>
    <w:p>
      <w:pPr>
        <w:pStyle w:val="45"/>
        <w:jc w:val="both"/>
        <w:outlineLvl w:val="9"/>
      </w:pPr>
      <w:bookmarkStart w:id="240" w:name="_Toc394920027"/>
      <w:r>
        <w:rPr>
          <w:rFonts w:hint="eastAsia"/>
        </w:rPr>
        <w:t>其他非功能性技术</w:t>
      </w:r>
      <w:bookmarkEnd w:id="240"/>
    </w:p>
    <w:p>
      <w:pPr>
        <w:pStyle w:val="39"/>
        <w:spacing w:before="156" w:after="156"/>
      </w:pPr>
      <w:r>
        <w:rPr>
          <w:rFonts w:hint="eastAsia"/>
        </w:rPr>
        <w:t>如安全、容灾备份等，详见后面章节描述。</w:t>
      </w:r>
    </w:p>
    <w:p>
      <w:pPr>
        <w:pStyle w:val="39"/>
        <w:spacing w:before="156" w:after="156"/>
      </w:pPr>
    </w:p>
    <w:p>
      <w:pPr>
        <w:pStyle w:val="4"/>
        <w:jc w:val="both"/>
      </w:pPr>
      <w:bookmarkStart w:id="241" w:name="_Toc406753050"/>
      <w:bookmarkStart w:id="242" w:name="_Toc388889412"/>
      <w:bookmarkStart w:id="243" w:name="_Toc405373044"/>
      <w:r>
        <w:rPr>
          <w:rFonts w:hint="eastAsia"/>
        </w:rPr>
        <w:t>系统架构设计</w:t>
      </w:r>
      <w:bookmarkEnd w:id="241"/>
    </w:p>
    <w:p>
      <w:pPr>
        <w:pStyle w:val="45"/>
        <w:jc w:val="both"/>
        <w:outlineLvl w:val="9"/>
      </w:pPr>
      <w:bookmarkStart w:id="244" w:name="_Toc388701735"/>
      <w:r>
        <w:rPr>
          <w:rFonts w:hint="eastAsia"/>
        </w:rPr>
        <w:t>业务总体流程</w:t>
      </w:r>
      <w:bookmarkEnd w:id="244"/>
    </w:p>
    <w:p>
      <w:pPr>
        <w:pStyle w:val="39"/>
        <w:spacing w:before="156" w:after="156"/>
      </w:pPr>
      <w:r>
        <w:rPr>
          <w:rFonts w:hint="eastAsia"/>
        </w:rPr>
        <w:t>业务流程是电子政务网的核心组成之一，要满足政务工作智慧、灵动、规范的应用，业务流程必须具备强大的定制能力，能够满足不同单位对于办公流程的不同需求，以及不同单位在不同时期对办公流程的不同需求。</w:t>
      </w:r>
    </w:p>
    <w:p>
      <w:pPr>
        <w:pStyle w:val="39"/>
        <w:spacing w:before="156" w:after="156"/>
      </w:pPr>
      <w:r>
        <w:rPr>
          <w:rFonts w:hint="eastAsia"/>
        </w:rPr>
        <w:t>考虑到各部门业务流程变化需要在电子政务网中快速实现，各部门业务流程的定制无需编码，实现并发流程、竞争流程、子流程、嵌套流程、自由流程、流程分支等多种灵活的流程需求。</w:t>
      </w:r>
    </w:p>
    <w:p>
      <w:pPr>
        <w:pStyle w:val="39"/>
        <w:spacing w:before="156" w:after="156"/>
      </w:pPr>
      <w:r>
        <w:rPr>
          <w:rFonts w:hint="eastAsia"/>
        </w:rPr>
        <w:t>智慧的政务，需要具有自我更新和完善的功能，在平台系统中，需要设计流程效率分析，通过分析流程效率来逐步优化政府业务流程。</w:t>
      </w:r>
    </w:p>
    <w:p>
      <w:pPr>
        <w:pStyle w:val="45"/>
        <w:jc w:val="both"/>
        <w:outlineLvl w:val="9"/>
      </w:pPr>
      <w:bookmarkStart w:id="245" w:name="_Toc388701736"/>
      <w:r>
        <w:rPr>
          <w:rFonts w:hint="eastAsia"/>
        </w:rPr>
        <w:t>系统应用框架设计</w:t>
      </w:r>
      <w:bookmarkEnd w:id="245"/>
    </w:p>
    <w:p>
      <w:pPr>
        <w:pStyle w:val="39"/>
        <w:spacing w:before="156" w:after="156"/>
      </w:pPr>
      <w:r>
        <w:rPr>
          <w:rFonts w:hint="eastAsia"/>
        </w:rPr>
        <w:t>平台系统建设以多点协同、统一数据交换的理念为基础，实现多节点分布式应用，满足市、区县多级政府间的办公业务流转，为部门间的</w:t>
      </w:r>
      <w:del w:id="718" w:author="y" w:date="2015-01-19T17:30:00Z">
        <w:r>
          <w:rPr>
            <w:rFonts w:hint="eastAsia"/>
          </w:rPr>
          <w:delText>协同</w:delText>
        </w:r>
      </w:del>
      <w:r>
        <w:rPr>
          <w:rFonts w:hint="eastAsia"/>
        </w:rPr>
        <w:t>办公提供支持。</w:t>
      </w:r>
    </w:p>
    <w:p>
      <w:pPr>
        <w:pStyle w:val="39"/>
        <w:spacing w:before="156" w:after="156"/>
      </w:pPr>
      <w:r>
        <w:rPr>
          <w:rFonts w:hint="eastAsia"/>
        </w:rPr>
        <w:t>平台业务架构设计包含系统层、服务层、应用层、展现层、用户层五个层次。</w:t>
      </w:r>
    </w:p>
    <w:p>
      <w:pPr>
        <w:rPr>
          <w:rFonts w:ascii="Calibri" w:hAnsi="Calibri" w:cs="Calibri"/>
          <w:sz w:val="28"/>
          <w:szCs w:val="28"/>
        </w:rPr>
      </w:pPr>
      <w:r>
        <w:rPr>
          <w:rFonts w:ascii="Calibri" w:hAnsi="Calibri" w:eastAsia="仿宋" w:cs="Calibri"/>
          <w:kern w:val="2"/>
          <w:sz w:val="28"/>
          <w:szCs w:val="28"/>
          <w:lang w:val="en-US" w:eastAsia="zh-CN" w:bidi="ar-SA"/>
        </w:rPr>
        <w:pict>
          <v:shape id="图片 1" o:spid="_x0000_s1055" type="#_x0000_t75" style="height:284.25pt;width:415.3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pStyle w:val="6"/>
      </w:pPr>
      <w:bookmarkStart w:id="246" w:name="_Toc388701737"/>
      <w:r>
        <w:rPr>
          <w:rFonts w:hint="eastAsia"/>
        </w:rPr>
        <w:t>系统层</w:t>
      </w:r>
      <w:bookmarkEnd w:id="246"/>
    </w:p>
    <w:p>
      <w:pPr>
        <w:pStyle w:val="39"/>
        <w:spacing w:before="156" w:after="156"/>
      </w:pPr>
      <w:r>
        <w:rPr>
          <w:rFonts w:hint="eastAsia"/>
        </w:rPr>
        <w:t>系统层是整个平台运行的底层基础，包含操作系统、数据库和应用服务。操作系统支持W</w:t>
      </w:r>
      <w:r>
        <w:t>indows</w:t>
      </w:r>
      <w:r>
        <w:rPr>
          <w:rFonts w:hint="eastAsia"/>
        </w:rPr>
        <w:t>和</w:t>
      </w:r>
      <w:r>
        <w:t>Linux</w:t>
      </w:r>
      <w:r>
        <w:rPr>
          <w:rFonts w:hint="eastAsia"/>
        </w:rPr>
        <w:t>操作系统；应用服务器中间件实现对服务层的支持；数据库服务完成数据的存储、运算、分析，且与具体数据库无关，支持</w:t>
      </w:r>
      <w:r>
        <w:t>Oracle</w:t>
      </w:r>
      <w:r>
        <w:rPr>
          <w:rFonts w:hint="eastAsia"/>
        </w:rPr>
        <w:t>、</w:t>
      </w:r>
      <w:r>
        <w:t>Sqlserver</w:t>
      </w:r>
      <w:r>
        <w:rPr>
          <w:rFonts w:hint="eastAsia"/>
        </w:rPr>
        <w:t>、</w:t>
      </w:r>
      <w:r>
        <w:t>MySQL</w:t>
      </w:r>
      <w:r>
        <w:rPr>
          <w:rFonts w:hint="eastAsia"/>
        </w:rPr>
        <w:t>等常见数据库引擎。</w:t>
      </w:r>
    </w:p>
    <w:p>
      <w:pPr>
        <w:pStyle w:val="39"/>
        <w:spacing w:before="156" w:after="156"/>
      </w:pPr>
      <w:bookmarkStart w:id="247" w:name="OLE_LINK1"/>
      <w:r>
        <w:rPr>
          <w:rFonts w:hint="eastAsia"/>
        </w:rPr>
        <w:t>系统层支持数据中心，它用来完成统一的数据管理和数据交换接口，数据抽取，数据过虑以及文件的访问实现</w:t>
      </w:r>
      <w:r>
        <w:t xml:space="preserve">, </w:t>
      </w:r>
      <w:r>
        <w:rPr>
          <w:rFonts w:hint="eastAsia"/>
        </w:rPr>
        <w:t>数据层采用大量基于</w:t>
      </w:r>
      <w:r>
        <w:t>Hibernate</w:t>
      </w:r>
      <w:r>
        <w:rPr>
          <w:rFonts w:hint="eastAsia"/>
        </w:rPr>
        <w:t>的数据库连接技术，将整个数据层抽象出来，实现</w:t>
      </w:r>
      <w:r>
        <w:t>O-R</w:t>
      </w:r>
      <w:r>
        <w:rPr>
          <w:rFonts w:hint="eastAsia"/>
        </w:rPr>
        <w:t>映射，使代码和数据库松耦合，数据库事务透明处理，同时提供动态字段扩展功能，在日后的二次开发时可以根据应用要求进行数据库字段扩展，简化二次开发的发过程，降低开发代价</w:t>
      </w:r>
      <w:r>
        <w:t>.</w:t>
      </w:r>
    </w:p>
    <w:p>
      <w:pPr>
        <w:pStyle w:val="6"/>
      </w:pPr>
      <w:bookmarkStart w:id="248" w:name="_Toc388701738"/>
      <w:r>
        <w:rPr>
          <w:rFonts w:hint="eastAsia"/>
        </w:rPr>
        <w:t>服务层</w:t>
      </w:r>
      <w:bookmarkEnd w:id="248"/>
    </w:p>
    <w:p>
      <w:pPr>
        <w:pStyle w:val="39"/>
        <w:spacing w:before="156" w:after="156"/>
      </w:pPr>
      <w:r>
        <w:rPr>
          <w:rFonts w:hint="eastAsia"/>
        </w:rPr>
        <w:t>服务层提供组件开发平台、角色权限体系、工作流引擎和开放接口对应用层功能进行支撑。</w:t>
      </w:r>
    </w:p>
    <w:p>
      <w:pPr>
        <w:pStyle w:val="39"/>
        <w:spacing w:before="156" w:after="156"/>
      </w:pPr>
      <w:r>
        <w:rPr>
          <w:rFonts w:hint="eastAsia"/>
        </w:rPr>
        <w:t>组件开发平台：可以不断开发出面向不同后台业务功能、流程、数据、应用系统的可重用组件。该平台能够优化产品基础架构，提升软件开发质量，减少编码率，提高开发效率，提升开发的灵活性。在平台的基础上能够实现配置组件的标准化，提升产品的稳定性和兼容性，提升客户自身开发能力，降低后期维护的时间和成本；</w:t>
      </w:r>
    </w:p>
    <w:p>
      <w:pPr>
        <w:pStyle w:val="39"/>
        <w:spacing w:before="156" w:after="156"/>
      </w:pPr>
      <w:r>
        <w:rPr>
          <w:rFonts w:hint="eastAsia"/>
        </w:rPr>
        <w:t>角色权限体系：提供从用户、角色、权限、有效范围四个维度的角色权限体系，可以灵活准确的定义在特定的组织范围内某一角色或用户所具有的功能权限。</w:t>
      </w:r>
    </w:p>
    <w:p>
      <w:pPr>
        <w:pStyle w:val="39"/>
        <w:spacing w:before="156" w:after="156"/>
      </w:pPr>
      <w:r>
        <w:rPr>
          <w:rFonts w:hint="eastAsia"/>
        </w:rPr>
        <w:t>工作流引擎：参考</w:t>
      </w:r>
      <w:r>
        <w:t>WFMC</w:t>
      </w:r>
      <w:r>
        <w:rPr>
          <w:rFonts w:hint="eastAsia"/>
        </w:rPr>
        <w:t>标准模型实现各种复杂流程的电子化流转</w:t>
      </w:r>
      <w:r>
        <w:t xml:space="preserve">, </w:t>
      </w:r>
      <w:r>
        <w:rPr>
          <w:rFonts w:hint="eastAsia"/>
        </w:rPr>
        <w:t>并且采用插件式的设计方法让工作流模块还可以被其它功能模块调用，完成相关的业务流程驱动；</w:t>
      </w:r>
    </w:p>
    <w:p>
      <w:pPr>
        <w:pStyle w:val="39"/>
        <w:spacing w:before="156" w:after="156"/>
      </w:pPr>
      <w:r>
        <w:rPr>
          <w:rFonts w:hint="eastAsia"/>
        </w:rPr>
        <w:t>开放接口：在表单、工作流活动、组织架构和用户管理等预留了丰富的扩展接口，方便进行个性化二次开发，包括与其它业务管理系统进行数据交互，从而实现采用工作流建立各业务系统之间的通道，实现业务的顺畅连接。</w:t>
      </w:r>
    </w:p>
    <w:p>
      <w:pPr>
        <w:pStyle w:val="6"/>
      </w:pPr>
      <w:bookmarkStart w:id="249" w:name="_Toc388701739"/>
      <w:r>
        <w:rPr>
          <w:rFonts w:hint="eastAsia"/>
        </w:rPr>
        <w:t>应用层</w:t>
      </w:r>
      <w:bookmarkEnd w:id="249"/>
    </w:p>
    <w:p>
      <w:pPr>
        <w:pStyle w:val="39"/>
        <w:spacing w:before="156" w:after="156"/>
      </w:pPr>
      <w:r>
        <w:rPr>
          <w:rFonts w:hint="eastAsia"/>
        </w:rPr>
        <w:t>系统采用</w:t>
      </w:r>
      <w:r>
        <w:t>J2EE</w:t>
      </w:r>
      <w:r>
        <w:rPr>
          <w:rFonts w:hint="eastAsia"/>
        </w:rPr>
        <w:t>技术，基于</w:t>
      </w:r>
      <w:r>
        <w:t>Spring</w:t>
      </w:r>
      <w:r>
        <w:rPr>
          <w:rFonts w:hint="eastAsia"/>
        </w:rPr>
        <w:t>框架的组件化的可扩展的</w:t>
      </w:r>
      <w:r>
        <w:t>portal</w:t>
      </w:r>
      <w:r>
        <w:rPr>
          <w:rFonts w:hint="eastAsia"/>
        </w:rPr>
        <w:t>技术路线采用标准</w:t>
      </w:r>
      <w:r>
        <w:t>J2EE</w:t>
      </w:r>
      <w:r>
        <w:rPr>
          <w:rFonts w:hint="eastAsia"/>
        </w:rPr>
        <w:t>结构，整个系统由</w:t>
      </w:r>
      <w:r>
        <w:t>Java</w:t>
      </w:r>
      <w:r>
        <w:rPr>
          <w:rFonts w:hint="eastAsia"/>
        </w:rPr>
        <w:t>语言开发，系统配置通过</w:t>
      </w:r>
      <w:r>
        <w:t>XML</w:t>
      </w:r>
      <w:r>
        <w:rPr>
          <w:rFonts w:hint="eastAsia"/>
        </w:rPr>
        <w:t>技术完成；数据层采用</w:t>
      </w:r>
      <w:r>
        <w:t>Hibernate</w:t>
      </w:r>
      <w:r>
        <w:rPr>
          <w:rFonts w:hint="eastAsia"/>
        </w:rPr>
        <w:t>的对象关系映射框架，遵循</w:t>
      </w:r>
      <w:r>
        <w:t>JSR168</w:t>
      </w:r>
      <w:r>
        <w:rPr>
          <w:rFonts w:hint="eastAsia"/>
        </w:rPr>
        <w:t>规范，它对</w:t>
      </w:r>
      <w:r>
        <w:t>JDBC</w:t>
      </w:r>
      <w:r>
        <w:rPr>
          <w:rFonts w:hint="eastAsia"/>
        </w:rPr>
        <w:t>进行了非常轻量级的对象封装，可以应用在任何使用</w:t>
      </w:r>
      <w:r>
        <w:t>JDBC</w:t>
      </w:r>
      <w:r>
        <w:rPr>
          <w:rFonts w:hint="eastAsia"/>
        </w:rPr>
        <w:t>的场合，满足实现集成多种数据库应用：</w:t>
      </w:r>
      <w:r>
        <w:t>Oracle</w:t>
      </w:r>
      <w:r>
        <w:rPr>
          <w:rFonts w:hint="eastAsia"/>
        </w:rPr>
        <w:t>、</w:t>
      </w:r>
      <w:r>
        <w:t xml:space="preserve">My SQL </w:t>
      </w:r>
      <w:r>
        <w:rPr>
          <w:rFonts w:hint="eastAsia"/>
        </w:rPr>
        <w:t>，</w:t>
      </w:r>
      <w:r>
        <w:t>SQL Server</w:t>
      </w:r>
      <w:r>
        <w:rPr>
          <w:rFonts w:hint="eastAsia"/>
        </w:rPr>
        <w:t>等等。</w:t>
      </w:r>
    </w:p>
    <w:p>
      <w:pPr>
        <w:pStyle w:val="39"/>
        <w:spacing w:before="156" w:after="156"/>
      </w:pPr>
      <w:r>
        <w:rPr>
          <w:rFonts w:hint="eastAsia"/>
        </w:rPr>
        <w:t>系统采用大量基于</w:t>
      </w:r>
      <w:r>
        <w:t>portal</w:t>
      </w:r>
      <w:r>
        <w:rPr>
          <w:rFonts w:hint="eastAsia"/>
        </w:rPr>
        <w:t>的组件封装的技术进行应用功能的开发，这种分层结构的各层次之间功能独立且耦合度低，利于客户并行开发；采用组件化封装，面向接口开发，实现关键应用功能重用；采用统一的页面展现，通过</w:t>
      </w:r>
      <w:r>
        <w:t>Porlet</w:t>
      </w:r>
      <w:r>
        <w:rPr>
          <w:rFonts w:hint="eastAsia"/>
        </w:rPr>
        <w:t>的封装，实现客户个性化与界面集成；通过统一的接口框架，降低各个应用的接口封装代价，使客户开发代价降低；统一的通道控制，各种例如</w:t>
      </w:r>
      <w:r>
        <w:t>html</w:t>
      </w:r>
      <w:r>
        <w:rPr>
          <w:rFonts w:hint="eastAsia"/>
        </w:rPr>
        <w:t>，</w:t>
      </w:r>
      <w:r>
        <w:t>soap</w:t>
      </w:r>
      <w:r>
        <w:rPr>
          <w:rFonts w:hint="eastAsia"/>
        </w:rPr>
        <w:t>由通道控制来判断访问来源，重用底层逻辑；统一的组件结构，利于办公系统不断扩展和优化。</w:t>
      </w:r>
    </w:p>
    <w:p>
      <w:pPr>
        <w:pStyle w:val="6"/>
      </w:pPr>
      <w:bookmarkStart w:id="250" w:name="_Toc388701740"/>
      <w:r>
        <w:rPr>
          <w:rFonts w:hint="eastAsia"/>
        </w:rPr>
        <w:t>展现层</w:t>
      </w:r>
      <w:bookmarkEnd w:id="250"/>
    </w:p>
    <w:bookmarkEnd w:id="247"/>
    <w:p>
      <w:pPr>
        <w:pStyle w:val="39"/>
        <w:spacing w:before="156" w:after="156"/>
      </w:pPr>
      <w:r>
        <w:rPr>
          <w:rFonts w:hint="eastAsia"/>
        </w:rPr>
        <w:t>展现层是实现政务办公信息门户，把各种办公应用模块、数据资源统一封装，以门户方式，根据每个用户所属单位、角色权限和使用习惯的不同，形成的个性化应用界面，并通过对事件和消息的处理、传输把所有用户有机地联系在一起。</w:t>
      </w:r>
    </w:p>
    <w:p>
      <w:pPr>
        <w:pStyle w:val="39"/>
        <w:spacing w:before="156" w:after="156"/>
      </w:pPr>
      <w:r>
        <w:rPr>
          <w:rFonts w:hint="eastAsia"/>
        </w:rPr>
        <w:t>通过政务办公信息门户，可以接入和整合各类办公应用以及各类资源与服务，提供标准化展现模板和个性化布局，根据用户的特点、喜好和角色的不同，为特定单位或用户提供自由定制的访问关键办公信息的安全通道和个性化应用界面，支撑面向领导、各部门机构、一般用户的各类个性服务门户。</w:t>
      </w:r>
    </w:p>
    <w:p>
      <w:pPr>
        <w:pStyle w:val="39"/>
        <w:spacing w:before="156" w:after="156"/>
      </w:pPr>
      <w:r>
        <w:rPr>
          <w:rFonts w:hint="eastAsia"/>
        </w:rPr>
        <w:t>广义的办公应用不只局限于日常办公应用需求，而是所有部门职能、业务、系统、数据、资源等的一个整合应用。通过政务办公信息门户的建设，应满足各政府部门</w:t>
      </w:r>
      <w:del w:id="719" w:author="y" w:date="2015-01-19T17:30:00Z">
        <w:r>
          <w:rPr>
            <w:rFonts w:hint="eastAsia"/>
          </w:rPr>
          <w:delText>协同</w:delText>
        </w:r>
      </w:del>
      <w:ins w:id="720" w:author="y" w:date="2015-01-19T17:30:00Z">
        <w:r>
          <w:rPr>
            <w:rFonts w:hint="eastAsia"/>
          </w:rPr>
          <w:t>公文办理</w:t>
        </w:r>
      </w:ins>
      <w:ins w:id="721" w:author="y" w:date="2015-01-19T17:30:00Z">
        <w:r>
          <w:rPr/>
          <w:t>及事务处理</w:t>
        </w:r>
      </w:ins>
      <w:del w:id="722" w:author="y" w:date="2015-01-19T17:30:00Z">
        <w:r>
          <w:rPr>
            <w:rFonts w:hint="eastAsia"/>
          </w:rPr>
          <w:delText>办公</w:delText>
        </w:r>
      </w:del>
      <w:r>
        <w:rPr>
          <w:rFonts w:hint="eastAsia"/>
        </w:rPr>
        <w:t>的需求，同时，通过提供统一应用入口，实现各政府部门“一站式”办公。</w:t>
      </w:r>
    </w:p>
    <w:p>
      <w:pPr>
        <w:pStyle w:val="6"/>
      </w:pPr>
      <w:bookmarkStart w:id="251" w:name="_Toc388701741"/>
      <w:r>
        <w:rPr>
          <w:rFonts w:hint="eastAsia"/>
        </w:rPr>
        <w:t>用户层</w:t>
      </w:r>
      <w:bookmarkEnd w:id="251"/>
    </w:p>
    <w:p>
      <w:pPr>
        <w:pStyle w:val="39"/>
        <w:spacing w:before="156" w:after="156"/>
      </w:pPr>
      <w:r>
        <w:rPr>
          <w:rFonts w:hint="eastAsia"/>
        </w:rPr>
        <w:t>平台应用对象除</w:t>
      </w:r>
      <w:ins w:id="723" w:author="y" w:date="2015-01-19T17:59:00Z">
        <w:r>
          <w:rPr>
            <w:rFonts w:ascii="仿宋" w:hAnsi="仿宋"/>
          </w:rPr>
          <w:t>省、市、县、乡</w:t>
        </w:r>
      </w:ins>
      <w:ins w:id="724" w:author="y" w:date="2015-01-19T13:46:00Z">
        <w:r>
          <w:rPr>
            <w:rFonts w:ascii="仿宋" w:hAnsi="仿宋"/>
          </w:rPr>
          <w:t>各级</w:t>
        </w:r>
      </w:ins>
      <w:del w:id="725" w:author="y" w:date="2015-01-19T13:46:00Z">
        <w:r>
          <w:rPr>
            <w:rFonts w:hint="eastAsia"/>
          </w:rPr>
          <w:delText>省地县三级</w:delText>
        </w:r>
      </w:del>
      <w:r>
        <w:rPr>
          <w:rFonts w:hint="eastAsia"/>
        </w:rPr>
        <w:t>政府各部门工作人员外，通过与政府门户网站、政务大厅等系统的整合，在平台上还可以实现与企业和公众的互动，如领导信箱、建言献策、行政审批等等。</w:t>
      </w:r>
    </w:p>
    <w:p>
      <w:pPr>
        <w:pStyle w:val="45"/>
        <w:jc w:val="both"/>
        <w:outlineLvl w:val="9"/>
      </w:pPr>
      <w:bookmarkStart w:id="252" w:name="_Toc388701742"/>
      <w:r>
        <w:rPr>
          <w:rFonts w:hint="eastAsia"/>
        </w:rPr>
        <w:t>系统业务架构设计</w:t>
      </w:r>
      <w:bookmarkEnd w:id="252"/>
    </w:p>
    <w:p>
      <w:pPr>
        <w:pStyle w:val="39"/>
        <w:spacing w:before="156" w:after="156"/>
      </w:pPr>
      <w:r>
        <w:rPr>
          <w:rFonts w:hint="eastAsia"/>
        </w:rPr>
        <w:t>为满足电子政务网云平台应用的整合和持续扩展性，提高对变化的办公业务需求的响应能力，需要采用合理的业务架构和丰富的构件集，为各类办公应用系统的开发和运行提供基础性的共性服务，为各级部门之间实现业务资源、数据资源共享和</w:t>
      </w:r>
      <w:del w:id="726" w:author="y" w:date="2015-01-19T17:30:00Z">
        <w:r>
          <w:rPr>
            <w:rFonts w:hint="eastAsia"/>
          </w:rPr>
          <w:delText>协同</w:delText>
        </w:r>
      </w:del>
      <w:r>
        <w:rPr>
          <w:rFonts w:hint="eastAsia"/>
        </w:rPr>
        <w:t>工作</w:t>
      </w:r>
      <w:ins w:id="727" w:author="y" w:date="2015-01-19T17:30:00Z">
        <w:r>
          <w:rPr>
            <w:rFonts w:hint="eastAsia"/>
          </w:rPr>
          <w:t>协同</w:t>
        </w:r>
      </w:ins>
      <w:r>
        <w:rPr>
          <w:rFonts w:hint="eastAsia"/>
        </w:rPr>
        <w:t>提供支撑，使各级各类办公应用能够有机整合。合理的业务架构不仅能够满足办公业务不断发展变化的需求，同时能够有效提高各类应用系统的开发效率，避免重复建设。</w:t>
      </w:r>
    </w:p>
    <w:p>
      <w:pPr>
        <w:pStyle w:val="39"/>
        <w:spacing w:before="156" w:after="156"/>
      </w:pPr>
      <w:r>
        <w:rPr>
          <w:rFonts w:hint="eastAsia"/>
        </w:rPr>
        <w:t>按照贵州省党政机构设置多层级的业务架构，并支持组织机构任意层次扩展。简单来讲，就是在电子政务网云平台中，按照现实组织机构嵌套无数逻辑上独立的子系统。</w:t>
      </w:r>
    </w:p>
    <w:p>
      <w:pPr>
        <w:pStyle w:val="39"/>
        <w:spacing w:before="156" w:after="156"/>
      </w:pPr>
      <w:r>
        <w:rPr>
          <w:rFonts w:hint="eastAsia"/>
        </w:rPr>
        <w:t>系统安装统一部署后，全省</w:t>
      </w:r>
      <w:ins w:id="728" w:author="y" w:date="2015-01-19T13:46:00Z">
        <w:r>
          <w:rPr>
            <w:rFonts w:hint="eastAsia"/>
          </w:rPr>
          <w:t>各</w:t>
        </w:r>
      </w:ins>
      <w:del w:id="729" w:author="y" w:date="2015-01-19T13:46:00Z">
        <w:r>
          <w:rPr>
            <w:rFonts w:hint="eastAsia"/>
          </w:rPr>
          <w:delText>三</w:delText>
        </w:r>
      </w:del>
      <w:r>
        <w:rPr>
          <w:rFonts w:hint="eastAsia"/>
        </w:rPr>
        <w:t>级政府四大班子、政府部门、各地市机构等都在系统中可以建立逻辑上独立的子系统，完成各自内部的政务管理应用，同时通过系统又能实现各部门之间的有机联系，实现各单位联合办文及文件和信息传递。</w:t>
      </w:r>
    </w:p>
    <w:p>
      <w:pPr>
        <w:pStyle w:val="39"/>
        <w:spacing w:before="156" w:after="156"/>
      </w:pPr>
      <w:r>
        <w:rPr>
          <w:rFonts w:hint="eastAsia"/>
        </w:rPr>
        <w:t>通过这样的部署架构，一方面实现全市统一规范，另一方面，各单位能实现办公自动化的内部独立运转，既减轻统一管理维护负担，同时更便于系统的推行。</w:t>
      </w:r>
    </w:p>
    <w:p>
      <w:pPr>
        <w:pStyle w:val="45"/>
        <w:jc w:val="both"/>
        <w:outlineLvl w:val="9"/>
      </w:pPr>
      <w:bookmarkStart w:id="253" w:name="_Toc388701743"/>
      <w:r>
        <w:rPr>
          <w:rFonts w:hint="eastAsia"/>
        </w:rPr>
        <w:t>系统数据架构设计</w:t>
      </w:r>
      <w:bookmarkEnd w:id="253"/>
    </w:p>
    <w:p>
      <w:pPr>
        <w:pStyle w:val="6"/>
      </w:pPr>
      <w:bookmarkStart w:id="254" w:name="_Toc388701744"/>
      <w:r>
        <w:rPr>
          <w:rFonts w:hint="eastAsia"/>
        </w:rPr>
        <w:t>数据架构</w:t>
      </w:r>
      <w:bookmarkEnd w:id="254"/>
    </w:p>
    <w:p>
      <w:pPr>
        <w:pStyle w:val="39"/>
        <w:spacing w:before="156" w:after="156"/>
      </w:pPr>
      <w:r>
        <w:t>数据架构是进行主题数据库设计，是根据建立的业务框架，识别由业务产生、控制和使用的数据实体，按照数据实体的关系，对信息资源进行分析、筛选、聚类、归并等，形成的数据类——主题数据库（类），并确定主题数据库之间的关系以及主题数据库包含的数据表。</w:t>
      </w:r>
    </w:p>
    <w:p>
      <w:pPr>
        <w:pStyle w:val="39"/>
        <w:spacing w:before="156" w:after="156"/>
      </w:pPr>
      <w:r>
        <w:rPr>
          <w:rFonts w:hint="eastAsia"/>
        </w:rPr>
        <w:t>在系统中涉及的数据库包括公文信息库、审批信息库、文件信息库、发布信息库、会议资料库、过程信息库、交换信息库等内容。</w:t>
      </w:r>
    </w:p>
    <w:p>
      <w:pPr>
        <w:pStyle w:val="6"/>
      </w:pPr>
      <w:bookmarkStart w:id="255" w:name="_Toc388701745"/>
      <w:r>
        <w:rPr>
          <w:rFonts w:hint="eastAsia"/>
        </w:rPr>
        <w:t>数据流程</w:t>
      </w:r>
      <w:bookmarkEnd w:id="255"/>
    </w:p>
    <w:p>
      <w:pPr>
        <w:pStyle w:val="39"/>
        <w:spacing w:before="156" w:after="156"/>
      </w:pPr>
      <w:r>
        <w:t>数据流程以业务规则为基础，从业务规范出发，分析业务中所涉及的人员与规则权限，根据规则权限的设计数据流程。</w:t>
      </w:r>
    </w:p>
    <w:p>
      <w:pPr>
        <w:pStyle w:val="39"/>
        <w:spacing w:before="156" w:after="156"/>
      </w:pPr>
      <w:r>
        <w:rPr>
          <w:rFonts w:hint="eastAsia"/>
        </w:rPr>
        <w:t>在具体的使用中，数据流程体现在公文管理流程和审批流程中。一方面可以设定固化的数据流程，另一方面在数据流转过程中通过数据值（如数值、部门、职务、职级等）判断来影响流程流转，以符合业务管理规则。</w:t>
      </w:r>
    </w:p>
    <w:p>
      <w:pPr>
        <w:pStyle w:val="45"/>
        <w:jc w:val="both"/>
        <w:outlineLvl w:val="9"/>
      </w:pPr>
      <w:bookmarkStart w:id="256" w:name="_Toc388701746"/>
      <w:r>
        <w:rPr>
          <w:rFonts w:hint="eastAsia"/>
        </w:rPr>
        <w:t>系统集成架构设计</w:t>
      </w:r>
      <w:bookmarkEnd w:id="256"/>
    </w:p>
    <w:p>
      <w:pPr>
        <w:pStyle w:val="39"/>
        <w:spacing w:before="156" w:after="156"/>
      </w:pPr>
      <w:r>
        <w:rPr>
          <w:rFonts w:hint="eastAsia"/>
        </w:rPr>
        <w:t>系统集成应用立足于为全省大数据政务云提供政务信息一体化解决方案，通过电子政务网云平台与政务网站、政务大厅系统、档案管理系统等各单位业务系统应用整合，为全省各级机构和单位提供完整的管理环境和管理手段，全面的实现无纸化办公，实现信息共享和业务协同。</w:t>
      </w:r>
    </w:p>
    <w:p>
      <w:pPr>
        <w:pStyle w:val="39"/>
        <w:spacing w:before="156" w:after="156"/>
      </w:pPr>
      <w:r>
        <w:rPr>
          <w:rFonts w:hint="eastAsia"/>
        </w:rPr>
        <w:t>电子政务网云平台设计应支持与异构系统集成，实现与其他系统组织机构同步、单点登录、流程集成、任务集成和消息集成等关键应用，同时，通过电子政务网云平台提供的基于</w:t>
      </w:r>
      <w:r>
        <w:t xml:space="preserve"> Web Service </w:t>
      </w:r>
      <w:r>
        <w:rPr>
          <w:rFonts w:hint="eastAsia"/>
        </w:rPr>
        <w:t>开放标准的平台接口，可实现电子政务网云平台和异构系统之间的流程整合，满足全省不同层次整合应用需求。</w:t>
      </w:r>
    </w:p>
    <w:p>
      <w:pPr>
        <w:ind w:firstLine="480"/>
      </w:pPr>
    </w:p>
    <w:p>
      <w:pPr>
        <w:pStyle w:val="4"/>
        <w:jc w:val="both"/>
      </w:pPr>
      <w:bookmarkStart w:id="257" w:name="_Toc406753051"/>
      <w:r>
        <w:rPr>
          <w:rFonts w:hint="eastAsia"/>
        </w:rPr>
        <w:t>部署方案</w:t>
      </w:r>
      <w:bookmarkEnd w:id="242"/>
      <w:bookmarkEnd w:id="243"/>
      <w:bookmarkEnd w:id="257"/>
    </w:p>
    <w:p>
      <w:pPr>
        <w:pStyle w:val="45"/>
        <w:jc w:val="both"/>
        <w:outlineLvl w:val="9"/>
      </w:pPr>
      <w:del w:id="730" w:author="y" w:date="2015-01-19T17:31:00Z">
        <w:bookmarkStart w:id="258" w:name="_Toc388889413"/>
        <w:bookmarkStart w:id="259" w:name="_Toc405373045"/>
        <w:r>
          <w:rPr>
            <w:rFonts w:hint="eastAsia"/>
            <w:color w:val="FF0000"/>
            <w:rPrChange w:id="731" w:author="y" w:date="2015-01-19T11:37:00Z">
              <w:rPr>
                <w:rFonts w:hint="eastAsia"/>
              </w:rPr>
            </w:rPrChange>
          </w:rPr>
          <w:delText>协同</w:delText>
        </w:r>
      </w:del>
      <w:r>
        <w:rPr>
          <w:rFonts w:hint="eastAsia"/>
        </w:rPr>
        <w:t>云部署架构</w:t>
      </w:r>
      <w:bookmarkEnd w:id="258"/>
      <w:bookmarkEnd w:id="259"/>
    </w:p>
    <w:p>
      <w:pPr>
        <w:pStyle w:val="39"/>
        <w:spacing w:before="156" w:after="156"/>
      </w:pPr>
      <w:del w:id="732" w:author="y" w:date="2015-01-19T17:31:00Z">
        <w:r>
          <w:rPr>
            <w:rFonts w:hint="eastAsia"/>
            <w:color w:val="FF0000"/>
            <w:rPrChange w:id="733" w:author="y" w:date="2015-01-19T11:38:00Z">
              <w:rPr>
                <w:rFonts w:hint="eastAsia"/>
              </w:rPr>
            </w:rPrChange>
          </w:rPr>
          <w:delText>致远协同</w:delText>
        </w:r>
      </w:del>
      <w:r>
        <w:rPr>
          <w:rFonts w:hint="eastAsia"/>
        </w:rPr>
        <w:t>支持三种部署模式：支持基于云主机的集群部署；基于独立服务器的集群部署；基于独立的服务器部署；在本项目中计划采用基于云主机的集群部署模式。</w:t>
      </w:r>
    </w:p>
    <w:p>
      <w:pPr>
        <w:pStyle w:val="39"/>
        <w:spacing w:before="156" w:after="156"/>
      </w:pPr>
      <w:r>
        <w:rPr>
          <w:rFonts w:hint="eastAsia"/>
        </w:rPr>
        <w:t>应用平台采用云部署方式，云部署拓扑图如下：</w:t>
      </w:r>
    </w:p>
    <w:p>
      <w:pPr>
        <w:spacing w:line="360" w:lineRule="auto"/>
        <w:jc w:val="center"/>
        <w:rPr>
          <w:rFonts w:ascii="仿宋" w:hAnsi="仿宋"/>
        </w:rPr>
      </w:pPr>
      <w:r>
        <w:rPr>
          <w:rFonts w:hint="eastAsia" w:ascii="仿宋" w:hAnsi="仿宋" w:eastAsia="仿宋" w:cs="Times New Roman"/>
          <w:kern w:val="2"/>
          <w:sz w:val="24"/>
          <w:szCs w:val="24"/>
          <w:lang w:val="en-US" w:eastAsia="zh-CN" w:bidi="ar-SA"/>
        </w:rPr>
        <w:pict>
          <v:shape id="图片 11" o:spid="_x0000_s1056" type="#_x0000_t75" style="height:233.75pt;width:400.1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pStyle w:val="39"/>
        <w:spacing w:before="156" w:after="156"/>
      </w:pPr>
      <w:r>
        <w:rPr>
          <w:rFonts w:hint="eastAsia"/>
        </w:rPr>
        <w:t>部署方式优势：</w:t>
      </w:r>
    </w:p>
    <w:p>
      <w:pPr>
        <w:pStyle w:val="39"/>
        <w:spacing w:before="156" w:after="156"/>
      </w:pPr>
      <w:r>
        <w:rPr>
          <w:rFonts w:hint="eastAsia"/>
        </w:rPr>
        <w:t>1）支持数据分离：</w:t>
      </w:r>
    </w:p>
    <w:p>
      <w:pPr>
        <w:pStyle w:val="39"/>
        <w:spacing w:before="156" w:after="156"/>
      </w:pPr>
      <w:r>
        <w:rPr>
          <w:rFonts w:hint="eastAsia"/>
        </w:rPr>
        <w:t>由于政府工作的数据安全需求，数据必须按单位独立存储，便于部分数据可分离，增强保护机制。</w:t>
      </w:r>
    </w:p>
    <w:p>
      <w:pPr>
        <w:pStyle w:val="39"/>
        <w:spacing w:before="156" w:after="156"/>
      </w:pPr>
      <w:r>
        <w:rPr>
          <w:rFonts w:hint="eastAsia"/>
        </w:rPr>
        <w:t>2) 支持动态接入：</w:t>
      </w:r>
    </w:p>
    <w:p>
      <w:pPr>
        <w:pStyle w:val="39"/>
        <w:spacing w:before="156" w:after="156"/>
      </w:pPr>
      <w:r>
        <w:rPr>
          <w:rFonts w:hint="eastAsia"/>
        </w:rPr>
        <w:t>由于政府单位结构调整时常会发生，需要动态按单位增加</w:t>
      </w:r>
      <w:del w:id="734" w:author="y" w:date="2015-01-19T17:31:00Z">
        <w:r>
          <w:rPr>
            <w:rFonts w:hint="eastAsia"/>
          </w:rPr>
          <w:delText>协同</w:delText>
        </w:r>
      </w:del>
      <w:r>
        <w:rPr>
          <w:rFonts w:hint="eastAsia"/>
        </w:rPr>
        <w:t>云服务系统。</w:t>
      </w:r>
    </w:p>
    <w:p>
      <w:pPr>
        <w:pStyle w:val="39"/>
        <w:spacing w:before="156" w:after="156"/>
      </w:pPr>
      <w:r>
        <w:rPr>
          <w:rFonts w:hint="eastAsia"/>
        </w:rPr>
        <w:t>3) 支持数据分享：</w:t>
      </w:r>
    </w:p>
    <w:p>
      <w:pPr>
        <w:pStyle w:val="39"/>
        <w:spacing w:before="156" w:after="156"/>
      </w:pPr>
      <w:r>
        <w:rPr>
          <w:rFonts w:hint="eastAsia"/>
        </w:rPr>
        <w:t>大部分办公数据在内部流转，但是各单位的部分数据需要对外公示，需要提供对外分享机制。</w:t>
      </w:r>
    </w:p>
    <w:p>
      <w:pPr>
        <w:pStyle w:val="45"/>
        <w:jc w:val="both"/>
        <w:outlineLvl w:val="9"/>
      </w:pPr>
      <w:bookmarkStart w:id="260" w:name="_Toc388889414"/>
      <w:bookmarkStart w:id="261" w:name="_Toc405373046"/>
      <w:r>
        <w:t>IaaS</w:t>
      </w:r>
      <w:r>
        <w:rPr>
          <w:rFonts w:hint="eastAsia"/>
        </w:rPr>
        <w:t>（基础设施服务）</w:t>
      </w:r>
      <w:bookmarkEnd w:id="260"/>
      <w:bookmarkEnd w:id="261"/>
    </w:p>
    <w:p>
      <w:pPr>
        <w:pStyle w:val="39"/>
        <w:spacing w:before="156" w:after="156"/>
      </w:pPr>
      <w:del w:id="735" w:author="y" w:date="2015-01-19T17:39:00Z">
        <w:r>
          <w:rPr/>
          <w:delText>1</w:delText>
        </w:r>
      </w:del>
      <w:del w:id="736" w:author="y" w:date="2015-01-19T17:39:00Z">
        <w:r>
          <w:rPr>
            <w:rFonts w:hint="eastAsia"/>
          </w:rPr>
          <w:delText>、</w:delText>
        </w:r>
      </w:del>
      <w:r>
        <w:rPr>
          <w:rFonts w:hint="eastAsia"/>
        </w:rPr>
        <w:t>全省各地区的</w:t>
      </w:r>
      <w:del w:id="737" w:author="y" w:date="2015-01-19T17:31:00Z">
        <w:r>
          <w:rPr>
            <w:rFonts w:hint="eastAsia"/>
          </w:rPr>
          <w:delText>协同</w:delText>
        </w:r>
      </w:del>
      <w:r>
        <w:rPr>
          <w:rFonts w:hint="eastAsia"/>
        </w:rPr>
        <w:t>数据中心硬件资源统一在一个云系统中</w:t>
      </w:r>
      <w:ins w:id="738" w:author="y" w:date="2015-01-19T17:39:00Z">
        <w:r>
          <w:rPr>
            <w:rFonts w:hint="eastAsia"/>
          </w:rPr>
          <w:t>。</w:t>
        </w:r>
      </w:ins>
      <w:del w:id="739" w:author="y" w:date="2015-01-19T17:39:00Z">
        <w:r>
          <w:rPr>
            <w:rFonts w:hint="eastAsia"/>
          </w:rPr>
          <w:delText>；</w:delText>
        </w:r>
      </w:del>
    </w:p>
    <w:p>
      <w:pPr>
        <w:pStyle w:val="39"/>
        <w:spacing w:before="156" w:after="156"/>
        <w:rPr>
          <w:del w:id="740" w:author="y" w:date="2015-01-19T17:39:00Z"/>
        </w:rPr>
      </w:pPr>
      <w:del w:id="741" w:author="y" w:date="2015-01-19T17:39:00Z">
        <w:r>
          <w:rPr/>
          <w:delText>2</w:delText>
        </w:r>
      </w:del>
      <w:del w:id="742" w:author="y" w:date="2015-01-19T17:39:00Z">
        <w:r>
          <w:rPr>
            <w:rFonts w:hint="eastAsia"/>
          </w:rPr>
          <w:delText>、在虚拟主机上的协同采取分布式部署。</w:delText>
        </w:r>
      </w:del>
    </w:p>
    <w:p>
      <w:pPr>
        <w:pStyle w:val="39"/>
        <w:spacing w:before="156" w:after="156"/>
        <w:ind w:firstLine="0"/>
        <w:jc w:val="center"/>
      </w:pPr>
      <w:r>
        <w:rPr>
          <w:rFonts w:hint="eastAsia" w:ascii="仿宋" w:hAnsi="仿宋" w:eastAsia="仿宋" w:cs="Times New Roman"/>
          <w:kern w:val="2"/>
          <w:sz w:val="24"/>
          <w:szCs w:val="24"/>
          <w:lang w:val="en-US" w:eastAsia="zh-CN" w:bidi="ar-SA"/>
        </w:rPr>
        <w:pict>
          <v:shape id="图片 12" o:spid="_x0000_s1057" type="#_x0000_t75" style="height:264.25pt;width:41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spacing w:line="360" w:lineRule="auto"/>
        <w:ind w:firstLine="480"/>
        <w:rPr>
          <w:rFonts w:ascii="仿宋" w:hAnsi="仿宋"/>
        </w:rPr>
      </w:pPr>
    </w:p>
    <w:p>
      <w:pPr>
        <w:pStyle w:val="45"/>
        <w:jc w:val="both"/>
        <w:outlineLvl w:val="9"/>
      </w:pPr>
      <w:bookmarkStart w:id="262" w:name="_Toc388889415"/>
      <w:bookmarkStart w:id="263" w:name="_Toc405373047"/>
      <w:r>
        <w:rPr>
          <w:rFonts w:hint="eastAsia"/>
        </w:rPr>
        <w:t>PaaS（软件平台服务）</w:t>
      </w:r>
      <w:bookmarkEnd w:id="262"/>
      <w:bookmarkEnd w:id="263"/>
    </w:p>
    <w:p>
      <w:pPr>
        <w:pStyle w:val="39"/>
        <w:spacing w:before="156" w:after="156"/>
      </w:pPr>
      <w:r>
        <w:rPr>
          <w:rFonts w:hint="eastAsia"/>
        </w:rPr>
        <w:t>操作系统采用unix，在unix基础平台上，采用虚拟服务技术、负载均衡技术构建软件平台服务，可以按需调整服务资源。</w:t>
      </w:r>
    </w:p>
    <w:p>
      <w:pPr>
        <w:pStyle w:val="39"/>
        <w:spacing w:before="156" w:after="156"/>
      </w:pPr>
      <w:r>
        <w:rPr>
          <w:rFonts w:hint="eastAsia"/>
        </w:rPr>
        <w:t>根据国家对软件系统采购的指导性意见，需要采用国产软件或开源性软件系统，项目建议采用mysql数据库。</w:t>
      </w:r>
    </w:p>
    <w:p>
      <w:pPr>
        <w:pStyle w:val="45"/>
        <w:jc w:val="both"/>
        <w:outlineLvl w:val="9"/>
      </w:pPr>
      <w:bookmarkStart w:id="264" w:name="_Toc388889416"/>
      <w:bookmarkStart w:id="265" w:name="_Toc405373048"/>
      <w:r>
        <w:rPr>
          <w:rFonts w:hint="eastAsia"/>
        </w:rPr>
        <w:t>SaaS</w:t>
      </w:r>
      <w:r>
        <w:t>（</w:t>
      </w:r>
      <w:r>
        <w:rPr>
          <w:rFonts w:hint="eastAsia"/>
        </w:rPr>
        <w:t>软件应用</w:t>
      </w:r>
      <w:r>
        <w:t>服务）</w:t>
      </w:r>
      <w:bookmarkEnd w:id="264"/>
      <w:bookmarkEnd w:id="265"/>
    </w:p>
    <w:p>
      <w:pPr>
        <w:pStyle w:val="39"/>
        <w:spacing w:before="156" w:after="156"/>
      </w:pPr>
      <w:r>
        <w:rPr>
          <w:rFonts w:hint="eastAsia"/>
        </w:rPr>
        <w:t>通过远程方式，实现全省政府工作人员的办公应用。</w:t>
      </w:r>
    </w:p>
    <w:p>
      <w:pPr>
        <w:pStyle w:val="39"/>
        <w:spacing w:before="156" w:after="156"/>
        <w:rPr>
          <w:del w:id="743" w:author="y" w:date="2015-01-19T17:40:00Z"/>
        </w:rPr>
      </w:pPr>
      <w:del w:id="744" w:author="y" w:date="2015-01-19T17:40:00Z">
        <w:r>
          <w:rPr>
            <w:rFonts w:hint="eastAsia"/>
          </w:rPr>
          <w:delText>支持针对运营商的运营服务支持。</w:delText>
        </w:r>
      </w:del>
    </w:p>
    <w:p>
      <w:pPr>
        <w:pStyle w:val="39"/>
        <w:spacing w:before="156" w:after="156"/>
      </w:pPr>
      <w:r>
        <w:rPr>
          <w:rFonts w:hint="eastAsia"/>
        </w:rPr>
        <w:t>每个</w:t>
      </w:r>
      <w:ins w:id="745" w:author="y" w:date="2015-01-19T17:40:00Z">
        <w:r>
          <w:rPr>
            <w:rFonts w:hint="eastAsia"/>
          </w:rPr>
          <w:t>公文办理</w:t>
        </w:r>
      </w:ins>
      <w:ins w:id="746" w:author="y" w:date="2015-01-19T17:40:00Z">
        <w:r>
          <w:rPr/>
          <w:t>及事务处理</w:t>
        </w:r>
      </w:ins>
      <w:del w:id="747" w:author="y" w:date="2015-01-19T17:40:00Z">
        <w:r>
          <w:rPr>
            <w:rFonts w:hint="eastAsia"/>
          </w:rPr>
          <w:delText>协同</w:delText>
        </w:r>
      </w:del>
      <w:r>
        <w:rPr>
          <w:rFonts w:hint="eastAsia"/>
        </w:rPr>
        <w:t>服务中心各部署一套移动服务，支持各单位移动办公接入本单位系统。</w:t>
      </w:r>
    </w:p>
    <w:p>
      <w:pPr>
        <w:pStyle w:val="39"/>
        <w:spacing w:before="156" w:after="156"/>
      </w:pPr>
      <w:r>
        <w:rPr>
          <w:rFonts w:hint="eastAsia"/>
        </w:rPr>
        <w:t>其特点如下：办公业务</w:t>
      </w:r>
      <w:r>
        <w:t>-</w:t>
      </w:r>
      <w:r>
        <w:rPr>
          <w:rFonts w:hint="eastAsia"/>
        </w:rPr>
        <w:t>自助服务；办公流程</w:t>
      </w:r>
      <w:r>
        <w:t>-</w:t>
      </w:r>
      <w:r>
        <w:rPr>
          <w:rFonts w:hint="eastAsia"/>
        </w:rPr>
        <w:t>按需适配；管理系统</w:t>
      </w:r>
      <w:r>
        <w:t>-</w:t>
      </w:r>
      <w:r>
        <w:rPr>
          <w:rFonts w:hint="eastAsia"/>
        </w:rPr>
        <w:t>按需整合；办公数据</w:t>
      </w:r>
      <w:r>
        <w:t>-</w:t>
      </w:r>
      <w:r>
        <w:rPr>
          <w:rFonts w:hint="eastAsia"/>
        </w:rPr>
        <w:t>按需聚合；移动办公</w:t>
      </w:r>
      <w:r>
        <w:t>-</w:t>
      </w:r>
      <w:r>
        <w:rPr>
          <w:rFonts w:hint="eastAsia"/>
        </w:rPr>
        <w:t>随时随地。</w:t>
      </w:r>
    </w:p>
    <w:p>
      <w:pPr>
        <w:pStyle w:val="39"/>
        <w:spacing w:before="156" w:after="156"/>
      </w:pPr>
      <w:r>
        <w:rPr>
          <w:rFonts w:hint="eastAsia"/>
        </w:rPr>
        <w:t>系统采取分布式部署模式，其中分布式部署又支持两种部署：</w:t>
      </w:r>
    </w:p>
    <w:p>
      <w:pPr>
        <w:pStyle w:val="6"/>
      </w:pPr>
      <w:bookmarkStart w:id="266" w:name="_Toc388889417"/>
      <w:r>
        <w:rPr>
          <w:rFonts w:hint="eastAsia"/>
        </w:rPr>
        <w:t>按地域分布式部署</w:t>
      </w:r>
      <w:bookmarkEnd w:id="266"/>
    </w:p>
    <w:p>
      <w:pPr>
        <w:pStyle w:val="39"/>
        <w:spacing w:before="156" w:after="156"/>
      </w:pPr>
      <w:r>
        <w:t>1</w:t>
      </w:r>
      <w:r>
        <w:rPr>
          <w:rFonts w:hint="eastAsia"/>
        </w:rPr>
        <w:t>、除了在省中心政务外网</w:t>
      </w:r>
      <w:del w:id="748" w:author="y" w:date="2015-01-19T17:45:00Z">
        <w:r>
          <w:rPr>
            <w:rFonts w:hint="eastAsia"/>
          </w:rPr>
          <w:delText>设置数据中心</w:delText>
        </w:r>
      </w:del>
      <w:r>
        <w:rPr>
          <w:rFonts w:hint="eastAsia"/>
        </w:rPr>
        <w:t>部署</w:t>
      </w:r>
      <w:del w:id="749" w:author="y" w:date="2015-01-19T17:40:00Z">
        <w:r>
          <w:rPr>
            <w:rFonts w:hint="eastAsia"/>
          </w:rPr>
          <w:delText>协同云</w:delText>
        </w:r>
      </w:del>
      <w:ins w:id="750" w:author="y" w:date="2015-01-19T17:42:00Z">
        <w:r>
          <w:rPr>
            <w:rFonts w:hint="eastAsia"/>
          </w:rPr>
          <w:t>省级</w:t>
        </w:r>
      </w:ins>
      <w:ins w:id="751" w:author="y" w:date="2015-01-19T17:42:00Z">
        <w:r>
          <w:rPr/>
          <w:t>公文办理和事务处理系统</w:t>
        </w:r>
      </w:ins>
      <w:ins w:id="752" w:author="y" w:date="2015-01-19T17:42:00Z">
        <w:r>
          <w:rPr>
            <w:rFonts w:hint="eastAsia"/>
          </w:rPr>
          <w:t>、</w:t>
        </w:r>
      </w:ins>
      <w:ins w:id="753" w:author="y" w:date="2015-01-19T17:45:00Z">
        <w:r>
          <w:rPr>
            <w:rFonts w:hint="eastAsia"/>
          </w:rPr>
          <w:t>服务</w:t>
        </w:r>
      </w:ins>
      <w:ins w:id="754" w:author="y" w:date="2015-01-19T17:42:00Z">
        <w:r>
          <w:rPr/>
          <w:t>控制中心、门户</w:t>
        </w:r>
      </w:ins>
      <w:r>
        <w:rPr>
          <w:rFonts w:hint="eastAsia"/>
        </w:rPr>
        <w:t>以外，升级现有地区协同为云部署模式</w:t>
      </w:r>
      <w:ins w:id="755" w:author="y" w:date="2015-01-19T17:43:00Z">
        <w:r>
          <w:rPr>
            <w:rFonts w:hint="eastAsia"/>
          </w:rPr>
          <w:t>的</w:t>
        </w:r>
      </w:ins>
      <w:ins w:id="756" w:author="y" w:date="2015-01-19T17:43:00Z">
        <w:r>
          <w:rPr/>
          <w:t>公文办理和事务处理系统</w:t>
        </w:r>
      </w:ins>
      <w:r>
        <w:rPr>
          <w:rFonts w:hint="eastAsia"/>
        </w:rPr>
        <w:t>；</w:t>
      </w:r>
    </w:p>
    <w:p>
      <w:pPr>
        <w:pStyle w:val="39"/>
        <w:spacing w:before="156" w:after="156"/>
      </w:pPr>
      <w:r>
        <w:t>2</w:t>
      </w:r>
      <w:r>
        <w:rPr>
          <w:rFonts w:hint="eastAsia"/>
        </w:rPr>
        <w:t>、通过</w:t>
      </w:r>
      <w:del w:id="757" w:author="y" w:date="2015-01-19T17:47:00Z">
        <w:r>
          <w:rPr>
            <w:rFonts w:hint="eastAsia"/>
          </w:rPr>
          <w:delText>改造</w:delText>
        </w:r>
      </w:del>
      <w:ins w:id="758" w:author="y" w:date="2015-01-19T17:47:00Z">
        <w:r>
          <w:rPr>
            <w:rFonts w:hint="eastAsia"/>
          </w:rPr>
          <w:t>新建电子</w:t>
        </w:r>
      </w:ins>
      <w:ins w:id="759" w:author="y" w:date="2015-01-19T17:47:00Z">
        <w:r>
          <w:rPr/>
          <w:t>政务网服务控制中心</w:t>
        </w:r>
      </w:ins>
      <w:del w:id="760" w:author="y" w:date="2015-01-19T17:43:00Z">
        <w:r>
          <w:rPr>
            <w:rFonts w:hint="eastAsia"/>
          </w:rPr>
          <w:delText>协同</w:delText>
        </w:r>
      </w:del>
      <w:del w:id="761" w:author="y" w:date="2015-01-19T17:47:00Z">
        <w:r>
          <w:rPr>
            <w:rFonts w:hint="eastAsia"/>
          </w:rPr>
          <w:delText>服务平台</w:delText>
        </w:r>
      </w:del>
      <w:r>
        <w:rPr>
          <w:rFonts w:hint="eastAsia"/>
        </w:rPr>
        <w:t>将各子</w:t>
      </w:r>
      <w:del w:id="762" w:author="y" w:date="2015-01-19T17:43:00Z">
        <w:r>
          <w:rPr>
            <w:rFonts w:hint="eastAsia"/>
          </w:rPr>
          <w:delText>协同</w:delText>
        </w:r>
      </w:del>
      <w:ins w:id="763" w:author="y" w:date="2015-01-19T17:43:00Z">
        <w:r>
          <w:rPr>
            <w:rFonts w:hint="eastAsia"/>
          </w:rPr>
          <w:t>系统</w:t>
        </w:r>
      </w:ins>
      <w:r>
        <w:rPr>
          <w:rFonts w:hint="eastAsia"/>
        </w:rPr>
        <w:t>聚合在一起实现</w:t>
      </w:r>
      <w:r>
        <w:t>SAAS</w:t>
      </w:r>
      <w:r>
        <w:rPr>
          <w:rFonts w:hint="eastAsia"/>
        </w:rPr>
        <w:t>服务；</w:t>
      </w:r>
    </w:p>
    <w:p>
      <w:pPr>
        <w:pStyle w:val="39"/>
        <w:spacing w:before="156" w:after="156"/>
      </w:pPr>
      <w:r>
        <w:t>3</w:t>
      </w:r>
      <w:r>
        <w:rPr>
          <w:rFonts w:hint="eastAsia"/>
        </w:rPr>
        <w:t>、硬件资源采取云部署，提供</w:t>
      </w:r>
      <w:del w:id="764" w:author="y" w:date="2015-01-19T17:43:00Z">
        <w:r>
          <w:rPr>
            <w:rFonts w:hint="eastAsia"/>
          </w:rPr>
          <w:delText>ＩＡＡＳ</w:delText>
        </w:r>
      </w:del>
      <w:ins w:id="765" w:author="y" w:date="2015-01-19T17:43:00Z">
        <w:r>
          <w:rPr>
            <w:rFonts w:hint="eastAsia"/>
          </w:rPr>
          <w:t>I</w:t>
        </w:r>
      </w:ins>
      <w:ins w:id="766" w:author="y" w:date="2015-01-19T17:43:00Z">
        <w:r>
          <w:rPr/>
          <w:t>AAS</w:t>
        </w:r>
      </w:ins>
      <w:r>
        <w:rPr>
          <w:rFonts w:hint="eastAsia"/>
        </w:rPr>
        <w:t>服务。</w:t>
      </w:r>
    </w:p>
    <w:p>
      <w:pPr>
        <w:pStyle w:val="39"/>
        <w:spacing w:before="156" w:after="156"/>
      </w:pPr>
      <w:r>
        <w:t>4</w:t>
      </w:r>
      <w:r>
        <w:rPr>
          <w:rFonts w:hint="eastAsia"/>
        </w:rPr>
        <w:t>、</w:t>
      </w:r>
      <w:del w:id="767" w:author="y" w:date="2015-01-19T17:47:00Z">
        <w:r>
          <w:rPr>
            <w:rFonts w:hint="eastAsia"/>
          </w:rPr>
          <w:delText>协同云</w:delText>
        </w:r>
      </w:del>
      <w:ins w:id="768" w:author="y" w:date="2015-01-19T17:47:00Z">
        <w:r>
          <w:rPr>
            <w:rFonts w:hint="eastAsia"/>
          </w:rPr>
          <w:t>各子系统</w:t>
        </w:r>
      </w:ins>
      <w:r>
        <w:rPr>
          <w:rFonts w:hint="eastAsia"/>
        </w:rPr>
        <w:t>在顶层展现上表现一致。</w:t>
      </w:r>
      <w:ins w:id="769" w:author="y" w:date="2015-01-19T17:47:00Z">
        <w:r>
          <w:rPr>
            <w:rFonts w:hint="eastAsia"/>
          </w:rPr>
          <w:t xml:space="preserve"> </w:t>
        </w:r>
      </w:ins>
    </w:p>
    <w:p>
      <w:pPr>
        <w:spacing w:line="360" w:lineRule="auto"/>
        <w:jc w:val="center"/>
        <w:rPr>
          <w:rFonts w:ascii="宋体" w:hAnsi="宋体" w:cs="宋体"/>
        </w:rPr>
      </w:pPr>
      <w:r>
        <w:rPr>
          <w:rFonts w:ascii="宋体" w:hAnsi="宋体" w:eastAsia="仿宋" w:cs="宋体"/>
          <w:kern w:val="2"/>
          <w:sz w:val="24"/>
          <w:szCs w:val="24"/>
          <w:lang w:val="en-US" w:eastAsia="zh-CN" w:bidi="ar-SA"/>
        </w:rPr>
        <w:pict>
          <v:shape id="图片 216" o:spid="_x0000_s1058" type="#_x0000_t75" style="height:318pt;width:378.3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spacing w:line="360" w:lineRule="auto"/>
        <w:ind w:firstLine="480"/>
        <w:jc w:val="center"/>
      </w:pPr>
      <w:r>
        <w:rPr>
          <w:rFonts w:hint="eastAsia"/>
        </w:rPr>
        <w:t>按地域的分布式部署</w:t>
      </w:r>
    </w:p>
    <w:p>
      <w:pPr>
        <w:pStyle w:val="6"/>
        <w:rPr>
          <w:del w:id="770" w:author="y" w:date="2015-01-19T11:39:00Z"/>
        </w:rPr>
      </w:pPr>
      <w:del w:id="771" w:author="y" w:date="2015-01-19T11:39:00Z">
        <w:bookmarkStart w:id="267" w:name="_Toc388889418"/>
        <w:r>
          <w:rPr>
            <w:rFonts w:hint="eastAsia"/>
          </w:rPr>
          <w:delText>按运营商分布式部署</w:delText>
        </w:r>
        <w:bookmarkEnd w:id="267"/>
      </w:del>
    </w:p>
    <w:p>
      <w:pPr>
        <w:pStyle w:val="39"/>
        <w:spacing w:before="156" w:after="156"/>
        <w:rPr>
          <w:del w:id="772" w:author="y" w:date="2015-01-19T11:39:00Z"/>
        </w:rPr>
      </w:pPr>
      <w:del w:id="773" w:author="y" w:date="2015-01-19T11:39:00Z">
        <w:r>
          <w:rPr/>
          <w:delText>1</w:delText>
        </w:r>
      </w:del>
      <w:del w:id="774" w:author="y" w:date="2015-01-19T11:39:00Z">
        <w:r>
          <w:rPr>
            <w:rFonts w:hint="eastAsia"/>
          </w:rPr>
          <w:delText>、在省信息中心部署云服务管理平台及统一用户信息；</w:delText>
        </w:r>
      </w:del>
    </w:p>
    <w:p>
      <w:pPr>
        <w:pStyle w:val="39"/>
        <w:spacing w:before="156" w:after="156"/>
        <w:rPr>
          <w:del w:id="775" w:author="y" w:date="2015-01-19T11:39:00Z"/>
        </w:rPr>
      </w:pPr>
      <w:del w:id="776" w:author="y" w:date="2015-01-19T11:39:00Z">
        <w:r>
          <w:rPr/>
          <w:delText>2</w:delText>
        </w:r>
      </w:del>
      <w:del w:id="777" w:author="y" w:date="2015-01-19T11:39:00Z">
        <w:r>
          <w:rPr>
            <w:rFonts w:hint="eastAsia"/>
          </w:rPr>
          <w:delText>、在三大运营商的数据中心分别建设协同云服务系统；</w:delText>
        </w:r>
      </w:del>
    </w:p>
    <w:p>
      <w:pPr>
        <w:pStyle w:val="39"/>
        <w:spacing w:before="156" w:after="156"/>
        <w:rPr>
          <w:del w:id="778" w:author="y" w:date="2015-01-19T11:39:00Z"/>
        </w:rPr>
      </w:pPr>
      <w:del w:id="779" w:author="y" w:date="2015-01-19T11:39:00Z">
        <w:r>
          <w:rPr/>
          <w:delText>3</w:delText>
        </w:r>
      </w:del>
      <w:del w:id="780" w:author="y" w:date="2015-01-19T11:39:00Z">
        <w:r>
          <w:rPr>
            <w:rFonts w:hint="eastAsia"/>
          </w:rPr>
          <w:delText>、每个运营商服务中心专门针对指定的地市分别提供数据服务。</w:delText>
        </w:r>
      </w:del>
    </w:p>
    <w:p>
      <w:pPr>
        <w:pStyle w:val="39"/>
        <w:spacing w:before="156" w:after="156"/>
        <w:rPr>
          <w:del w:id="781" w:author="y" w:date="2015-01-19T11:39:00Z"/>
        </w:rPr>
      </w:pPr>
      <w:del w:id="782" w:author="y" w:date="2015-01-19T11:39:00Z">
        <w:r>
          <w:rPr/>
          <w:delText>4</w:delText>
        </w:r>
      </w:del>
      <w:del w:id="783" w:author="y" w:date="2015-01-19T11:39:00Z">
        <w:r>
          <w:rPr>
            <w:rFonts w:hint="eastAsia"/>
          </w:rPr>
          <w:delText>、各运营商的数据中心在逻辑上归属省中心的</w:delText>
        </w:r>
      </w:del>
      <w:del w:id="784" w:author="y" w:date="2015-01-19T11:39:00Z">
        <w:r>
          <w:rPr/>
          <w:delText>SAAS</w:delText>
        </w:r>
      </w:del>
      <w:del w:id="785" w:author="y" w:date="2015-01-19T11:39:00Z">
        <w:r>
          <w:rPr>
            <w:rFonts w:hint="eastAsia"/>
          </w:rPr>
          <w:delText>控制平台统一管理。</w:delText>
        </w:r>
      </w:del>
    </w:p>
    <w:p>
      <w:pPr>
        <w:pStyle w:val="39"/>
        <w:spacing w:before="156" w:after="156"/>
        <w:rPr>
          <w:del w:id="786" w:author="y" w:date="2015-01-19T11:39:00Z"/>
        </w:rPr>
      </w:pPr>
      <w:del w:id="787" w:author="y" w:date="2015-01-19T11:39:00Z">
        <w:r>
          <w:rPr>
            <w:rFonts w:hint="eastAsia"/>
          </w:rPr>
          <w:delText>5、按照运营商数据中心进行分布式部署的，必须确保运营商之间的链路是可以互通的，且每个运营商有对应的容灾备份数据中心。</w:delText>
        </w:r>
      </w:del>
    </w:p>
    <w:p>
      <w:pPr>
        <w:spacing w:line="360" w:lineRule="auto"/>
        <w:jc w:val="center"/>
        <w:rPr>
          <w:del w:id="788" w:author="y" w:date="2015-01-19T11:39:00Z"/>
          <w:rFonts w:ascii="宋体" w:hAnsi="宋体" w:cs="宋体"/>
        </w:rPr>
      </w:pPr>
      <w:del w:id="789" w:author="y" w:date="2015-01-19T11:39:00Z">
        <w:r>
          <w:rPr>
            <w:rFonts w:ascii="宋体" w:hAnsi="宋体" w:eastAsia="仿宋" w:cs="宋体"/>
            <w:kern w:val="2"/>
            <w:sz w:val="24"/>
            <w:szCs w:val="24"/>
            <w:lang w:val="en-US" w:eastAsia="zh-CN" w:bidi="ar-SA"/>
          </w:rPr>
          <w:pict>
            <v:shape id="图片 220" o:spid="_x0000_s1059" type="#_x0000_t75" style="height:322.45pt;width:398.2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del>
    </w:p>
    <w:p>
      <w:pPr>
        <w:spacing w:line="360" w:lineRule="auto"/>
        <w:ind w:firstLine="482"/>
        <w:jc w:val="center"/>
        <w:rPr>
          <w:del w:id="791" w:author="y" w:date="2015-01-19T11:39:00Z"/>
          <w:rFonts w:ascii="仿宋" w:hAnsi="仿宋"/>
          <w:b/>
        </w:rPr>
      </w:pPr>
      <w:del w:id="792" w:author="y" w:date="2015-01-19T11:39:00Z">
        <w:r>
          <w:rPr>
            <w:rFonts w:hint="eastAsia" w:ascii="仿宋" w:hAnsi="仿宋"/>
            <w:b/>
          </w:rPr>
          <w:delText>按运营商的分布式部署</w:delText>
        </w:r>
      </w:del>
    </w:p>
    <w:p>
      <w:pPr>
        <w:spacing w:line="360" w:lineRule="auto"/>
        <w:ind w:firstLine="482"/>
        <w:jc w:val="center"/>
        <w:rPr>
          <w:rFonts w:ascii="仿宋" w:hAnsi="仿宋"/>
          <w:b/>
        </w:rPr>
      </w:pPr>
    </w:p>
    <w:p>
      <w:pPr>
        <w:pStyle w:val="6"/>
      </w:pPr>
      <w:bookmarkStart w:id="268" w:name="_Toc388889419"/>
      <w:r>
        <w:rPr>
          <w:rFonts w:hint="eastAsia"/>
        </w:rPr>
        <w:t>分布式移动应用接入</w:t>
      </w:r>
      <w:bookmarkEnd w:id="268"/>
    </w:p>
    <w:p>
      <w:pPr>
        <w:widowControl/>
        <w:spacing w:line="360" w:lineRule="auto"/>
      </w:pPr>
      <w:r>
        <w:rPr>
          <w:rFonts w:ascii="宋体" w:hAnsi="宋体" w:eastAsia="仿宋" w:cs="宋体"/>
          <w:kern w:val="2"/>
          <w:sz w:val="24"/>
          <w:szCs w:val="24"/>
          <w:lang w:val="en-US" w:eastAsia="zh-CN" w:bidi="ar-SA"/>
        </w:rPr>
        <w:pict>
          <v:shape id="图片 221" o:spid="_x0000_s1060" type="#_x0000_t75" style="height:236.4pt;width:403.45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bookmarkStart w:id="269" w:name="_Toc407098568"/>
      <w:bookmarkStart w:id="270" w:name="_Toc407110458"/>
      <w:bookmarkStart w:id="271" w:name="_Toc407110730"/>
      <w:bookmarkStart w:id="272" w:name="_Toc407110798"/>
      <w:bookmarkStart w:id="273" w:name="_Toc407119592"/>
      <w:r>
        <w:br w:type="page"/>
      </w:r>
    </w:p>
    <w:p>
      <w:pPr>
        <w:pStyle w:val="2"/>
        <w:spacing w:before="312" w:after="468"/>
      </w:pPr>
      <w:r>
        <w:t>本期</w:t>
      </w:r>
      <w:r>
        <w:rPr>
          <w:rFonts w:hint="eastAsia"/>
        </w:rPr>
        <w:t>项目</w:t>
      </w:r>
      <w:r>
        <w:t>建设方案</w:t>
      </w:r>
      <w:bookmarkEnd w:id="269"/>
      <w:bookmarkEnd w:id="270"/>
      <w:bookmarkEnd w:id="271"/>
      <w:bookmarkEnd w:id="272"/>
      <w:bookmarkEnd w:id="273"/>
    </w:p>
    <w:p>
      <w:pPr>
        <w:pStyle w:val="3"/>
        <w:spacing w:before="312" w:after="156"/>
      </w:pPr>
      <w:bookmarkStart w:id="274" w:name="_Toc407110459"/>
      <w:bookmarkStart w:id="275" w:name="_Toc407110731"/>
      <w:bookmarkStart w:id="276" w:name="_Toc407110799"/>
      <w:bookmarkStart w:id="277" w:name="_Toc407119593"/>
      <w:r>
        <w:t>建设目标、规模与内容</w:t>
      </w:r>
      <w:bookmarkEnd w:id="274"/>
      <w:bookmarkEnd w:id="275"/>
      <w:bookmarkEnd w:id="276"/>
      <w:bookmarkEnd w:id="277"/>
    </w:p>
    <w:p>
      <w:pPr>
        <w:pStyle w:val="4"/>
        <w:jc w:val="both"/>
      </w:pPr>
      <w:bookmarkStart w:id="278" w:name="_Toc406753054"/>
      <w:r>
        <w:rPr>
          <w:rFonts w:hint="eastAsia"/>
        </w:rPr>
        <w:t>本期建设目标</w:t>
      </w:r>
      <w:bookmarkEnd w:id="278"/>
    </w:p>
    <w:p>
      <w:pPr>
        <w:pStyle w:val="39"/>
        <w:spacing w:before="156" w:after="156"/>
      </w:pPr>
      <w:r>
        <w:rPr>
          <w:rFonts w:hint="eastAsia"/>
        </w:rPr>
        <w:t>按照统一组织领导、统一规划建设、统一数据标准、统一外网平台、统一协同平台、统一集中部署的要求，在2015年底前建成</w:t>
      </w:r>
      <w:ins w:id="793" w:author="y" w:date="2015-01-19T17:59:00Z">
        <w:r>
          <w:rPr>
            <w:rFonts w:ascii="仿宋" w:hAnsi="仿宋"/>
          </w:rPr>
          <w:t>省、市、县、乡</w:t>
        </w:r>
      </w:ins>
      <w:ins w:id="794" w:author="y" w:date="2015-01-19T13:46:00Z">
        <w:r>
          <w:rPr>
            <w:rFonts w:ascii="仿宋" w:hAnsi="仿宋"/>
          </w:rPr>
          <w:t>各级政府</w:t>
        </w:r>
      </w:ins>
      <w:del w:id="795" w:author="y" w:date="2015-01-19T13:46:00Z">
        <w:r>
          <w:rPr>
            <w:rFonts w:hint="eastAsia"/>
          </w:rPr>
          <w:delText>省、市、县三级政府</w:delText>
        </w:r>
      </w:del>
      <w:r>
        <w:rPr>
          <w:rFonts w:hint="eastAsia"/>
        </w:rPr>
        <w:t>及其工作部门所有公务员互联互通、统一的</w:t>
      </w:r>
      <w:ins w:id="796" w:author="y" w:date="2015-01-19T17:48:00Z">
        <w:r>
          <w:rPr/>
          <w:t>公文办理和事务处理系统</w:t>
        </w:r>
      </w:ins>
      <w:del w:id="797" w:author="y" w:date="2015-01-19T17:48:00Z">
        <w:r>
          <w:rPr>
            <w:rFonts w:hint="eastAsia"/>
          </w:rPr>
          <w:delText>协同办公</w:delText>
        </w:r>
      </w:del>
      <w:r>
        <w:rPr>
          <w:rFonts w:hint="eastAsia"/>
        </w:rPr>
        <w:t>系统，实现统一安全的跨地区、跨部门和跨层级的信息传输、信息共享、业务协同和移动办公。通过更加科学、系统、人性化的平台设计和配套的运行机制、制度建设，为领导决策和机关办公提供信息服务，从而提高各级党政机关及其工作人员的办公自动化水平和办公效率，真正促进实现无纸化办公。</w:t>
      </w:r>
    </w:p>
    <w:p>
      <w:pPr>
        <w:pStyle w:val="39"/>
        <w:spacing w:before="156" w:after="156"/>
      </w:pPr>
      <w:r>
        <w:rPr>
          <w:rFonts w:hint="eastAsia"/>
        </w:rPr>
        <w:t>1、实现政务办公自动化</w:t>
      </w:r>
    </w:p>
    <w:p>
      <w:pPr>
        <w:pStyle w:val="39"/>
        <w:spacing w:before="156" w:after="156"/>
      </w:pPr>
      <w:r>
        <w:rPr>
          <w:rFonts w:hint="eastAsia"/>
        </w:rPr>
        <w:t>采用J2EE技术体系，建设覆盖</w:t>
      </w:r>
      <w:ins w:id="798" w:author="y" w:date="2015-01-19T17:59:00Z">
        <w:r>
          <w:rPr>
            <w:rFonts w:ascii="仿宋" w:hAnsi="仿宋"/>
          </w:rPr>
          <w:t>省、市、县、乡</w:t>
        </w:r>
      </w:ins>
      <w:ins w:id="799" w:author="y" w:date="2015-01-19T13:47:00Z">
        <w:r>
          <w:rPr>
            <w:rFonts w:ascii="仿宋" w:hAnsi="仿宋"/>
          </w:rPr>
          <w:t>各级政府</w:t>
        </w:r>
      </w:ins>
      <w:del w:id="800" w:author="y" w:date="2015-01-19T13:47:00Z">
        <w:r>
          <w:rPr>
            <w:rFonts w:hint="eastAsia"/>
            <w:color w:val="FF0000"/>
            <w:rPrChange w:id="801" w:author="y" w:date="2015-01-19T11:40:00Z">
              <w:rPr>
                <w:rFonts w:hint="eastAsia"/>
              </w:rPr>
            </w:rPrChange>
          </w:rPr>
          <w:delText>省、市、县三级政府</w:delText>
        </w:r>
      </w:del>
      <w:r>
        <w:rPr>
          <w:rFonts w:hint="eastAsia"/>
        </w:rPr>
        <w:t>的统一办公系统。该系统能够实现各单位内部、单位之间的公文流转、事务审批、督查督办、会议、车辆、日程、资料库、个人事务、信息发布等各种办公应用，系统能够提供灵活的配置功能，能够通过平台的定制功能定制不同单位的办公应用，各单位办公自动化应用既要实现相对独立同时又能实现信息共享。</w:t>
      </w:r>
    </w:p>
    <w:p>
      <w:pPr>
        <w:pStyle w:val="39"/>
        <w:spacing w:before="156" w:after="156"/>
      </w:pPr>
      <w:r>
        <w:rPr>
          <w:rFonts w:hint="eastAsia"/>
        </w:rPr>
        <w:t>2、实现内部信息交流</w:t>
      </w:r>
    </w:p>
    <w:p>
      <w:pPr>
        <w:pStyle w:val="39"/>
        <w:spacing w:before="156" w:after="156"/>
      </w:pPr>
      <w:r>
        <w:rPr>
          <w:rFonts w:hint="eastAsia"/>
        </w:rPr>
        <w:t>通过内部邮件系统、即时消息系统、短信平台，建立起覆盖市、县（市、区）镇政府及部门的信息共享平台。所有工作人员可以通过内部邮件、短信平台和即时消息系统实现公文催办、信息报送、消息提醒、邮件来往等功能。</w:t>
      </w:r>
    </w:p>
    <w:p>
      <w:pPr>
        <w:pStyle w:val="39"/>
        <w:spacing w:before="156" w:after="156"/>
      </w:pPr>
      <w:r>
        <w:rPr>
          <w:rFonts w:hint="eastAsia"/>
        </w:rPr>
        <w:t>3、实现外部信息交流</w:t>
      </w:r>
    </w:p>
    <w:p>
      <w:pPr>
        <w:pStyle w:val="39"/>
        <w:spacing w:before="156" w:after="156"/>
      </w:pPr>
      <w:r>
        <w:rPr>
          <w:rFonts w:hint="eastAsia"/>
        </w:rPr>
        <w:t>能够接收来自上级及其他部门的来文，并能无缝在系统内部流转、存档、打印等。</w:t>
      </w:r>
      <w:r>
        <w:t>通过强大的资料库功能，方便了内外部信息的沟通与交通。</w:t>
      </w:r>
    </w:p>
    <w:p>
      <w:pPr>
        <w:pStyle w:val="39"/>
        <w:spacing w:before="156" w:after="156"/>
      </w:pPr>
      <w:r>
        <w:rPr>
          <w:rFonts w:hint="eastAsia"/>
        </w:rPr>
        <w:t>4、实现移动终端办公</w:t>
      </w:r>
    </w:p>
    <w:p>
      <w:pPr>
        <w:pStyle w:val="39"/>
        <w:spacing w:before="156" w:after="156"/>
      </w:pPr>
      <w:r>
        <w:rPr>
          <w:rFonts w:hint="eastAsia"/>
        </w:rPr>
        <w:t>通过移动终端使办公人员能够摆脱台式电脑的束缚，随时随地实现信息共享、协同工作、远程办公。使工作人员办公能够打破固定地点、固定时间的限制。</w:t>
      </w:r>
    </w:p>
    <w:p>
      <w:pPr>
        <w:pStyle w:val="39"/>
        <w:spacing w:before="156" w:after="156"/>
      </w:pPr>
      <w:r>
        <w:rPr>
          <w:rFonts w:hint="eastAsia"/>
        </w:rPr>
        <w:t>5、实现个性化功能定制</w:t>
      </w:r>
    </w:p>
    <w:p>
      <w:pPr>
        <w:pStyle w:val="39"/>
        <w:spacing w:before="156" w:after="156"/>
      </w:pPr>
      <w:r>
        <w:rPr>
          <w:rFonts w:hint="eastAsia"/>
        </w:rPr>
        <w:t>单位及用户能够根据自己的需要自定义单位门户界面及个人工作界面。在个人工作界面上用户可以选择自己所经常需要使用的功能和信息栏目。</w:t>
      </w:r>
    </w:p>
    <w:p>
      <w:pPr>
        <w:pStyle w:val="39"/>
        <w:spacing w:before="156" w:after="156"/>
      </w:pPr>
      <w:r>
        <w:rPr>
          <w:rFonts w:hint="eastAsia"/>
        </w:rPr>
        <w:t>6、实现统一认证访问</w:t>
      </w:r>
    </w:p>
    <w:p>
      <w:pPr>
        <w:pStyle w:val="39"/>
        <w:spacing w:before="156" w:after="156"/>
      </w:pPr>
      <w:r>
        <w:rPr>
          <w:rFonts w:hint="eastAsia"/>
        </w:rPr>
        <w:t>通过个人办公门户，工作人员可以访问到日常使用的应用系统，而不需要打开不同的应用系统界面分别进入。通过单点登录和信息聚合技术，使工作人员能够通过统一认证访问所需应用系统，聚合展示所关注信息，提高工作效率。</w:t>
      </w:r>
    </w:p>
    <w:p>
      <w:pPr>
        <w:pStyle w:val="39"/>
        <w:spacing w:before="156" w:after="156"/>
      </w:pPr>
      <w:r>
        <w:t>7、实现大平台建设。</w:t>
      </w:r>
    </w:p>
    <w:p>
      <w:pPr>
        <w:pStyle w:val="39"/>
        <w:spacing w:before="156" w:after="156"/>
      </w:pPr>
      <w:r>
        <w:t>系统平台支持跨地</w:t>
      </w:r>
      <w:r>
        <w:rPr>
          <w:rFonts w:hint="eastAsia"/>
        </w:rPr>
        <w:t>域</w:t>
      </w:r>
      <w:r>
        <w:t>、跨网络、跨业务的大平台操作，能够</w:t>
      </w:r>
      <w:r>
        <w:rPr>
          <w:rFonts w:hint="eastAsia"/>
        </w:rPr>
        <w:t>逐步</w:t>
      </w:r>
      <w:r>
        <w:t>实现与现有各业务平台的对接，</w:t>
      </w:r>
      <w:ins w:id="802" w:author="y" w:date="2015-01-19T17:49:00Z">
        <w:r>
          <w:rPr>
            <w:rFonts w:hint="eastAsia"/>
          </w:rPr>
          <w:t>电子政务网</w:t>
        </w:r>
      </w:ins>
      <w:del w:id="803" w:author="y" w:date="2015-01-19T17:49:00Z">
        <w:r>
          <w:rPr>
            <w:rFonts w:hint="eastAsia"/>
          </w:rPr>
          <w:delText>协同</w:delText>
        </w:r>
      </w:del>
      <w:r>
        <w:t>平台</w:t>
      </w:r>
      <w:r>
        <w:rPr>
          <w:rFonts w:hint="eastAsia"/>
        </w:rPr>
        <w:t>提供接口，</w:t>
      </w:r>
      <w:del w:id="804" w:author="y" w:date="2015-01-19T17:51:00Z">
        <w:r>
          <w:rPr/>
          <w:delText>现有</w:delText>
        </w:r>
      </w:del>
      <w:del w:id="805" w:author="y" w:date="2015-01-19T17:51:00Z">
        <w:r>
          <w:rPr>
            <w:rFonts w:hint="eastAsia"/>
          </w:rPr>
          <w:delText>协同</w:delText>
        </w:r>
      </w:del>
      <w:del w:id="806" w:author="y" w:date="2015-01-19T17:51:00Z">
        <w:r>
          <w:rPr/>
          <w:delText>系统</w:delText>
        </w:r>
      </w:del>
      <w:ins w:id="807" w:author="y" w:date="2015-01-19T17:51:00Z">
        <w:r>
          <w:rPr>
            <w:rFonts w:hint="eastAsia"/>
          </w:rPr>
          <w:t>其他</w:t>
        </w:r>
      </w:ins>
      <w:ins w:id="808" w:author="y" w:date="2015-01-19T17:51:00Z">
        <w:r>
          <w:rPr/>
          <w:t>第三方系统</w:t>
        </w:r>
      </w:ins>
      <w:r>
        <w:rPr>
          <w:rFonts w:hint="eastAsia"/>
        </w:rPr>
        <w:t>可以实现与大平台的整合应用</w:t>
      </w:r>
      <w:r>
        <w:t>。</w:t>
      </w:r>
    </w:p>
    <w:p>
      <w:pPr>
        <w:pStyle w:val="39"/>
        <w:spacing w:before="156" w:after="156"/>
      </w:pPr>
    </w:p>
    <w:p>
      <w:pPr>
        <w:pStyle w:val="4"/>
        <w:jc w:val="both"/>
      </w:pPr>
      <w:bookmarkStart w:id="279" w:name="_Toc406753055"/>
      <w:r>
        <w:rPr>
          <w:rFonts w:hint="eastAsia"/>
        </w:rPr>
        <w:t>项目本期建设内容</w:t>
      </w:r>
      <w:bookmarkEnd w:id="279"/>
    </w:p>
    <w:p>
      <w:pPr>
        <w:pStyle w:val="45"/>
        <w:jc w:val="both"/>
      </w:pPr>
      <w:r>
        <w:rPr>
          <w:rFonts w:hint="eastAsia"/>
        </w:rPr>
        <w:t>前期准备阶段</w:t>
      </w:r>
    </w:p>
    <w:p>
      <w:pPr>
        <w:pStyle w:val="39"/>
        <w:spacing w:before="156" w:after="156"/>
      </w:pPr>
      <w:r>
        <w:rPr>
          <w:rFonts w:hint="eastAsia"/>
        </w:rPr>
        <w:t>省政府办公厅牵头成立省电子政务网试点工作组，组织召开试点启动会，启动试点各项工作。</w:t>
      </w:r>
    </w:p>
    <w:p>
      <w:pPr>
        <w:pStyle w:val="39"/>
        <w:spacing w:before="156" w:after="156"/>
      </w:pPr>
      <w:r>
        <w:rPr>
          <w:rFonts w:hint="eastAsia"/>
        </w:rPr>
        <w:t>主要工作内容包括：试点整体方案确定，组成试点小组，软硬件资源协调，项目启动会等。</w:t>
      </w:r>
    </w:p>
    <w:p>
      <w:pPr>
        <w:pStyle w:val="45"/>
        <w:jc w:val="both"/>
      </w:pPr>
      <w:r>
        <w:rPr>
          <w:rFonts w:hint="eastAsia"/>
        </w:rPr>
        <w:t>需求调研阶段</w:t>
      </w:r>
    </w:p>
    <w:p>
      <w:pPr>
        <w:pStyle w:val="39"/>
        <w:spacing w:before="156" w:after="156"/>
      </w:pPr>
      <w:r>
        <w:rPr>
          <w:rFonts w:hint="eastAsia"/>
        </w:rPr>
        <w:t>以现场走访座谈及填报调研表等方式，对省政府办公厅及各试点单位通用公文、会议、事务等的运转流程及其他政务应用需求进行调研，并形成需求调研报告。搭建、部署系统测试环境。启动技术标准规范及电子政务网管理和运行维护体制机制建设工作。</w:t>
      </w:r>
    </w:p>
    <w:p>
      <w:pPr>
        <w:pStyle w:val="39"/>
        <w:spacing w:before="156" w:after="156"/>
      </w:pPr>
      <w:r>
        <w:rPr>
          <w:rFonts w:hint="eastAsia"/>
        </w:rPr>
        <w:t>主要工作内容包括：试点单位启动工作，试点单位需求调研，硬件与网络资源配备，软件开发平台搭建，GCCP需求沟通讨论，门户DEMO确认，G6产品搭建等。</w:t>
      </w:r>
    </w:p>
    <w:p>
      <w:pPr>
        <w:pStyle w:val="45"/>
        <w:jc w:val="both"/>
      </w:pPr>
      <w:r>
        <w:rPr>
          <w:rFonts w:hint="eastAsia"/>
        </w:rPr>
        <w:t>系统建设阶段</w:t>
      </w:r>
    </w:p>
    <w:p>
      <w:pPr>
        <w:pStyle w:val="39"/>
        <w:spacing w:before="156" w:after="156"/>
      </w:pPr>
      <w:r>
        <w:rPr>
          <w:rFonts w:hint="eastAsia"/>
        </w:rPr>
        <w:t>根据需求调研报告实施系统改造、开发并组织测试和试运行，形成系统建设、测试及试运行报告。</w:t>
      </w:r>
    </w:p>
    <w:p>
      <w:pPr>
        <w:pStyle w:val="39"/>
        <w:spacing w:before="156" w:after="156"/>
      </w:pPr>
      <w:r>
        <w:rPr>
          <w:rFonts w:hint="eastAsia"/>
        </w:rPr>
        <w:t>主要工作内容包括：GCCP测试环境搭建，GCCP平台压力测试，部分地区系统实施（西秀区、遵义市、贵阳市），GCCP组织架构改造，电子政务门户单点登录开发，</w:t>
      </w:r>
      <w:del w:id="809" w:author="y" w:date="2015-01-19T17:51:00Z">
        <w:r>
          <w:rPr>
            <w:rFonts w:hint="eastAsia" w:cs="宋体"/>
            <w:color w:val="000000"/>
            <w:kern w:val="0"/>
          </w:rPr>
          <w:delText>协同</w:delText>
        </w:r>
      </w:del>
      <w:r>
        <w:rPr>
          <w:rFonts w:hint="eastAsia" w:cs="宋体"/>
          <w:color w:val="000000"/>
          <w:kern w:val="0"/>
        </w:rPr>
        <w:t>信息共享空间开发，电子政务门户数据抽取，电子政务门户正式部署等。</w:t>
      </w:r>
    </w:p>
    <w:p>
      <w:pPr>
        <w:pStyle w:val="45"/>
        <w:jc w:val="both"/>
      </w:pPr>
      <w:r>
        <w:rPr>
          <w:rFonts w:hint="eastAsia"/>
        </w:rPr>
        <w:t>试点应用阶段</w:t>
      </w:r>
    </w:p>
    <w:p>
      <w:pPr>
        <w:pStyle w:val="39"/>
        <w:spacing w:before="156" w:after="156"/>
      </w:pPr>
      <w:r>
        <w:rPr>
          <w:rFonts w:hint="eastAsia"/>
        </w:rPr>
        <w:t>制定培训计划，实施操作培训。各试点单位按照总体方案要求，制定本单位试点实施方案，开展试点应用。省政府办公厅对试点单位工作推进情况进行督查调研，并会同各有关单位在试点基础上对系统作进一步改进、完善。起草完成技术标准规范及电子政务网管理和运行维护体制机制，并征求有关市（州）、部门意见。</w:t>
      </w:r>
    </w:p>
    <w:p>
      <w:pPr>
        <w:pStyle w:val="39"/>
        <w:spacing w:before="156" w:after="156"/>
      </w:pPr>
      <w:r>
        <w:rPr>
          <w:rFonts w:hint="eastAsia"/>
        </w:rPr>
        <w:t>主要工作内容包括：深化试点地区关键业务应用，</w:t>
      </w:r>
      <w:ins w:id="810" w:author="y" w:date="2015-01-19T17:52:00Z">
        <w:r>
          <w:rPr>
            <w:rFonts w:hint="eastAsia"/>
          </w:rPr>
          <w:t>原贵州</w:t>
        </w:r>
      </w:ins>
      <w:r>
        <w:rPr>
          <w:rFonts w:hint="eastAsia"/>
        </w:rPr>
        <w:t>省</w:t>
      </w:r>
      <w:del w:id="811" w:author="y" w:date="2015-01-19T17:52:00Z">
        <w:r>
          <w:rPr>
            <w:rFonts w:hint="eastAsia"/>
          </w:rPr>
          <w:delText>信息中心</w:delText>
        </w:r>
      </w:del>
      <w:ins w:id="812" w:author="y" w:date="2015-01-19T17:52:00Z">
        <w:r>
          <w:rPr>
            <w:rFonts w:hint="eastAsia"/>
          </w:rPr>
          <w:t>三级</w:t>
        </w:r>
      </w:ins>
      <w:r>
        <w:rPr>
          <w:rFonts w:hint="eastAsia"/>
        </w:rPr>
        <w:t>协同改造部署，</w:t>
      </w:r>
      <w:del w:id="813" w:author="y" w:date="2015-01-19T17:52:00Z">
        <w:r>
          <w:rPr>
            <w:rFonts w:hint="eastAsia"/>
          </w:rPr>
          <w:delText>GCCP接入</w:delText>
        </w:r>
      </w:del>
      <w:ins w:id="814" w:author="y" w:date="2015-01-19T17:52:00Z">
        <w:r>
          <w:rPr/>
          <w:t>公文办理和事务处理系统</w:t>
        </w:r>
      </w:ins>
      <w:del w:id="815" w:author="y" w:date="2015-01-19T17:52:00Z">
        <w:r>
          <w:rPr>
            <w:rFonts w:hint="eastAsia"/>
          </w:rPr>
          <w:delText>协同服务系统</w:delText>
        </w:r>
      </w:del>
      <w:ins w:id="816" w:author="y" w:date="2015-01-19T17:52:00Z">
        <w:r>
          <w:rPr>
            <w:rFonts w:hint="eastAsia"/>
          </w:rPr>
          <w:t>接入电子</w:t>
        </w:r>
      </w:ins>
      <w:ins w:id="817" w:author="y" w:date="2015-01-19T17:52:00Z">
        <w:r>
          <w:rPr/>
          <w:t>政务</w:t>
        </w:r>
      </w:ins>
      <w:ins w:id="818" w:author="y" w:date="2015-01-19T17:52:00Z">
        <w:r>
          <w:rPr>
            <w:rFonts w:hint="eastAsia"/>
          </w:rPr>
          <w:t>网</w:t>
        </w:r>
      </w:ins>
      <w:r>
        <w:rPr>
          <w:rFonts w:hint="eastAsia"/>
        </w:rPr>
        <w:t>，完成政务互联基本应用开发，</w:t>
      </w:r>
      <w:r>
        <w:rPr>
          <w:rFonts w:hint="eastAsia" w:cs="宋体"/>
          <w:color w:val="000000"/>
          <w:kern w:val="0"/>
        </w:rPr>
        <w:t>完成信息交换的基础应用展示，起草技术标准及体制机制等。</w:t>
      </w:r>
    </w:p>
    <w:p>
      <w:pPr>
        <w:pStyle w:val="45"/>
        <w:jc w:val="both"/>
      </w:pPr>
      <w:r>
        <w:rPr>
          <w:rFonts w:hint="eastAsia"/>
        </w:rPr>
        <w:t>总结推广阶段</w:t>
      </w:r>
    </w:p>
    <w:p>
      <w:pPr>
        <w:pStyle w:val="39"/>
        <w:spacing w:before="156" w:after="156"/>
      </w:pPr>
      <w:r>
        <w:rPr>
          <w:rFonts w:hint="eastAsia"/>
        </w:rPr>
        <w:t>形成试点工作总结，印发实施省电子政务网技术标准规范及电子政务网管理和运行维护体制机制，在全省范围内正式开展电子政务网应用。</w:t>
      </w:r>
    </w:p>
    <w:p>
      <w:pPr>
        <w:pStyle w:val="39"/>
        <w:spacing w:before="156" w:after="156"/>
      </w:pPr>
      <w:r>
        <w:rPr>
          <w:rFonts w:hint="eastAsia"/>
        </w:rPr>
        <w:t>主要工作内容包括：推进试点地区人员应用上线，推进其他应用单位接入</w:t>
      </w:r>
      <w:del w:id="819" w:author="y" w:date="2015-01-19T17:53:00Z">
        <w:r>
          <w:rPr>
            <w:rFonts w:hint="eastAsia"/>
          </w:rPr>
          <w:delText>GCCP</w:delText>
        </w:r>
      </w:del>
      <w:ins w:id="820" w:author="y" w:date="2015-01-19T17:53:00Z">
        <w:r>
          <w:rPr>
            <w:rFonts w:hint="eastAsia"/>
          </w:rPr>
          <w:t>电子政务网</w:t>
        </w:r>
      </w:ins>
      <w:r>
        <w:rPr>
          <w:rFonts w:hint="eastAsia"/>
        </w:rPr>
        <w:t>，跨单位</w:t>
      </w:r>
      <w:del w:id="821" w:author="y" w:date="2015-01-19T17:54:00Z">
        <w:r>
          <w:rPr>
            <w:rFonts w:hint="eastAsia"/>
          </w:rPr>
          <w:delText>协同工作</w:delText>
        </w:r>
      </w:del>
      <w:ins w:id="822" w:author="y" w:date="2015-01-19T17:54:00Z">
        <w:r>
          <w:rPr>
            <w:rFonts w:hint="eastAsia"/>
          </w:rPr>
          <w:t>应用</w:t>
        </w:r>
      </w:ins>
      <w:r>
        <w:rPr>
          <w:rFonts w:hint="eastAsia"/>
        </w:rPr>
        <w:t>开发，关键案例的综合展示，试点实施、应用、技术报告，形成试点工作总结，印发实施省电子政务网管理和运行维护体制机制等。</w:t>
      </w:r>
    </w:p>
    <w:p>
      <w:pPr>
        <w:widowControl/>
        <w:snapToGrid w:val="0"/>
        <w:spacing w:before="240" w:after="240" w:line="360" w:lineRule="auto"/>
        <w:rPr>
          <w:rFonts w:ascii="仿宋" w:hAnsi="仿宋"/>
          <w:color w:val="FF0000"/>
          <w:kern w:val="0"/>
        </w:rPr>
      </w:pPr>
    </w:p>
    <w:p>
      <w:pPr>
        <w:pStyle w:val="3"/>
        <w:spacing w:before="312" w:after="156"/>
      </w:pPr>
      <w:bookmarkStart w:id="280" w:name="_Toc407110460"/>
      <w:bookmarkStart w:id="281" w:name="_Toc407110732"/>
      <w:bookmarkStart w:id="282" w:name="_Toc407110800"/>
      <w:bookmarkStart w:id="283" w:name="_Toc407119594"/>
      <w:r>
        <w:t>标准规范建设</w:t>
      </w:r>
      <w:r>
        <w:rPr>
          <w:rFonts w:hint="eastAsia"/>
        </w:rPr>
        <w:t>内容</w:t>
      </w:r>
      <w:bookmarkEnd w:id="280"/>
      <w:bookmarkEnd w:id="281"/>
      <w:bookmarkEnd w:id="282"/>
      <w:bookmarkEnd w:id="283"/>
    </w:p>
    <w:p>
      <w:pPr>
        <w:pStyle w:val="4"/>
        <w:jc w:val="both"/>
      </w:pPr>
      <w:bookmarkStart w:id="284" w:name="_Toc406753057"/>
      <w:r>
        <w:rPr>
          <w:rFonts w:hint="eastAsia"/>
        </w:rPr>
        <w:t>标准</w:t>
      </w:r>
      <w:ins w:id="823" w:author="y" w:date="2015-01-19T11:44:00Z">
        <w:r>
          <w:rPr>
            <w:rFonts w:hint="eastAsia"/>
          </w:rPr>
          <w:t>规范</w:t>
        </w:r>
      </w:ins>
      <w:del w:id="824" w:author="y" w:date="2015-01-19T11:44:00Z">
        <w:r>
          <w:rPr>
            <w:rFonts w:hint="eastAsia"/>
          </w:rPr>
          <w:delText>规法</w:delText>
        </w:r>
      </w:del>
      <w:r>
        <w:rPr>
          <w:rFonts w:hint="eastAsia"/>
        </w:rPr>
        <w:t>体系形成</w:t>
      </w:r>
      <w:bookmarkEnd w:id="284"/>
      <w:r>
        <w:rPr>
          <w:rFonts w:hint="eastAsia"/>
        </w:rPr>
        <w:t xml:space="preserve"> </w:t>
      </w:r>
    </w:p>
    <w:p>
      <w:pPr>
        <w:pStyle w:val="39"/>
        <w:spacing w:before="156" w:after="156"/>
      </w:pPr>
      <w:r>
        <w:t>在政务云系统建设中建立标准规范体系，主要目的是避免信息孤岛，保证系统逻辑上的整体性。</w:t>
      </w:r>
    </w:p>
    <w:p>
      <w:pPr>
        <w:pStyle w:val="39"/>
        <w:spacing w:before="156" w:after="156"/>
      </w:pPr>
      <w:r>
        <w:t xml:space="preserve">根据国家电子政务标准化指南，电子政务标准主要包括总体、应用、应用支撑、信息安全、网络与管理、业务及管理规法六个方面的标准。其中总体标准、网络基础设施标准、信息安全标准属于通用技术标准，基本齐备，政务云项目可以选择采用。应用支撑标准属于云上贵州平台建设需要的标准。 </w:t>
      </w:r>
    </w:p>
    <w:p>
      <w:pPr>
        <w:pStyle w:val="39"/>
        <w:spacing w:before="156" w:after="156"/>
      </w:pPr>
      <w:r>
        <w:t>政务云项目需要建设的主要是应用、业务及管理规范两个方面的标准。</w:t>
      </w:r>
    </w:p>
    <w:p>
      <w:pPr>
        <w:pStyle w:val="39"/>
        <w:spacing w:before="156" w:after="156"/>
      </w:pPr>
      <w:r>
        <w:t xml:space="preserve">应用标准：包括信息的分类和编码标准、信息采集标准、信息存储标准、信息处理过程标准等。 </w:t>
      </w:r>
    </w:p>
    <w:p>
      <w:pPr>
        <w:pStyle w:val="39"/>
        <w:spacing w:before="156" w:after="156"/>
      </w:pPr>
      <w:r>
        <w:t xml:space="preserve">业务及管理规范：包括数据交换机制、数据共享机制、项目建设管理规范、系统运行维护管理规范等。 </w:t>
      </w:r>
    </w:p>
    <w:p>
      <w:pPr>
        <w:pStyle w:val="39"/>
        <w:spacing w:before="156" w:after="156"/>
      </w:pPr>
      <w:r>
        <w:t xml:space="preserve">按照标准的产生方式，系统的技术标准规范可以分为三部分： </w:t>
      </w:r>
    </w:p>
    <w:p>
      <w:pPr>
        <w:pStyle w:val="39"/>
        <w:spacing w:before="156" w:after="156"/>
      </w:pPr>
      <w:r>
        <w:t xml:space="preserve">一是直接采用执行或参照使用的国家和省级标准； </w:t>
      </w:r>
    </w:p>
    <w:p>
      <w:pPr>
        <w:pStyle w:val="39"/>
        <w:spacing w:before="156" w:after="156"/>
      </w:pPr>
      <w:r>
        <w:t xml:space="preserve">二是参照扩充的标准规范。已有对应国家标准，但对本项目来说范围有出入的，则在对应国家标准基础上进行裁剪扩充，形成本项目的标准或规范，例如国家标准《电子政务术语》只收集了电子政务领域总体的、通用的基础的术语，我们需要在此基础上补充特定术语，形成贵州省电子政务云的术语规范。 </w:t>
      </w:r>
    </w:p>
    <w:p>
      <w:pPr>
        <w:pStyle w:val="39"/>
        <w:spacing w:before="156" w:after="156"/>
      </w:pPr>
      <w:r>
        <w:t>三需要专门制定的，称为自建标准。</w:t>
      </w:r>
    </w:p>
    <w:p>
      <w:pPr>
        <w:pStyle w:val="39"/>
        <w:spacing w:before="156" w:after="156"/>
      </w:pPr>
    </w:p>
    <w:p>
      <w:pPr>
        <w:pStyle w:val="4"/>
        <w:jc w:val="both"/>
      </w:pPr>
      <w:bookmarkStart w:id="285" w:name="_Toc406753058"/>
      <w:r>
        <w:rPr>
          <w:rFonts w:hint="eastAsia"/>
        </w:rPr>
        <w:t>标准规范建设思路</w:t>
      </w:r>
      <w:bookmarkEnd w:id="285"/>
    </w:p>
    <w:p>
      <w:pPr>
        <w:pStyle w:val="39"/>
        <w:spacing w:before="156" w:after="156"/>
      </w:pPr>
      <w:r>
        <w:t>标准规范的建设是个复杂的过程，是本项目实施的重要任务之一。为了保证项目建设在全省范围内规范、有序进行，标准规范必须及时起到指导作用。而标准规范的制定和标准体系的建立本身是个严谨细致的过程，应当本着“急用先行”的原则，按照建设内容的内在规律和建设过程的逻辑顺序，科学安排、有序展开标准规范的编制和标准体系的建设工作，使各个阶段各项内容的设计和实施做到“用前有标准”。</w:t>
      </w:r>
    </w:p>
    <w:p>
      <w:pPr>
        <w:pStyle w:val="39"/>
        <w:spacing w:before="156" w:after="156"/>
      </w:pPr>
    </w:p>
    <w:p>
      <w:pPr>
        <w:pStyle w:val="4"/>
        <w:jc w:val="both"/>
      </w:pPr>
      <w:bookmarkStart w:id="286" w:name="_Toc406753059"/>
      <w:r>
        <w:rPr>
          <w:rFonts w:hint="eastAsia"/>
        </w:rPr>
        <w:t>标准规范的建设内容</w:t>
      </w:r>
      <w:bookmarkEnd w:id="286"/>
    </w:p>
    <w:p>
      <w:pPr>
        <w:pStyle w:val="39"/>
        <w:spacing w:before="156" w:after="156"/>
      </w:pPr>
      <w:r>
        <w:t xml:space="preserve">具体建设内容包括： </w:t>
      </w:r>
    </w:p>
    <w:p>
      <w:pPr>
        <w:pStyle w:val="39"/>
        <w:spacing w:before="156" w:after="156"/>
      </w:pPr>
      <w:r>
        <w:t>1、收集整理与贵州政务</w:t>
      </w:r>
      <w:del w:id="825" w:author="y" w:date="2015-01-19T11:44:00Z">
        <w:r>
          <w:rPr/>
          <w:delText>云</w:delText>
        </w:r>
      </w:del>
      <w:ins w:id="826" w:author="y" w:date="2015-01-19T11:44:00Z">
        <w:r>
          <w:rPr>
            <w:rFonts w:hint="eastAsia"/>
          </w:rPr>
          <w:t>网</w:t>
        </w:r>
      </w:ins>
      <w:r>
        <w:t>建设密切相关的技术标准，全面分析</w:t>
      </w:r>
    </w:p>
    <w:p>
      <w:pPr>
        <w:pStyle w:val="39"/>
        <w:spacing w:before="156" w:after="156"/>
      </w:pPr>
      <w:r>
        <w:t xml:space="preserve">这些标准是否满足系统建设的需要，提出现有标准存在的问题； </w:t>
      </w:r>
    </w:p>
    <w:p>
      <w:pPr>
        <w:pStyle w:val="39"/>
        <w:spacing w:before="156" w:after="156"/>
      </w:pPr>
      <w:r>
        <w:t>2、设计贵州政务云标准体系框架，理清标准体系内各组成部分</w:t>
      </w:r>
    </w:p>
    <w:p>
      <w:pPr>
        <w:pStyle w:val="39"/>
        <w:spacing w:before="156" w:after="156"/>
      </w:pPr>
      <w:r>
        <w:t xml:space="preserve">之间的关系，以及该标准体系与外部各有关方面的关系； </w:t>
      </w:r>
    </w:p>
    <w:p>
      <w:pPr>
        <w:pStyle w:val="39"/>
        <w:spacing w:before="156" w:after="156"/>
      </w:pPr>
      <w:r>
        <w:t xml:space="preserve">3、确定贵州政务云系统建设应采用的现有相关标准； </w:t>
      </w:r>
    </w:p>
    <w:p>
      <w:pPr>
        <w:pStyle w:val="39"/>
        <w:spacing w:before="156" w:after="156"/>
      </w:pPr>
      <w:r>
        <w:t>4、组织自建标准的编制</w:t>
      </w:r>
    </w:p>
    <w:p>
      <w:pPr>
        <w:pStyle w:val="39"/>
        <w:spacing w:before="156" w:after="156"/>
      </w:pPr>
    </w:p>
    <w:p>
      <w:pPr>
        <w:pStyle w:val="4"/>
        <w:jc w:val="both"/>
      </w:pPr>
      <w:bookmarkStart w:id="287" w:name="_Toc406753060"/>
      <w:r>
        <w:t>本项目执行的标准或规范</w:t>
      </w:r>
      <w:bookmarkEnd w:id="287"/>
    </w:p>
    <w:p>
      <w:pPr>
        <w:pStyle w:val="39"/>
        <w:spacing w:before="156" w:after="156"/>
      </w:pPr>
      <w:r>
        <w:rPr>
          <w:rFonts w:hint="eastAsia"/>
        </w:rPr>
        <w:t>本项目</w:t>
      </w:r>
      <w:r>
        <w:t>遵循</w:t>
      </w:r>
      <w:r>
        <w:rPr>
          <w:rFonts w:hint="eastAsia"/>
        </w:rPr>
        <w:t>下列</w:t>
      </w:r>
      <w:r>
        <w:t>规范或标准：</w:t>
      </w:r>
    </w:p>
    <w:p>
      <w:pPr>
        <w:pStyle w:val="39"/>
        <w:spacing w:before="156" w:after="156"/>
      </w:pPr>
      <w:r>
        <w:rPr>
          <w:rFonts w:hint="eastAsia"/>
        </w:rPr>
        <w:t>《建筑电气工程施工质量验收规范》（GB50303）；</w:t>
      </w:r>
    </w:p>
    <w:p>
      <w:pPr>
        <w:pStyle w:val="39"/>
        <w:spacing w:before="156" w:after="156"/>
      </w:pPr>
      <w:r>
        <w:rPr>
          <w:rFonts w:hint="eastAsia"/>
        </w:rPr>
        <w:t>《信息技术——软件产品评价——质量特性及使用标准》（GB/T16260-2006）；</w:t>
      </w:r>
    </w:p>
    <w:p>
      <w:pPr>
        <w:pStyle w:val="39"/>
        <w:spacing w:before="156" w:after="156"/>
      </w:pPr>
      <w:r>
        <w:rPr>
          <w:rFonts w:hint="eastAsia"/>
        </w:rPr>
        <w:t>《信息技术——软件包——质量要求和验收》（GB/T17544）；</w:t>
      </w:r>
    </w:p>
    <w:p>
      <w:pPr>
        <w:pStyle w:val="39"/>
        <w:spacing w:before="156" w:after="156"/>
      </w:pPr>
      <w:r>
        <w:rPr>
          <w:rFonts w:hint="eastAsia"/>
        </w:rPr>
        <w:t>《计算机软件产品开发文件编制规范》（GB/T8567-2006）；</w:t>
      </w:r>
    </w:p>
    <w:p>
      <w:pPr>
        <w:pStyle w:val="39"/>
        <w:spacing w:before="156" w:after="156"/>
      </w:pPr>
      <w:r>
        <w:rPr>
          <w:rFonts w:hint="eastAsia"/>
        </w:rPr>
        <w:t>《计算机软件需求说明编制指南》（GB/T9385）；</w:t>
      </w:r>
    </w:p>
    <w:p>
      <w:pPr>
        <w:pStyle w:val="39"/>
        <w:spacing w:before="156" w:after="156"/>
      </w:pPr>
      <w:r>
        <w:rPr>
          <w:rFonts w:hint="eastAsia"/>
        </w:rPr>
        <w:t>《计算机软件质量保证计划规范》（GB/T12504）；</w:t>
      </w:r>
    </w:p>
    <w:p>
      <w:pPr>
        <w:pStyle w:val="39"/>
        <w:spacing w:before="156" w:after="156"/>
      </w:pPr>
      <w:r>
        <w:rPr>
          <w:rFonts w:hint="eastAsia"/>
        </w:rPr>
        <w:t>《计算机软件配置管理计划规范》（</w:t>
      </w:r>
      <w:r>
        <w:t>GB/T12505</w:t>
      </w:r>
      <w:r>
        <w:rPr>
          <w:rFonts w:hint="eastAsia"/>
        </w:rPr>
        <w:t>）；</w:t>
      </w:r>
    </w:p>
    <w:p>
      <w:pPr>
        <w:widowControl/>
        <w:snapToGrid w:val="0"/>
        <w:spacing w:before="240" w:after="240" w:line="360" w:lineRule="auto"/>
        <w:rPr>
          <w:rFonts w:ascii="仿宋" w:hAnsi="仿宋"/>
          <w:color w:val="FF0000"/>
          <w:kern w:val="0"/>
        </w:rPr>
      </w:pPr>
    </w:p>
    <w:p>
      <w:pPr>
        <w:pStyle w:val="3"/>
        <w:spacing w:before="312" w:after="156"/>
      </w:pPr>
      <w:bookmarkStart w:id="288" w:name="_Toc407110461"/>
      <w:bookmarkStart w:id="289" w:name="_Toc407110733"/>
      <w:bookmarkStart w:id="290" w:name="_Toc407110801"/>
      <w:bookmarkStart w:id="291" w:name="_Toc407119595"/>
      <w:r>
        <w:rPr>
          <w:rFonts w:hint="eastAsia"/>
        </w:rPr>
        <w:t>信息</w:t>
      </w:r>
      <w:r>
        <w:t>资源规划和数据库建设</w:t>
      </w:r>
      <w:r>
        <w:rPr>
          <w:rFonts w:hint="eastAsia"/>
        </w:rPr>
        <w:t>方案</w:t>
      </w:r>
      <w:bookmarkEnd w:id="288"/>
      <w:bookmarkEnd w:id="289"/>
      <w:bookmarkEnd w:id="290"/>
      <w:bookmarkEnd w:id="291"/>
    </w:p>
    <w:p>
      <w:pPr>
        <w:pStyle w:val="4"/>
        <w:jc w:val="both"/>
      </w:pPr>
      <w:bookmarkStart w:id="292" w:name="_Toc406753062"/>
      <w:r>
        <w:rPr>
          <w:rFonts w:hint="eastAsia"/>
        </w:rPr>
        <w:t>组织</w:t>
      </w:r>
      <w:ins w:id="827" w:author="y" w:date="2015-01-19T11:45:00Z">
        <w:r>
          <w:rPr>
            <w:rFonts w:hint="eastAsia"/>
          </w:rPr>
          <w:t>机构</w:t>
        </w:r>
      </w:ins>
      <w:ins w:id="828" w:author="y" w:date="2015-01-19T11:45:00Z">
        <w:r>
          <w:rPr/>
          <w:t>和</w:t>
        </w:r>
      </w:ins>
      <w:r>
        <w:rPr>
          <w:rFonts w:hint="eastAsia"/>
        </w:rPr>
        <w:t>人员</w:t>
      </w:r>
      <w:r>
        <w:t>大数据</w:t>
      </w:r>
      <w:r>
        <w:rPr>
          <w:rFonts w:hint="eastAsia"/>
        </w:rPr>
        <w:t>规划</w:t>
      </w:r>
      <w:bookmarkEnd w:id="292"/>
    </w:p>
    <w:p>
      <w:pPr>
        <w:pStyle w:val="39"/>
        <w:spacing w:before="156" w:after="156"/>
      </w:pPr>
      <w:r>
        <w:rPr>
          <w:rFonts w:hint="eastAsia"/>
        </w:rPr>
        <w:t>省</w:t>
      </w:r>
      <w:r>
        <w:t>电子政务网</w:t>
      </w:r>
      <w:r>
        <w:rPr>
          <w:rFonts w:hint="eastAsia"/>
        </w:rPr>
        <w:t>在</w:t>
      </w:r>
      <w:r>
        <w:t>建设过程中会搭建包括所有公务员在内的多套</w:t>
      </w:r>
      <w:r>
        <w:rPr>
          <w:rFonts w:hint="eastAsia"/>
        </w:rPr>
        <w:t>G</w:t>
      </w:r>
      <w:r>
        <w:t>6</w:t>
      </w:r>
      <w:r>
        <w:rPr>
          <w:rFonts w:hint="eastAsia"/>
        </w:rPr>
        <w:t>系统</w:t>
      </w:r>
      <w:r>
        <w:t>，因此</w:t>
      </w:r>
      <w:r>
        <w:rPr>
          <w:rFonts w:hint="eastAsia"/>
        </w:rPr>
        <w:t>从2014年开始的</w:t>
      </w:r>
      <w:r>
        <w:t>建设周期</w:t>
      </w:r>
      <w:r>
        <w:rPr>
          <w:rFonts w:hint="eastAsia"/>
        </w:rPr>
        <w:t>，</w:t>
      </w:r>
      <w:r>
        <w:t>随着更多的单位接入</w:t>
      </w:r>
      <w:r>
        <w:rPr>
          <w:rFonts w:hint="eastAsia"/>
        </w:rPr>
        <w:t>本项目</w:t>
      </w:r>
      <w:r>
        <w:t>将会</w:t>
      </w:r>
      <w:r>
        <w:rPr>
          <w:rFonts w:hint="eastAsia"/>
        </w:rPr>
        <w:t>逐渐得到</w:t>
      </w:r>
      <w:r>
        <w:t>全省公务员和</w:t>
      </w:r>
      <w:r>
        <w:rPr>
          <w:rFonts w:hint="eastAsia"/>
        </w:rPr>
        <w:t>组织机构</w:t>
      </w:r>
      <w:r>
        <w:t>的信息。针对这些</w:t>
      </w:r>
      <w:r>
        <w:rPr>
          <w:rFonts w:hint="eastAsia"/>
        </w:rPr>
        <w:t>信息进行统一化</w:t>
      </w:r>
      <w:r>
        <w:t>、规范化</w:t>
      </w:r>
      <w:r>
        <w:rPr>
          <w:rFonts w:hint="eastAsia"/>
        </w:rPr>
        <w:t>等</w:t>
      </w:r>
      <w:r>
        <w:t>整理，</w:t>
      </w:r>
      <w:r>
        <w:rPr>
          <w:rFonts w:hint="eastAsia"/>
        </w:rPr>
        <w:t>将</w:t>
      </w:r>
      <w:r>
        <w:t>得到</w:t>
      </w:r>
      <w:r>
        <w:rPr>
          <w:rFonts w:hint="eastAsia"/>
        </w:rPr>
        <w:t>贵州省</w:t>
      </w:r>
      <w:r>
        <w:t>的组织人员大数据，即全省组织机构人员库。符合</w:t>
      </w:r>
      <w:r>
        <w:rPr>
          <w:rFonts w:hint="eastAsia"/>
        </w:rPr>
        <w:t>当前</w:t>
      </w:r>
      <w:r>
        <w:t>政府大数据建设的方向</w:t>
      </w:r>
      <w:r>
        <w:rPr>
          <w:rFonts w:hint="eastAsia"/>
        </w:rPr>
        <w:t>，同时</w:t>
      </w:r>
      <w:r>
        <w:t>根据一定的原则对外开放此库，</w:t>
      </w:r>
      <w:r>
        <w:rPr>
          <w:rFonts w:hint="eastAsia"/>
        </w:rPr>
        <w:t>可挖掘出</w:t>
      </w:r>
      <w:r>
        <w:t>更</w:t>
      </w:r>
      <w:r>
        <w:rPr>
          <w:rFonts w:hint="eastAsia"/>
        </w:rPr>
        <w:t>大</w:t>
      </w:r>
      <w:r>
        <w:t>的价值，完成时间预计在</w:t>
      </w:r>
      <w:r>
        <w:rPr>
          <w:rFonts w:hint="eastAsia"/>
        </w:rPr>
        <w:t>2015年</w:t>
      </w:r>
      <w:r>
        <w:t>中旬。</w:t>
      </w:r>
    </w:p>
    <w:p>
      <w:pPr>
        <w:pStyle w:val="39"/>
        <w:spacing w:before="156" w:after="156"/>
      </w:pPr>
    </w:p>
    <w:p>
      <w:pPr>
        <w:pStyle w:val="4"/>
        <w:jc w:val="both"/>
      </w:pPr>
      <w:bookmarkStart w:id="293" w:name="_Toc406753063"/>
      <w:r>
        <w:rPr>
          <w:rFonts w:hint="eastAsia"/>
        </w:rPr>
        <w:t>公文</w:t>
      </w:r>
      <w:r>
        <w:t>及事务处理</w:t>
      </w:r>
      <w:r>
        <w:rPr>
          <w:rFonts w:hint="eastAsia"/>
        </w:rPr>
        <w:t>大数据规划</w:t>
      </w:r>
      <w:bookmarkEnd w:id="293"/>
    </w:p>
    <w:p>
      <w:pPr>
        <w:pStyle w:val="39"/>
        <w:spacing w:before="156" w:after="156"/>
      </w:pPr>
      <w:r>
        <w:rPr>
          <w:rFonts w:hint="eastAsia"/>
        </w:rPr>
        <w:t>随着</w:t>
      </w:r>
      <w:r>
        <w:t>全省地市州、省直属单位</w:t>
      </w:r>
      <w:r>
        <w:rPr>
          <w:rFonts w:hint="eastAsia"/>
        </w:rPr>
        <w:t>的</w:t>
      </w:r>
      <w:r>
        <w:t>接入，甚至</w:t>
      </w:r>
      <w:r>
        <w:rPr>
          <w:rFonts w:hint="eastAsia"/>
        </w:rPr>
        <w:t>部分</w:t>
      </w:r>
      <w:r>
        <w:t>县乡</w:t>
      </w:r>
      <w:r>
        <w:rPr>
          <w:rFonts w:hint="eastAsia"/>
        </w:rPr>
        <w:t>的</w:t>
      </w:r>
      <w:r>
        <w:t>直接</w:t>
      </w:r>
      <w:r>
        <w:rPr>
          <w:rFonts w:hint="eastAsia"/>
        </w:rPr>
        <w:t>接入，本</w:t>
      </w:r>
      <w:r>
        <w:t>系统最终将</w:t>
      </w:r>
      <w:r>
        <w:rPr>
          <w:rFonts w:hint="eastAsia"/>
        </w:rPr>
        <w:t>允许</w:t>
      </w:r>
      <w:r>
        <w:t>全省超过</w:t>
      </w:r>
      <w:r>
        <w:rPr>
          <w:rFonts w:hint="eastAsia"/>
        </w:rPr>
        <w:t>20万</w:t>
      </w:r>
      <w:r>
        <w:t>公务员</w:t>
      </w:r>
      <w:r>
        <w:rPr>
          <w:rFonts w:hint="eastAsia"/>
        </w:rPr>
        <w:t>每天</w:t>
      </w:r>
      <w:ins w:id="829" w:author="y" w:date="2015-01-19T11:46:00Z">
        <w:r>
          <w:rPr>
            <w:rFonts w:hint="eastAsia"/>
          </w:rPr>
          <w:t>登录</w:t>
        </w:r>
      </w:ins>
      <w:del w:id="830" w:author="y" w:date="2015-01-19T11:46:00Z">
        <w:r>
          <w:rPr/>
          <w:delText>登陆</w:delText>
        </w:r>
      </w:del>
      <w:r>
        <w:t>并处理各种公文及</w:t>
      </w:r>
      <w:r>
        <w:rPr>
          <w:rFonts w:hint="eastAsia"/>
        </w:rPr>
        <w:t>事务</w:t>
      </w:r>
      <w:r>
        <w:t>。全省所有的政府</w:t>
      </w:r>
      <w:r>
        <w:rPr>
          <w:rFonts w:hint="eastAsia"/>
        </w:rPr>
        <w:t>办文</w:t>
      </w:r>
      <w:r>
        <w:t>、办事</w:t>
      </w:r>
      <w:r>
        <w:rPr>
          <w:rFonts w:hint="eastAsia"/>
        </w:rPr>
        <w:t>都将在</w:t>
      </w:r>
      <w:r>
        <w:t>本系统完成，</w:t>
      </w:r>
      <w:r>
        <w:rPr>
          <w:rFonts w:hint="eastAsia"/>
        </w:rPr>
        <w:t>也就是</w:t>
      </w:r>
      <w:r>
        <w:t>说相关的过程及</w:t>
      </w:r>
      <w:r>
        <w:rPr>
          <w:rFonts w:hint="eastAsia"/>
        </w:rPr>
        <w:t>结果</w:t>
      </w:r>
      <w:r>
        <w:t>数据会被记录下来</w:t>
      </w:r>
      <w:r>
        <w:rPr>
          <w:rFonts w:hint="eastAsia"/>
        </w:rPr>
        <w:t>。而</w:t>
      </w:r>
      <w:r>
        <w:t>这些</w:t>
      </w:r>
      <w:r>
        <w:rPr>
          <w:rFonts w:hint="eastAsia"/>
        </w:rPr>
        <w:t>数据能全面</w:t>
      </w:r>
      <w:r>
        <w:t>反映</w:t>
      </w:r>
      <w:r>
        <w:rPr>
          <w:rFonts w:hint="eastAsia"/>
        </w:rPr>
        <w:t>出</w:t>
      </w:r>
      <w:r>
        <w:t>全省各级政府的工作成绩</w:t>
      </w:r>
      <w:r>
        <w:rPr>
          <w:rFonts w:hint="eastAsia"/>
        </w:rPr>
        <w:t>和</w:t>
      </w:r>
      <w:r>
        <w:t>效率</w:t>
      </w:r>
      <w:r>
        <w:rPr>
          <w:rFonts w:hint="eastAsia"/>
        </w:rPr>
        <w:t>等</w:t>
      </w:r>
      <w:r>
        <w:t>。预计</w:t>
      </w:r>
      <w:r>
        <w:rPr>
          <w:rFonts w:hint="eastAsia"/>
        </w:rPr>
        <w:t>本系统</w:t>
      </w:r>
      <w:r>
        <w:t>会在</w:t>
      </w:r>
      <w:r>
        <w:rPr>
          <w:rFonts w:hint="eastAsia"/>
        </w:rPr>
        <w:t>2015年</w:t>
      </w:r>
      <w:r>
        <w:t>中旬得到</w:t>
      </w:r>
      <w:r>
        <w:rPr>
          <w:rFonts w:hint="eastAsia"/>
        </w:rPr>
        <w:t>全面应用。</w:t>
      </w:r>
    </w:p>
    <w:p>
      <w:pPr>
        <w:pStyle w:val="39"/>
        <w:spacing w:before="156" w:after="156"/>
      </w:pPr>
    </w:p>
    <w:p>
      <w:pPr>
        <w:pStyle w:val="4"/>
        <w:jc w:val="both"/>
        <w:rPr>
          <w:ins w:id="832" w:author="许胄资" w:date="2015-01-20T13:33:00Z"/>
        </w:rPr>
        <w:pPrChange w:id="831" w:author="许胄资" w:date="2015-01-20T13:33:00Z">
          <w:pPr/>
        </w:pPrChange>
      </w:pPr>
      <w:ins w:id="833" w:author="许胄资" w:date="2015-01-20T13:33:00Z">
        <w:bookmarkStart w:id="294" w:name="_Toc406753064"/>
        <w:r>
          <w:rPr>
            <w:rFonts w:hint="eastAsia"/>
            <w:lang w:eastAsia="zh-CN"/>
          </w:rPr>
          <w:t>门户大数据规划</w:t>
        </w:r>
      </w:ins>
    </w:p>
    <w:p>
      <w:pPr>
        <w:pStyle w:val="29"/>
        <w:widowControl w:val="0"/>
        <w:spacing w:before="120" w:beforeAutospacing="0" w:after="120" w:afterAutospacing="0" w:line="360" w:lineRule="auto"/>
        <w:ind w:left="0" w:right="0" w:firstLine="620"/>
        <w:jc w:val="both"/>
        <w:rPr>
          <w:ins w:id="834" w:author="许胄资" w:date="2015-01-20T13:34:00Z"/>
          <w:rFonts w:hint="eastAsia" w:ascii="仿宋" w:hAnsi="仿宋" w:eastAsia="仿宋" w:cs="仿宋"/>
          <w:lang w:eastAsia="zh-CN"/>
          <w:rPrChange w:id="835" w:author="许胄资" w:date="2015-01-20T13:34:00Z">
            <w:rPr>
              <w:rFonts w:hint="eastAsia" w:ascii="仿宋_GB2312" w:eastAsia="仿宋_GB2312" w:cs="仿宋_GB2312"/>
              <w:lang w:eastAsia="zh-CN"/>
            </w:rPr>
          </w:rPrChange>
        </w:rPr>
      </w:pPr>
      <w:ins w:id="836" w:author="许胄资" w:date="2015-01-20T13:34:00Z">
        <w:r>
          <w:rPr>
            <w:rFonts w:hint="eastAsia" w:ascii="仿宋" w:hAnsi="仿宋" w:eastAsia="仿宋" w:cs="仿宋"/>
            <w:kern w:val="2"/>
            <w:sz w:val="24"/>
            <w:szCs w:val="24"/>
            <w:lang w:val="en-US" w:eastAsia="zh-CN" w:bidi="ar-SA"/>
            <w:rPrChange w:id="837" w:author="许胄资" w:date="2015-01-20T13:34:00Z">
              <w:rPr>
                <w:rFonts w:hint="eastAsia" w:ascii="仿宋_GB2312" w:hAnsi="仿宋" w:eastAsia="仿宋_GB2312" w:cs="仿宋_GB2312"/>
                <w:kern w:val="2"/>
                <w:sz w:val="28"/>
                <w:szCs w:val="28"/>
                <w:lang w:val="en-US" w:eastAsia="zh-CN" w:bidi="ar-SA"/>
              </w:rPr>
            </w:rPrChange>
          </w:rPr>
          <w:t>随着全省地市州、省直属单位的接入，甚至部分县乡的直接接入，本系统最终将允许全省</w:t>
        </w:r>
      </w:ins>
      <w:ins w:id="838" w:author="许胄资" w:date="2015-01-20T13:34:00Z">
        <w:r>
          <w:rPr>
            <w:rFonts w:hint="eastAsia" w:ascii="仿宋" w:hAnsi="仿宋" w:eastAsia="仿宋" w:cs="仿宋"/>
            <w:kern w:val="2"/>
            <w:sz w:val="24"/>
            <w:szCs w:val="24"/>
            <w:lang w:val="en-US" w:eastAsia="zh-CN" w:bidi="ar-SA"/>
          </w:rPr>
          <w:t>上</w:t>
        </w:r>
      </w:ins>
      <w:ins w:id="839" w:author="许胄资" w:date="2015-01-20T13:34:00Z">
        <w:r>
          <w:rPr>
            <w:rFonts w:hint="eastAsia" w:ascii="仿宋" w:hAnsi="仿宋" w:eastAsia="仿宋" w:cs="仿宋"/>
            <w:kern w:val="2"/>
            <w:sz w:val="24"/>
            <w:szCs w:val="24"/>
            <w:lang w:val="en-US" w:eastAsia="zh-CN" w:bidi="ar-SA"/>
            <w:rPrChange w:id="840" w:author="许胄资" w:date="2015-01-20T13:34:00Z">
              <w:rPr>
                <w:rFonts w:hint="eastAsia" w:ascii="仿宋_GB2312" w:hAnsi="仿宋" w:eastAsia="仿宋_GB2312" w:cs="仿宋_GB2312"/>
                <w:kern w:val="2"/>
                <w:sz w:val="28"/>
                <w:szCs w:val="28"/>
                <w:lang w:val="en-US" w:eastAsia="zh-CN" w:bidi="ar-SA"/>
              </w:rPr>
            </w:rPrChange>
          </w:rPr>
          <w:t>万家单位每天通过登录，处理各类公务及对信息进行发布。全省所有的政府发布的工作数据，</w:t>
        </w:r>
      </w:ins>
      <w:ins w:id="841" w:author="许胄资" w:date="2015-01-20T13:35:00Z">
        <w:r>
          <w:rPr>
            <w:rFonts w:hint="eastAsia" w:ascii="仿宋" w:hAnsi="仿宋" w:eastAsia="仿宋" w:cs="仿宋"/>
            <w:kern w:val="2"/>
            <w:sz w:val="24"/>
            <w:szCs w:val="24"/>
            <w:lang w:val="en-US" w:eastAsia="zh-CN" w:bidi="ar-SA"/>
          </w:rPr>
          <w:t>人员的</w:t>
        </w:r>
      </w:ins>
      <w:ins w:id="842" w:author="许胄资" w:date="2015-01-20T13:34:00Z">
        <w:r>
          <w:rPr>
            <w:rFonts w:hint="eastAsia" w:ascii="仿宋" w:hAnsi="仿宋" w:eastAsia="仿宋" w:cs="仿宋"/>
            <w:kern w:val="2"/>
            <w:sz w:val="24"/>
            <w:szCs w:val="24"/>
            <w:lang w:val="en-US" w:eastAsia="zh-CN" w:bidi="ar-SA"/>
            <w:rPrChange w:id="843" w:author="许胄资" w:date="2015-01-20T13:34:00Z">
              <w:rPr>
                <w:rFonts w:hint="eastAsia" w:ascii="仿宋_GB2312" w:hAnsi="仿宋" w:eastAsia="仿宋_GB2312" w:cs="仿宋_GB2312"/>
                <w:kern w:val="2"/>
                <w:sz w:val="28"/>
                <w:szCs w:val="28"/>
                <w:lang w:val="en-US" w:eastAsia="zh-CN" w:bidi="ar-SA"/>
              </w:rPr>
            </w:rPrChange>
          </w:rPr>
          <w:t>登录</w:t>
        </w:r>
      </w:ins>
      <w:ins w:id="844" w:author="许胄资" w:date="2015-01-20T13:35:00Z">
        <w:r>
          <w:rPr>
            <w:rFonts w:hint="eastAsia" w:ascii="仿宋" w:hAnsi="仿宋" w:eastAsia="仿宋" w:cs="仿宋"/>
            <w:kern w:val="2"/>
            <w:sz w:val="24"/>
            <w:szCs w:val="24"/>
            <w:lang w:val="en-US" w:eastAsia="zh-CN" w:bidi="ar-SA"/>
          </w:rPr>
          <w:t>操作及过程日志、信息的发布与共享及访问数据、各</w:t>
        </w:r>
      </w:ins>
      <w:ins w:id="845" w:author="许胄资" w:date="2015-01-20T13:36:00Z">
        <w:r>
          <w:rPr>
            <w:rFonts w:hint="eastAsia" w:ascii="仿宋" w:hAnsi="仿宋" w:eastAsia="仿宋" w:cs="仿宋"/>
            <w:kern w:val="2"/>
            <w:sz w:val="24"/>
            <w:szCs w:val="24"/>
            <w:lang w:val="en-US" w:eastAsia="zh-CN" w:bidi="ar-SA"/>
          </w:rPr>
          <w:t>业务应用系统的导航</w:t>
        </w:r>
      </w:ins>
      <w:ins w:id="846" w:author="许胄资" w:date="2015-01-20T13:34:00Z">
        <w:r>
          <w:rPr>
            <w:rFonts w:hint="eastAsia" w:ascii="仿宋" w:hAnsi="仿宋" w:eastAsia="仿宋" w:cs="仿宋"/>
            <w:kern w:val="2"/>
            <w:sz w:val="24"/>
            <w:szCs w:val="24"/>
            <w:lang w:val="en-US" w:eastAsia="zh-CN" w:bidi="ar-SA"/>
            <w:rPrChange w:id="847" w:author="许胄资" w:date="2015-01-20T13:34:00Z">
              <w:rPr>
                <w:rFonts w:hint="eastAsia" w:ascii="仿宋_GB2312" w:hAnsi="仿宋" w:eastAsia="仿宋_GB2312" w:cs="仿宋_GB2312"/>
                <w:kern w:val="2"/>
                <w:sz w:val="28"/>
                <w:szCs w:val="28"/>
                <w:lang w:val="en-US" w:eastAsia="zh-CN" w:bidi="ar-SA"/>
              </w:rPr>
            </w:rPrChange>
          </w:rPr>
          <w:t>信息</w:t>
        </w:r>
      </w:ins>
      <w:ins w:id="848" w:author="许胄资" w:date="2015-01-20T13:36:00Z">
        <w:r>
          <w:rPr>
            <w:rFonts w:hint="eastAsia" w:ascii="仿宋" w:hAnsi="仿宋" w:eastAsia="仿宋" w:cs="仿宋"/>
            <w:kern w:val="2"/>
            <w:sz w:val="24"/>
            <w:szCs w:val="24"/>
            <w:lang w:val="en-US" w:eastAsia="zh-CN" w:bidi="ar-SA"/>
          </w:rPr>
          <w:t>等</w:t>
        </w:r>
      </w:ins>
      <w:ins w:id="849" w:author="许胄资" w:date="2015-01-20T13:35:00Z">
        <w:r>
          <w:rPr>
            <w:rFonts w:hint="eastAsia" w:ascii="仿宋" w:hAnsi="仿宋" w:eastAsia="仿宋" w:cs="仿宋"/>
            <w:kern w:val="2"/>
            <w:sz w:val="24"/>
            <w:szCs w:val="24"/>
            <w:lang w:val="en-US" w:eastAsia="zh-CN" w:bidi="ar-SA"/>
          </w:rPr>
          <w:t>；</w:t>
        </w:r>
      </w:ins>
      <w:ins w:id="850" w:author="许胄资" w:date="2015-01-20T13:34:00Z">
        <w:r>
          <w:rPr>
            <w:rFonts w:hint="eastAsia" w:ascii="仿宋" w:hAnsi="仿宋" w:eastAsia="仿宋" w:cs="仿宋"/>
            <w:kern w:val="2"/>
            <w:sz w:val="24"/>
            <w:szCs w:val="24"/>
            <w:lang w:val="en-US" w:eastAsia="zh-CN" w:bidi="ar-SA"/>
            <w:rPrChange w:id="851" w:author="许胄资" w:date="2015-01-20T13:34:00Z">
              <w:rPr>
                <w:rFonts w:hint="eastAsia" w:ascii="仿宋_GB2312" w:hAnsi="仿宋" w:eastAsia="仿宋_GB2312" w:cs="仿宋_GB2312"/>
                <w:kern w:val="2"/>
                <w:sz w:val="28"/>
                <w:szCs w:val="28"/>
                <w:lang w:val="en-US" w:eastAsia="zh-CN" w:bidi="ar-SA"/>
              </w:rPr>
            </w:rPrChange>
          </w:rPr>
          <w:t>都将在本系统中得到记录，甚至可以对接入系统推送上来的信息进行汇总，这些数据将能反映出全省各单位、各部门的工作成绩。</w:t>
        </w:r>
      </w:ins>
    </w:p>
    <w:p>
      <w:pPr>
        <w:rPr>
          <w:ins w:id="852" w:author="许胄资" w:date="2015-01-20T13:33:00Z"/>
        </w:rPr>
      </w:pPr>
    </w:p>
    <w:p>
      <w:pPr>
        <w:pStyle w:val="4"/>
        <w:jc w:val="both"/>
        <w:pPrChange w:id="853" w:author="许胄资" w:date="2015-01-20T13:33:00Z">
          <w:pPr/>
        </w:pPrChange>
      </w:pPr>
      <w:r>
        <w:rPr>
          <w:rFonts w:hint="eastAsia"/>
        </w:rPr>
        <w:t>数据库</w:t>
      </w:r>
      <w:r>
        <w:t>设计</w:t>
      </w:r>
      <w:bookmarkEnd w:id="294"/>
    </w:p>
    <w:p>
      <w:pPr>
        <w:pStyle w:val="39"/>
        <w:spacing w:before="156" w:after="156"/>
      </w:pPr>
      <w:r>
        <w:rPr>
          <w:rFonts w:hint="eastAsia"/>
        </w:rPr>
        <w:t>关键数据表设计</w:t>
      </w:r>
      <w:r>
        <w:t>如下</w:t>
      </w:r>
      <w:r>
        <w:rPr>
          <w:rFonts w:hint="eastAsia"/>
        </w:rPr>
        <w:t>，</w:t>
      </w:r>
      <w:r>
        <w:t>包括组织</w:t>
      </w:r>
      <w:r>
        <w:rPr>
          <w:rFonts w:hint="eastAsia"/>
        </w:rPr>
        <w:t>和人员</w:t>
      </w:r>
      <w:r>
        <w:t>、</w:t>
      </w:r>
      <w:r>
        <w:rPr>
          <w:rFonts w:hint="eastAsia"/>
        </w:rPr>
        <w:t>工作流、</w:t>
      </w:r>
      <w:r>
        <w:t>交换</w:t>
      </w:r>
      <w:r>
        <w:rPr>
          <w:rFonts w:hint="eastAsia"/>
        </w:rPr>
        <w:t>，</w:t>
      </w:r>
      <w:r>
        <w:t>这三者是</w:t>
      </w:r>
      <w:r>
        <w:rPr>
          <w:rFonts w:hint="eastAsia"/>
        </w:rPr>
        <w:t>办公</w:t>
      </w:r>
      <w:r>
        <w:t>和交换</w:t>
      </w:r>
      <w:r>
        <w:rPr>
          <w:rFonts w:hint="eastAsia"/>
        </w:rPr>
        <w:t>等</w:t>
      </w:r>
      <w:r>
        <w:t>相关功能的核心。</w:t>
      </w:r>
    </w:p>
    <w:p>
      <w:pPr>
        <w:pStyle w:val="39"/>
        <w:spacing w:before="156" w:after="156"/>
      </w:pPr>
      <w:r>
        <w:rPr>
          <w:rFonts w:hint="eastAsia"/>
        </w:rPr>
        <w:t>组织模型：</w:t>
      </w:r>
    </w:p>
    <w:p>
      <w:pPr>
        <w:pStyle w:val="39"/>
        <w:spacing w:before="156" w:after="156"/>
        <w:ind w:firstLine="0"/>
      </w:pPr>
      <w:r>
        <w:rPr>
          <w:rFonts w:ascii="Times New Roman" w:hAnsi="Times New Roman" w:eastAsia="仿宋" w:cs="Times New Roman"/>
          <w:kern w:val="2"/>
          <w:sz w:val="24"/>
          <w:szCs w:val="24"/>
          <w:lang w:val="en-US" w:eastAsia="zh-CN" w:bidi="ar-SA"/>
        </w:rPr>
        <w:pict>
          <v:shape id="图片 13" o:spid="_x0000_s1061" type="#_x0000_t75" style="height:597.8pt;width:415.3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pStyle w:val="39"/>
        <w:spacing w:before="156" w:after="156"/>
        <w:ind w:firstLine="0"/>
      </w:pPr>
    </w:p>
    <w:p>
      <w:pPr>
        <w:pStyle w:val="39"/>
        <w:spacing w:before="156" w:after="156"/>
        <w:ind w:firstLine="0"/>
      </w:pPr>
      <w:r>
        <w:tab/>
      </w:r>
      <w:r>
        <w:rPr>
          <w:rFonts w:hint="eastAsia"/>
        </w:rPr>
        <w:t>工作流：</w:t>
      </w:r>
    </w:p>
    <w:p>
      <w:pPr>
        <w:pStyle w:val="39"/>
        <w:spacing w:before="156" w:after="156"/>
        <w:ind w:firstLine="0"/>
      </w:pPr>
      <w:r>
        <w:rPr>
          <w:rFonts w:hint="eastAsia" w:ascii="Times New Roman" w:hAnsi="Times New Roman" w:eastAsia="仿宋" w:cs="Times New Roman"/>
          <w:kern w:val="2"/>
          <w:sz w:val="24"/>
          <w:szCs w:val="24"/>
          <w:lang w:val="en-US" w:eastAsia="zh-CN" w:bidi="ar-SA"/>
        </w:rPr>
        <w:pict>
          <v:shape id="图片 14" o:spid="_x0000_s1062" type="#_x0000_t75" style="height:388.9pt;width:415.3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pStyle w:val="39"/>
        <w:spacing w:before="156" w:after="156"/>
        <w:ind w:firstLine="0"/>
      </w:pPr>
      <w:r>
        <w:tab/>
      </w:r>
      <w:r>
        <w:rPr>
          <w:rFonts w:hint="eastAsia"/>
        </w:rPr>
        <w:t>交换</w:t>
      </w:r>
      <w:r>
        <w:t>：</w:t>
      </w:r>
    </w:p>
    <w:p>
      <w:pPr>
        <w:pStyle w:val="39"/>
        <w:spacing w:before="156" w:after="156"/>
        <w:ind w:firstLine="0"/>
      </w:pPr>
      <w:r>
        <w:rPr>
          <w:rFonts w:ascii="Times New Roman" w:hAnsi="Times New Roman" w:eastAsia="仿宋" w:cs="Times New Roman"/>
          <w:kern w:val="2"/>
          <w:sz w:val="24"/>
          <w:szCs w:val="24"/>
          <w:lang w:val="en-US" w:eastAsia="zh-CN" w:bidi="ar-SA"/>
        </w:rPr>
        <w:pict>
          <v:shape id="图片 15" o:spid="_x0000_s1063" type="#_x0000_t75" style="height:352.5pt;width:415.3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pStyle w:val="39"/>
        <w:spacing w:before="156" w:after="156"/>
        <w:ind w:firstLine="0"/>
      </w:pPr>
      <w:r>
        <w:tab/>
      </w:r>
    </w:p>
    <w:p>
      <w:pPr>
        <w:widowControl/>
        <w:snapToGrid w:val="0"/>
        <w:spacing w:before="240" w:after="240" w:line="360" w:lineRule="auto"/>
        <w:rPr>
          <w:rFonts w:ascii="仿宋" w:hAnsi="仿宋"/>
          <w:color w:val="FF0000"/>
          <w:kern w:val="0"/>
        </w:rPr>
      </w:pPr>
    </w:p>
    <w:p>
      <w:pPr>
        <w:pStyle w:val="3"/>
        <w:spacing w:before="312" w:after="156"/>
      </w:pPr>
      <w:bookmarkStart w:id="295" w:name="_Toc407110462"/>
      <w:bookmarkStart w:id="296" w:name="_Toc407110734"/>
      <w:bookmarkStart w:id="297" w:name="_Toc407110802"/>
      <w:bookmarkStart w:id="298" w:name="_Toc407119596"/>
      <w:r>
        <w:t>应用支撑平台和应用系统建设</w:t>
      </w:r>
      <w:r>
        <w:rPr>
          <w:rFonts w:hint="eastAsia"/>
        </w:rPr>
        <w:t>方案</w:t>
      </w:r>
      <w:bookmarkEnd w:id="295"/>
      <w:bookmarkEnd w:id="296"/>
      <w:bookmarkEnd w:id="297"/>
      <w:bookmarkEnd w:id="298"/>
    </w:p>
    <w:p>
      <w:pPr>
        <w:pStyle w:val="4"/>
        <w:jc w:val="both"/>
        <w:rPr>
          <w:color w:val="FF0000"/>
          <w:rPrChange w:id="854" w:author="y" w:date="2015-01-19T11:47:00Z">
            <w:rPr/>
          </w:rPrChange>
        </w:rPr>
      </w:pPr>
      <w:commentRangeStart w:id="7"/>
      <w:bookmarkStart w:id="299" w:name="_Toc406753066"/>
      <w:r>
        <w:rPr>
          <w:rFonts w:hint="eastAsia"/>
          <w:color w:val="FF0000"/>
          <w:rPrChange w:id="855" w:author="y" w:date="2015-01-19T11:47:00Z">
            <w:rPr>
              <w:rFonts w:hint="eastAsia"/>
            </w:rPr>
          </w:rPrChange>
        </w:rPr>
        <w:t>工作量预估</w:t>
      </w:r>
      <w:bookmarkEnd w:id="299"/>
      <w:commentRangeEnd w:id="7"/>
      <w:r>
        <w:rPr>
          <w:rStyle w:val="35"/>
          <w:rFonts w:ascii="Times New Roman" w:hAnsi="Times New Roman" w:eastAsia="宋体"/>
          <w:color w:val="FF0000"/>
          <w:rPrChange w:id="856" w:author="y" w:date="2015-01-19T11:47:00Z">
            <w:rPr>
              <w:rStyle w:val="35"/>
              <w:rFonts w:ascii="Times New Roman" w:hAnsi="Times New Roman" w:eastAsia="宋体"/>
            </w:rPr>
          </w:rPrChange>
        </w:rPr>
        <w:commentReference w:id="7"/>
      </w:r>
    </w:p>
    <w:p>
      <w:pPr>
        <w:pStyle w:val="39"/>
        <w:spacing w:before="156" w:after="156"/>
      </w:pPr>
      <w:r>
        <w:rPr>
          <w:rFonts w:hint="eastAsia"/>
        </w:rPr>
        <w:t>下面是</w:t>
      </w:r>
      <w:r>
        <w:t>从</w:t>
      </w:r>
      <w:r>
        <w:rPr>
          <w:rFonts w:hint="eastAsia"/>
        </w:rPr>
        <w:t>需求分析</w:t>
      </w:r>
      <w:r>
        <w:t>、系统设计、</w:t>
      </w:r>
      <w:r>
        <w:rPr>
          <w:rFonts w:hint="eastAsia"/>
        </w:rPr>
        <w:t>程序</w:t>
      </w:r>
      <w:r>
        <w:t>开发、系统测试</w:t>
      </w:r>
      <w:r>
        <w:rPr>
          <w:rFonts w:hint="eastAsia"/>
        </w:rPr>
        <w:t>四方面</w:t>
      </w:r>
      <w:r>
        <w:t>对本系统</w:t>
      </w:r>
      <w:r>
        <w:rPr>
          <w:rFonts w:hint="eastAsia"/>
        </w:rPr>
        <w:t>研发</w:t>
      </w:r>
      <w:r>
        <w:t>工作量</w:t>
      </w:r>
      <w:r>
        <w:rPr>
          <w:rFonts w:hint="eastAsia"/>
        </w:rPr>
        <w:t>的</w:t>
      </w:r>
      <w:r>
        <w:t>预估。</w:t>
      </w:r>
    </w:p>
    <w:tbl>
      <w:tblPr>
        <w:tblStyle w:val="36"/>
        <w:tblW w:w="9054" w:type="dxa"/>
        <w:tblInd w:w="126"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
      <w:tblGrid>
        <w:gridCol w:w="975"/>
        <w:gridCol w:w="1701"/>
        <w:gridCol w:w="1134"/>
        <w:gridCol w:w="2551"/>
        <w:gridCol w:w="1418"/>
        <w:gridCol w:w="1275"/>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281" w:hRule="atLeast"/>
        </w:trPr>
        <w:tc>
          <w:tcPr>
            <w:tcW w:w="975" w:type="dxa"/>
            <w:shd w:val="clear" w:color="000000" w:fill="B8CCE4"/>
            <w:vAlign w:val="center"/>
          </w:tcPr>
          <w:p>
            <w:pPr>
              <w:widowControl/>
              <w:ind w:left="0" w:right="0"/>
              <w:jc w:val="center"/>
              <w:rPr>
                <w:rFonts w:hint="default" w:ascii="微软雅黑" w:hAnsi="微软雅黑" w:eastAsia="微软雅黑" w:cs="Calibri"/>
                <w:b/>
                <w:bCs/>
                <w:color w:val="000000"/>
                <w:kern w:val="0"/>
                <w:sz w:val="18"/>
                <w:szCs w:val="20"/>
              </w:rPr>
            </w:pPr>
            <w:r>
              <w:rPr>
                <w:rFonts w:hint="eastAsia" w:ascii="微软雅黑" w:hAnsi="微软雅黑" w:eastAsia="微软雅黑" w:cs="Calibri"/>
                <w:b/>
                <w:bCs/>
                <w:color w:val="000000"/>
                <w:kern w:val="0"/>
                <w:sz w:val="18"/>
                <w:szCs w:val="22"/>
              </w:rPr>
              <w:t>项目阶段</w:t>
            </w:r>
          </w:p>
        </w:tc>
        <w:tc>
          <w:tcPr>
            <w:tcW w:w="1701" w:type="dxa"/>
            <w:shd w:val="clear" w:color="000000" w:fill="B8CCE4"/>
            <w:vAlign w:val="center"/>
          </w:tcPr>
          <w:p>
            <w:pPr>
              <w:widowControl/>
              <w:ind w:left="0" w:right="0"/>
              <w:jc w:val="center"/>
              <w:rPr>
                <w:rFonts w:hint="default" w:ascii="微软雅黑" w:hAnsi="微软雅黑" w:eastAsia="微软雅黑" w:cs="Calibri"/>
                <w:b/>
                <w:bCs/>
                <w:color w:val="000000"/>
                <w:kern w:val="0"/>
                <w:sz w:val="18"/>
                <w:szCs w:val="20"/>
              </w:rPr>
            </w:pPr>
            <w:r>
              <w:rPr>
                <w:rFonts w:hint="eastAsia" w:ascii="微软雅黑" w:hAnsi="微软雅黑" w:eastAsia="微软雅黑" w:cs="Calibri"/>
                <w:b/>
                <w:bCs/>
                <w:color w:val="000000"/>
                <w:kern w:val="0"/>
                <w:sz w:val="18"/>
                <w:szCs w:val="22"/>
              </w:rPr>
              <w:t>工作目标</w:t>
            </w:r>
          </w:p>
        </w:tc>
        <w:tc>
          <w:tcPr>
            <w:tcW w:w="1134" w:type="dxa"/>
            <w:shd w:val="clear" w:color="000000" w:fill="B8CCE4"/>
            <w:vAlign w:val="center"/>
          </w:tcPr>
          <w:p>
            <w:pPr>
              <w:widowControl/>
              <w:ind w:left="0" w:right="0"/>
              <w:jc w:val="center"/>
              <w:rPr>
                <w:rFonts w:hint="default" w:ascii="微软雅黑" w:hAnsi="微软雅黑" w:eastAsia="微软雅黑" w:cs="Calibri"/>
                <w:b/>
                <w:bCs/>
                <w:color w:val="000000"/>
                <w:kern w:val="0"/>
                <w:sz w:val="18"/>
                <w:szCs w:val="20"/>
              </w:rPr>
            </w:pPr>
            <w:r>
              <w:rPr>
                <w:rFonts w:hint="eastAsia" w:ascii="微软雅黑" w:hAnsi="微软雅黑" w:eastAsia="微软雅黑" w:cs="Calibri"/>
                <w:b/>
                <w:bCs/>
                <w:color w:val="000000"/>
                <w:kern w:val="0"/>
                <w:sz w:val="18"/>
                <w:szCs w:val="22"/>
              </w:rPr>
              <w:t>工作细分</w:t>
            </w:r>
          </w:p>
        </w:tc>
        <w:tc>
          <w:tcPr>
            <w:tcW w:w="2551" w:type="dxa"/>
            <w:shd w:val="clear" w:color="000000" w:fill="B8CCE4"/>
            <w:vAlign w:val="center"/>
          </w:tcPr>
          <w:p>
            <w:pPr>
              <w:widowControl/>
              <w:ind w:left="0" w:right="0"/>
              <w:jc w:val="center"/>
              <w:rPr>
                <w:rFonts w:hint="default" w:ascii="微软雅黑" w:hAnsi="微软雅黑" w:eastAsia="微软雅黑" w:cs="Calibri"/>
                <w:b/>
                <w:bCs/>
                <w:color w:val="000000"/>
                <w:kern w:val="0"/>
                <w:sz w:val="18"/>
                <w:szCs w:val="20"/>
              </w:rPr>
            </w:pPr>
            <w:r>
              <w:rPr>
                <w:rFonts w:hint="eastAsia" w:ascii="微软雅黑" w:hAnsi="微软雅黑" w:eastAsia="微软雅黑" w:cs="Calibri"/>
                <w:b/>
                <w:bCs/>
                <w:color w:val="000000"/>
                <w:kern w:val="0"/>
                <w:sz w:val="18"/>
                <w:szCs w:val="22"/>
              </w:rPr>
              <w:t>工作内容</w:t>
            </w:r>
          </w:p>
        </w:tc>
        <w:tc>
          <w:tcPr>
            <w:tcW w:w="1418" w:type="dxa"/>
            <w:shd w:val="clear" w:color="000000" w:fill="B8CCE4"/>
            <w:vAlign w:val="center"/>
          </w:tcPr>
          <w:p>
            <w:pPr>
              <w:widowControl/>
              <w:ind w:left="0" w:right="0"/>
              <w:jc w:val="center"/>
              <w:rPr>
                <w:rFonts w:hint="default" w:ascii="微软雅黑" w:hAnsi="微软雅黑" w:eastAsia="微软雅黑" w:cs="Calibri"/>
                <w:b/>
                <w:bCs/>
                <w:color w:val="000000"/>
                <w:kern w:val="0"/>
                <w:sz w:val="18"/>
                <w:szCs w:val="20"/>
              </w:rPr>
            </w:pPr>
            <w:r>
              <w:rPr>
                <w:rFonts w:hint="eastAsia" w:ascii="微软雅黑" w:hAnsi="微软雅黑" w:eastAsia="微软雅黑" w:cs="Calibri"/>
                <w:b/>
                <w:bCs/>
                <w:color w:val="000000"/>
                <w:kern w:val="0"/>
                <w:sz w:val="18"/>
                <w:szCs w:val="22"/>
              </w:rPr>
              <w:t>投入人员</w:t>
            </w:r>
          </w:p>
        </w:tc>
        <w:tc>
          <w:tcPr>
            <w:tcW w:w="1275" w:type="dxa"/>
            <w:shd w:val="clear" w:color="000000" w:fill="B8CCE4"/>
            <w:vAlign w:val="center"/>
          </w:tcPr>
          <w:p>
            <w:pPr>
              <w:widowControl/>
              <w:ind w:left="0" w:right="0"/>
              <w:jc w:val="center"/>
              <w:rPr>
                <w:rFonts w:hint="default" w:ascii="微软雅黑" w:hAnsi="微软雅黑" w:eastAsia="微软雅黑" w:cs="Calibri"/>
                <w:b/>
                <w:bCs/>
                <w:color w:val="000000"/>
                <w:kern w:val="0"/>
                <w:sz w:val="18"/>
                <w:szCs w:val="20"/>
              </w:rPr>
            </w:pPr>
            <w:r>
              <w:rPr>
                <w:rFonts w:hint="eastAsia" w:ascii="微软雅黑" w:hAnsi="微软雅黑" w:eastAsia="微软雅黑" w:cs="Calibri"/>
                <w:b/>
                <w:bCs/>
                <w:color w:val="000000"/>
                <w:kern w:val="0"/>
                <w:sz w:val="18"/>
                <w:szCs w:val="22"/>
              </w:rPr>
              <w:t>工作量</w:t>
            </w:r>
          </w:p>
          <w:p>
            <w:pPr>
              <w:widowControl/>
              <w:ind w:left="0" w:right="0"/>
              <w:jc w:val="center"/>
              <w:rPr>
                <w:rFonts w:hint="default" w:ascii="微软雅黑" w:hAnsi="微软雅黑" w:eastAsia="微软雅黑" w:cs="Calibri"/>
                <w:b/>
                <w:bCs/>
                <w:color w:val="000000"/>
                <w:kern w:val="0"/>
                <w:sz w:val="18"/>
                <w:szCs w:val="20"/>
              </w:rPr>
            </w:pPr>
            <w:r>
              <w:rPr>
                <w:rFonts w:hint="eastAsia" w:ascii="微软雅黑" w:hAnsi="微软雅黑" w:eastAsia="微软雅黑" w:cs="Calibri"/>
                <w:b/>
                <w:bCs/>
                <w:color w:val="000000"/>
                <w:kern w:val="0"/>
                <w:sz w:val="18"/>
                <w:szCs w:val="22"/>
              </w:rPr>
              <w:t>(单位：人天)</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795" w:hRule="atLeast"/>
        </w:trPr>
        <w:tc>
          <w:tcPr>
            <w:tcW w:w="975" w:type="dxa"/>
            <w:vMerge w:val="restart"/>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需求分析</w:t>
            </w:r>
          </w:p>
        </w:tc>
        <w:tc>
          <w:tcPr>
            <w:tcW w:w="1701" w:type="dxa"/>
            <w:vMerge w:val="restart"/>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按需求调研结果，设计需求说明书，由建设双方共同评审前确认需求说明书，依说明书提出建设方案，确定工作内容和工作量。</w:t>
            </w:r>
          </w:p>
        </w:tc>
        <w:tc>
          <w:tcPr>
            <w:tcW w:w="1134" w:type="dxa"/>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需求调研</w:t>
            </w:r>
          </w:p>
        </w:tc>
        <w:tc>
          <w:tcPr>
            <w:tcW w:w="2551"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通过调研访谈、座谈会、应用回访等方式确定项目目标和范围等。</w:t>
            </w:r>
          </w:p>
        </w:tc>
        <w:tc>
          <w:tcPr>
            <w:tcW w:w="1418"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高级咨询顾问</w:t>
            </w:r>
          </w:p>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系统分析师</w:t>
            </w:r>
          </w:p>
        </w:tc>
        <w:tc>
          <w:tcPr>
            <w:tcW w:w="1275" w:type="dxa"/>
            <w:vMerge w:val="restart"/>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64</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75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需求分析</w:t>
            </w:r>
          </w:p>
        </w:tc>
        <w:tc>
          <w:tcPr>
            <w:tcW w:w="2551"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分析系统各个功能模块的优化方案细节要求及客户需求。</w:t>
            </w:r>
          </w:p>
        </w:tc>
        <w:tc>
          <w:tcPr>
            <w:tcW w:w="1418"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高级咨询顾问</w:t>
            </w:r>
          </w:p>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系统分析师</w:t>
            </w:r>
          </w:p>
        </w:tc>
        <w:tc>
          <w:tcPr>
            <w:tcW w:w="1275" w:type="dxa"/>
            <w:vMerge w:val="continue"/>
            <w:vAlign w:val="center"/>
          </w:tcPr>
          <w:p>
            <w:pPr>
              <w:widowControl/>
              <w:ind w:left="0" w:right="0"/>
              <w:rPr>
                <w:rFonts w:hint="default" w:ascii="微软雅黑" w:hAnsi="微软雅黑" w:eastAsia="微软雅黑" w:cs="Calibri"/>
                <w:color w:val="000000"/>
                <w:kern w:val="0"/>
                <w:sz w:val="18"/>
                <w:szCs w:val="20"/>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08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需求方案设计编制</w:t>
            </w:r>
          </w:p>
        </w:tc>
        <w:tc>
          <w:tcPr>
            <w:tcW w:w="2551"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分析系统需求，编制需求分析方案。</w:t>
            </w:r>
          </w:p>
        </w:tc>
        <w:tc>
          <w:tcPr>
            <w:tcW w:w="1418"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高级咨询顾问</w:t>
            </w:r>
          </w:p>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系统分析师</w:t>
            </w:r>
          </w:p>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架构师</w:t>
            </w:r>
          </w:p>
        </w:tc>
        <w:tc>
          <w:tcPr>
            <w:tcW w:w="1275" w:type="dxa"/>
            <w:vMerge w:val="continue"/>
            <w:vAlign w:val="center"/>
          </w:tcPr>
          <w:p>
            <w:pPr>
              <w:widowControl/>
              <w:ind w:left="0" w:right="0"/>
              <w:rPr>
                <w:rFonts w:hint="default" w:ascii="微软雅黑" w:hAnsi="微软雅黑" w:eastAsia="微软雅黑" w:cs="Calibri"/>
                <w:color w:val="000000"/>
                <w:kern w:val="0"/>
                <w:sz w:val="18"/>
                <w:szCs w:val="20"/>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trPr>
        <w:tc>
          <w:tcPr>
            <w:tcW w:w="975" w:type="dxa"/>
            <w:vMerge w:val="restart"/>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系统设计</w:t>
            </w:r>
          </w:p>
        </w:tc>
        <w:tc>
          <w:tcPr>
            <w:tcW w:w="1701" w:type="dxa"/>
            <w:vMerge w:val="restart"/>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系统的总体规划设计、体系架构设计、技术框架设计、应用功能设计、实施方案、培训推广方案设计以及后期的客户化定制开发的设计。</w:t>
            </w:r>
          </w:p>
        </w:tc>
        <w:tc>
          <w:tcPr>
            <w:tcW w:w="1134" w:type="dxa"/>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架构设计</w:t>
            </w:r>
          </w:p>
        </w:tc>
        <w:tc>
          <w:tcPr>
            <w:tcW w:w="2551"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系统架构设计及评审</w:t>
            </w:r>
          </w:p>
        </w:tc>
        <w:tc>
          <w:tcPr>
            <w:tcW w:w="1418"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架构师</w:t>
            </w:r>
          </w:p>
        </w:tc>
        <w:tc>
          <w:tcPr>
            <w:tcW w:w="1275" w:type="dxa"/>
            <w:vMerge w:val="restart"/>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90</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3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概要设计</w:t>
            </w:r>
          </w:p>
        </w:tc>
        <w:tc>
          <w:tcPr>
            <w:tcW w:w="2551"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系统概要设计及评审</w:t>
            </w:r>
          </w:p>
        </w:tc>
        <w:tc>
          <w:tcPr>
            <w:tcW w:w="1418"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架构师</w:t>
            </w:r>
          </w:p>
        </w:tc>
        <w:tc>
          <w:tcPr>
            <w:tcW w:w="1275" w:type="dxa"/>
            <w:vMerge w:val="continue"/>
            <w:vAlign w:val="center"/>
          </w:tcPr>
          <w:p>
            <w:pPr>
              <w:widowControl/>
              <w:ind w:left="0" w:right="0"/>
              <w:rPr>
                <w:rFonts w:hint="default" w:ascii="微软雅黑" w:hAnsi="微软雅黑" w:eastAsia="微软雅黑" w:cs="Calibri"/>
                <w:color w:val="000000"/>
                <w:kern w:val="0"/>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185"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详细设计</w:t>
            </w:r>
          </w:p>
        </w:tc>
        <w:tc>
          <w:tcPr>
            <w:tcW w:w="2551"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系统详细设计及评审</w:t>
            </w:r>
          </w:p>
        </w:tc>
        <w:tc>
          <w:tcPr>
            <w:tcW w:w="1418"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架构师</w:t>
            </w:r>
          </w:p>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系统分析师</w:t>
            </w:r>
          </w:p>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高级程序员</w:t>
            </w:r>
          </w:p>
        </w:tc>
        <w:tc>
          <w:tcPr>
            <w:tcW w:w="1275" w:type="dxa"/>
            <w:vMerge w:val="continue"/>
            <w:vAlign w:val="center"/>
          </w:tcPr>
          <w:p>
            <w:pPr>
              <w:widowControl/>
              <w:ind w:left="0" w:right="0"/>
              <w:rPr>
                <w:rFonts w:hint="default" w:ascii="微软雅黑" w:hAnsi="微软雅黑" w:eastAsia="微软雅黑" w:cs="Calibri"/>
                <w:color w:val="000000"/>
                <w:kern w:val="0"/>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855"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数据库设计</w:t>
            </w:r>
          </w:p>
        </w:tc>
        <w:tc>
          <w:tcPr>
            <w:tcW w:w="2551"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系统数据模型设计及评审</w:t>
            </w:r>
          </w:p>
        </w:tc>
        <w:tc>
          <w:tcPr>
            <w:tcW w:w="1418" w:type="dxa"/>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架构师</w:t>
            </w:r>
          </w:p>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系统分析师</w:t>
            </w:r>
          </w:p>
        </w:tc>
        <w:tc>
          <w:tcPr>
            <w:tcW w:w="1275" w:type="dxa"/>
            <w:vMerge w:val="continue"/>
            <w:vAlign w:val="center"/>
          </w:tcPr>
          <w:p>
            <w:pPr>
              <w:widowControl/>
              <w:ind w:left="0" w:right="0"/>
              <w:rPr>
                <w:rFonts w:hint="default" w:ascii="微软雅黑" w:hAnsi="微软雅黑" w:eastAsia="微软雅黑" w:cs="Calibri"/>
                <w:color w:val="000000"/>
                <w:kern w:val="0"/>
                <w:sz w:val="18"/>
                <w:szCs w:val="18"/>
              </w:rP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410" w:hRule="atLeast"/>
        </w:trPr>
        <w:tc>
          <w:tcPr>
            <w:tcW w:w="975" w:type="dxa"/>
            <w:vMerge w:val="restart"/>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程序开发</w:t>
            </w:r>
          </w:p>
        </w:tc>
        <w:tc>
          <w:tcPr>
            <w:tcW w:w="1701" w:type="dxa"/>
            <w:vMerge w:val="restart"/>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开发工作全过程涉及到的代码编写和代码管理等方面的工作</w:t>
            </w: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组织架构改造阶段</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1.完成主体应用沟通。应用，技术方案确定，启动开发</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2.完成云组织的开发工作，能够在GCCP上注册单位，管理权限，能够同步组织机构，能够在选人界面访问组织机构</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3.完成GCCP管理系统的主体界面，并完成其必须的分区，密码等功能。</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4.完成省信息中心的需求响应</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高级程序员</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中级程序员</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375</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35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完成交换适配</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1.完成云交换（公文，文档，公共信息交换）功能</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2.完成云交换信息在GCCP管理系统中的查看</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高级程序员</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中级程序员</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214</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915"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完成共享信息开发</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1.完成云共享（公共信息共享）功能</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2.完成云共享信息在GCCP管理系统中的查看</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3.提供GCCP门户需要的数据接口</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高级程序员</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中级程序员</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117</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02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完成跨单位协作</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1.完成协同在GCCP下单位间的协作</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2.完成大协同功能在GCCP中的呈现</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3.完成协同，大协同信息在GCCP管理系统中的查看</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高级程序员</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中级程序员</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264</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35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GCCP的小点完善与交付部署</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1.完成GCCP管理系统的其他功能如日志</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2.完成云交换信息的统计功能</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3.提升系统的安全等级</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4.提升系统的整体性能，稳定性</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高级程序员</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中级程序员</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220</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66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实施改造</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根据客户数据和软硬件环境及遗留系统的整合要求，改造产品的适应性，兼容其他系统的同时，简化实施工作量</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高级程序员</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中级程序员</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245</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126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稳定性改造</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结合性能测试，重构或改造底层交换机制，确保项目设计目标内的稳定性，无重大性能问题</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高级程序员</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中级程序员</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138</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66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公文改造</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根据客户使用习惯改造G6公文，包括：公文流转模型改造，延期申请开发，领导批示开发，与书生系统整合。</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高级程序员</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中级程序员</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109</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375" w:hRule="atLeast"/>
        </w:trPr>
        <w:tc>
          <w:tcPr>
            <w:tcW w:w="975" w:type="dxa"/>
            <w:vMerge w:val="restart"/>
            <w:shd w:val="clear" w:color="000000" w:fill="FFFFFF"/>
            <w:vAlign w:val="center"/>
          </w:tcPr>
          <w:p>
            <w:pPr>
              <w:widowControl/>
              <w:ind w:left="0" w:right="0"/>
              <w:jc w:val="center"/>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系统测试</w:t>
            </w:r>
          </w:p>
        </w:tc>
        <w:tc>
          <w:tcPr>
            <w:tcW w:w="1701" w:type="dxa"/>
            <w:vMerge w:val="restart"/>
            <w:shd w:val="clear" w:color="000000" w:fill="FFFFFF"/>
            <w:vAlign w:val="center"/>
          </w:tcPr>
          <w:p>
            <w:pPr>
              <w:widowControl/>
              <w:ind w:left="0" w:right="0"/>
              <w:rPr>
                <w:rFonts w:hint="default" w:ascii="微软雅黑" w:hAnsi="微软雅黑" w:eastAsia="微软雅黑" w:cs="Calibri"/>
                <w:color w:val="000000"/>
                <w:kern w:val="0"/>
                <w:sz w:val="18"/>
                <w:szCs w:val="20"/>
              </w:rPr>
            </w:pPr>
            <w:r>
              <w:rPr>
                <w:rFonts w:hint="eastAsia" w:ascii="微软雅黑" w:hAnsi="微软雅黑" w:eastAsia="微软雅黑" w:cs="Calibri"/>
                <w:color w:val="000000"/>
                <w:kern w:val="0"/>
                <w:sz w:val="18"/>
                <w:szCs w:val="20"/>
              </w:rPr>
              <w:t>开发工作全过程涉及到的代码测试、应用功能测试、系统性能测试等工作</w:t>
            </w: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功能测试</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根据开发的节奏，完成GCCP和公文改造的功能测试</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高级测试工程师</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126</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720"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集成测试</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在功能开发基本完成的基础上，一方面完成功能之间的集成测试，一方面完成与客户数据、软硬件环境等的集成测试</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高级测试工程师</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中级测试工程师</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148</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CellMar>
            <w:top w:w="0" w:type="dxa"/>
            <w:left w:w="108" w:type="dxa"/>
            <w:bottom w:w="0" w:type="dxa"/>
            <w:right w:w="108" w:type="dxa"/>
          </w:tblCellMar>
        </w:tblPrEx>
        <w:trPr>
          <w:trHeight w:val="465" w:hRule="atLeast"/>
        </w:trPr>
        <w:tc>
          <w:tcPr>
            <w:tcW w:w="975"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701" w:type="dxa"/>
            <w:vMerge w:val="continue"/>
            <w:vAlign w:val="center"/>
          </w:tcPr>
          <w:p>
            <w:pPr>
              <w:widowControl/>
              <w:ind w:left="0" w:right="0"/>
              <w:rPr>
                <w:rFonts w:hint="default" w:ascii="微软雅黑" w:hAnsi="微软雅黑" w:eastAsia="微软雅黑" w:cs="Calibri"/>
                <w:color w:val="000000"/>
                <w:kern w:val="0"/>
                <w:sz w:val="18"/>
                <w:szCs w:val="20"/>
              </w:rPr>
            </w:pPr>
          </w:p>
        </w:tc>
        <w:tc>
          <w:tcPr>
            <w:tcW w:w="1134"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性能测试</w:t>
            </w:r>
          </w:p>
        </w:tc>
        <w:tc>
          <w:tcPr>
            <w:tcW w:w="2551"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根据项目范围，预估1-2年的数据量进行性能和稳定性测试</w:t>
            </w:r>
          </w:p>
        </w:tc>
        <w:tc>
          <w:tcPr>
            <w:tcW w:w="1418" w:type="dxa"/>
            <w:vAlign w:val="center"/>
          </w:tcPr>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中级测试工程师</w:t>
            </w:r>
          </w:p>
        </w:tc>
        <w:tc>
          <w:tcPr>
            <w:tcW w:w="1275" w:type="dxa"/>
            <w:vAlign w:val="center"/>
          </w:tcPr>
          <w:p>
            <w:pPr>
              <w:widowControl/>
              <w:ind w:left="0" w:right="0"/>
              <w:jc w:val="center"/>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70</w:t>
            </w:r>
          </w:p>
        </w:tc>
      </w:tr>
    </w:tbl>
    <w:p>
      <w:pPr>
        <w:rPr>
          <w:ins w:id="857" w:author="许胄资" w:date="2015-01-20T13:55:00Z"/>
          <w:rFonts w:hint="eastAsia" w:eastAsia="仿宋"/>
          <w:lang w:eastAsia="zh-CN"/>
        </w:rPr>
      </w:pPr>
    </w:p>
    <w:p>
      <w:pPr>
        <w:rPr>
          <w:ins w:id="858" w:author="许胄资" w:date="2015-01-20T13:56:00Z"/>
          <w:rFonts w:hint="eastAsia"/>
          <w:lang w:eastAsia="zh-CN"/>
        </w:rPr>
      </w:pPr>
      <w:ins w:id="859" w:author="许胄资" w:date="2015-01-20T13:55:00Z">
        <w:r>
          <w:rPr>
            <w:rFonts w:hint="eastAsia"/>
            <w:lang w:eastAsia="zh-CN"/>
          </w:rPr>
          <w:t>门户</w:t>
        </w:r>
      </w:ins>
      <w:ins w:id="860" w:author="许胄资" w:date="2015-01-20T13:56:00Z">
        <w:r>
          <w:rPr>
            <w:rFonts w:hint="eastAsia"/>
            <w:lang w:eastAsia="zh-CN"/>
          </w:rPr>
          <w:t>及统一认证</w:t>
        </w:r>
      </w:ins>
      <w:ins w:id="861" w:author="许胄资" w:date="2015-01-20T13:55:00Z">
        <w:r>
          <w:rPr>
            <w:rFonts w:hint="eastAsia"/>
            <w:lang w:eastAsia="zh-CN"/>
          </w:rPr>
          <w:t>工作量预估</w:t>
        </w:r>
      </w:ins>
    </w:p>
    <w:p>
      <w:pPr>
        <w:rPr>
          <w:ins w:id="862" w:author="许胄资" w:date="2015-01-20T13:56:00Z"/>
          <w:rFonts w:hint="eastAsia"/>
          <w:lang w:eastAsia="zh-CN"/>
        </w:rPr>
      </w:pPr>
    </w:p>
    <w:tbl>
      <w:tblPr>
        <w:tblStyle w:val="36"/>
        <w:tblW w:w="90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Change w:id="863" w:author="许胄资" w:date="2015-01-20T14:02:00Z">
          <w:tblPr>
            <w:tblStyle w:val="36"/>
            <w:tblW w:w="121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PrChange>
      </w:tblPr>
      <w:tblGrid>
        <w:gridCol w:w="1005"/>
        <w:gridCol w:w="1704"/>
        <w:gridCol w:w="1135"/>
        <w:gridCol w:w="2550"/>
        <w:gridCol w:w="1417"/>
        <w:gridCol w:w="1276"/>
        <w:tblGridChange w:id="864">
          <w:tblGrid>
            <w:gridCol w:w="1185"/>
            <w:gridCol w:w="2864"/>
            <w:gridCol w:w="1991"/>
            <w:gridCol w:w="3144"/>
            <w:gridCol w:w="1794"/>
            <w:gridCol w:w="1185"/>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866"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900" w:hRule="atLeast"/>
          <w:ins w:id="865" w:author="许胄资" w:date="2015-01-20T14:01:00Z"/>
          <w:trPrChange w:id="866" w:author="许胄资" w:date="2015-01-20T14:02:00Z">
            <w:trPr>
              <w:trHeight w:val="900" w:hRule="atLeast"/>
            </w:trPr>
          </w:trPrChange>
        </w:trPr>
        <w:tc>
          <w:tcPr>
            <w:tcW w:w="1005" w:type="dxa"/>
            <w:tcBorders>
              <w:top w:val="single" w:color="000000" w:sz="12" w:space="0"/>
              <w:left w:val="single" w:color="000000" w:sz="4" w:space="0"/>
              <w:bottom w:val="single" w:color="000000" w:sz="4" w:space="0"/>
              <w:right w:val="single" w:color="000000" w:sz="4" w:space="0"/>
            </w:tcBorders>
            <w:shd w:val="clear" w:color="auto" w:fill="99CCFF"/>
            <w:vAlign w:val="center"/>
            <w:tcPrChange w:id="867" w:author="许胄资" w:date="2015-01-20T14:02:00Z">
              <w:tcPr>
                <w:tcW w:w="1185" w:type="dxa"/>
                <w:tcBorders>
                  <w:top w:val="single" w:color="000000" w:sz="12" w:space="0"/>
                  <w:left w:val="single" w:color="000000" w:sz="4" w:space="0"/>
                  <w:bottom w:val="single" w:color="000000" w:sz="4" w:space="0"/>
                  <w:right w:val="single" w:color="000000" w:sz="4" w:space="0"/>
                </w:tcBorders>
                <w:shd w:val="clear" w:color="auto" w:fill="99CCFF"/>
                <w:vAlign w:val="center"/>
              </w:tcPr>
            </w:tcPrChange>
          </w:tcPr>
          <w:p>
            <w:pPr>
              <w:widowControl/>
              <w:jc w:val="center"/>
              <w:textAlignment w:val="center"/>
              <w:rPr>
                <w:ins w:id="868" w:author="许胄资" w:date="2015-01-20T14:01:00Z"/>
                <w:rFonts w:ascii="微软雅黑" w:hAnsi="微软雅黑" w:eastAsia="微软雅黑" w:cs="微软雅黑"/>
                <w:b/>
                <w:i w:val="0"/>
                <w:color w:val="000000"/>
                <w:sz w:val="18"/>
                <w:szCs w:val="18"/>
                <w:u w:val="none"/>
                <w:rPrChange w:id="869" w:author="许胄资" w:date="2015-01-20T14:01:00Z">
                  <w:rPr>
                    <w:rFonts w:ascii="微软雅黑" w:hAnsi="微软雅黑" w:eastAsia="微软雅黑" w:cs="微软雅黑"/>
                    <w:b/>
                    <w:i w:val="0"/>
                    <w:color w:val="000000"/>
                    <w:sz w:val="22"/>
                    <w:szCs w:val="22"/>
                    <w:u w:val="none"/>
                  </w:rPr>
                </w:rPrChange>
              </w:rPr>
            </w:pPr>
            <w:ins w:id="870" w:author="许胄资" w:date="2015-01-20T14:01:00Z">
              <w:r>
                <w:rPr>
                  <w:rFonts w:hint="eastAsia" w:ascii="微软雅黑" w:hAnsi="微软雅黑" w:eastAsia="微软雅黑" w:cs="微软雅黑"/>
                  <w:b/>
                  <w:i w:val="0"/>
                  <w:color w:val="000000"/>
                  <w:kern w:val="0"/>
                  <w:sz w:val="18"/>
                  <w:szCs w:val="18"/>
                  <w:u w:val="none"/>
                  <w:lang w:val="en-US" w:eastAsia="zh-CN" w:bidi="ar-SA"/>
                  <w:rPrChange w:id="871" w:author="许胄资" w:date="2015-01-20T14:01:00Z">
                    <w:rPr>
                      <w:rFonts w:hint="eastAsia" w:ascii="微软雅黑" w:hAnsi="微软雅黑" w:eastAsia="微软雅黑" w:cs="微软雅黑"/>
                      <w:b/>
                      <w:i w:val="0"/>
                      <w:color w:val="000000"/>
                      <w:kern w:val="0"/>
                      <w:sz w:val="22"/>
                      <w:szCs w:val="22"/>
                      <w:u w:val="none"/>
                      <w:lang w:val="en-US" w:eastAsia="zh-CN" w:bidi="ar-SA"/>
                    </w:rPr>
                  </w:rPrChange>
                </w:rPr>
                <w:t>项目阶段</w:t>
              </w:r>
            </w:ins>
          </w:p>
        </w:tc>
        <w:tc>
          <w:tcPr>
            <w:tcW w:w="1704" w:type="dxa"/>
            <w:tcBorders>
              <w:top w:val="single" w:color="000000" w:sz="12" w:space="0"/>
              <w:left w:val="single" w:color="000000" w:sz="4" w:space="0"/>
              <w:bottom w:val="single" w:color="000000" w:sz="4" w:space="0"/>
              <w:right w:val="single" w:color="000000" w:sz="4" w:space="0"/>
            </w:tcBorders>
            <w:shd w:val="clear" w:color="auto" w:fill="99CCFF"/>
            <w:vAlign w:val="center"/>
            <w:tcPrChange w:id="872" w:author="许胄资" w:date="2015-01-20T14:02:00Z">
              <w:tcPr>
                <w:tcW w:w="2864" w:type="dxa"/>
                <w:tcBorders>
                  <w:top w:val="single" w:color="000000" w:sz="12" w:space="0"/>
                  <w:left w:val="single" w:color="000000" w:sz="4" w:space="0"/>
                  <w:bottom w:val="single" w:color="000000" w:sz="4" w:space="0"/>
                  <w:right w:val="single" w:color="000000" w:sz="4" w:space="0"/>
                </w:tcBorders>
                <w:shd w:val="clear" w:color="auto" w:fill="99CCFF"/>
                <w:vAlign w:val="center"/>
              </w:tcPr>
            </w:tcPrChange>
          </w:tcPr>
          <w:p>
            <w:pPr>
              <w:widowControl/>
              <w:jc w:val="center"/>
              <w:textAlignment w:val="center"/>
              <w:rPr>
                <w:ins w:id="873" w:author="许胄资" w:date="2015-01-20T14:01:00Z"/>
                <w:rFonts w:hint="eastAsia" w:ascii="微软雅黑" w:hAnsi="微软雅黑" w:eastAsia="微软雅黑" w:cs="微软雅黑"/>
                <w:b/>
                <w:i w:val="0"/>
                <w:color w:val="000000"/>
                <w:sz w:val="18"/>
                <w:szCs w:val="18"/>
                <w:u w:val="none"/>
                <w:rPrChange w:id="874" w:author="许胄资" w:date="2015-01-20T14:01:00Z">
                  <w:rPr>
                    <w:rFonts w:hint="eastAsia" w:ascii="微软雅黑" w:hAnsi="微软雅黑" w:eastAsia="微软雅黑" w:cs="微软雅黑"/>
                    <w:b/>
                    <w:i w:val="0"/>
                    <w:color w:val="000000"/>
                    <w:sz w:val="22"/>
                    <w:szCs w:val="22"/>
                    <w:u w:val="none"/>
                  </w:rPr>
                </w:rPrChange>
              </w:rPr>
            </w:pPr>
            <w:ins w:id="875" w:author="许胄资" w:date="2015-01-20T14:01:00Z">
              <w:r>
                <w:rPr>
                  <w:rFonts w:hint="eastAsia" w:ascii="微软雅黑" w:hAnsi="微软雅黑" w:eastAsia="微软雅黑" w:cs="微软雅黑"/>
                  <w:b/>
                  <w:i w:val="0"/>
                  <w:color w:val="000000"/>
                  <w:kern w:val="0"/>
                  <w:sz w:val="18"/>
                  <w:szCs w:val="18"/>
                  <w:u w:val="none"/>
                  <w:lang w:val="en-US" w:eastAsia="zh-CN" w:bidi="ar-SA"/>
                  <w:rPrChange w:id="876" w:author="许胄资" w:date="2015-01-20T14:01:00Z">
                    <w:rPr>
                      <w:rFonts w:hint="eastAsia" w:ascii="微软雅黑" w:hAnsi="微软雅黑" w:eastAsia="微软雅黑" w:cs="微软雅黑"/>
                      <w:b/>
                      <w:i w:val="0"/>
                      <w:color w:val="000000"/>
                      <w:kern w:val="0"/>
                      <w:sz w:val="22"/>
                      <w:szCs w:val="22"/>
                      <w:u w:val="none"/>
                      <w:lang w:val="en-US" w:eastAsia="zh-CN" w:bidi="ar-SA"/>
                    </w:rPr>
                  </w:rPrChange>
                </w:rPr>
                <w:t>工作目标</w:t>
              </w:r>
            </w:ins>
          </w:p>
        </w:tc>
        <w:tc>
          <w:tcPr>
            <w:tcW w:w="1135" w:type="dxa"/>
            <w:tcBorders>
              <w:top w:val="single" w:color="000000" w:sz="12" w:space="0"/>
              <w:left w:val="single" w:color="000000" w:sz="4" w:space="0"/>
              <w:bottom w:val="single" w:color="000000" w:sz="4" w:space="0"/>
              <w:right w:val="single" w:color="000000" w:sz="4" w:space="0"/>
            </w:tcBorders>
            <w:shd w:val="clear" w:color="auto" w:fill="99CCFF"/>
            <w:vAlign w:val="center"/>
            <w:tcPrChange w:id="877" w:author="许胄资" w:date="2015-01-20T14:02:00Z">
              <w:tcPr>
                <w:tcW w:w="1991" w:type="dxa"/>
                <w:tcBorders>
                  <w:top w:val="single" w:color="000000" w:sz="12" w:space="0"/>
                  <w:left w:val="single" w:color="000000" w:sz="4" w:space="0"/>
                  <w:bottom w:val="single" w:color="000000" w:sz="4" w:space="0"/>
                  <w:right w:val="single" w:color="000000" w:sz="4" w:space="0"/>
                </w:tcBorders>
                <w:shd w:val="clear" w:color="auto" w:fill="99CCFF"/>
                <w:vAlign w:val="center"/>
              </w:tcPr>
            </w:tcPrChange>
          </w:tcPr>
          <w:p>
            <w:pPr>
              <w:widowControl/>
              <w:jc w:val="center"/>
              <w:textAlignment w:val="center"/>
              <w:rPr>
                <w:ins w:id="878" w:author="许胄资" w:date="2015-01-20T14:01:00Z"/>
                <w:rFonts w:hint="eastAsia" w:ascii="微软雅黑" w:hAnsi="微软雅黑" w:eastAsia="微软雅黑" w:cs="微软雅黑"/>
                <w:b/>
                <w:i w:val="0"/>
                <w:color w:val="000000"/>
                <w:sz w:val="18"/>
                <w:szCs w:val="18"/>
                <w:u w:val="none"/>
                <w:rPrChange w:id="879" w:author="许胄资" w:date="2015-01-20T14:01:00Z">
                  <w:rPr>
                    <w:rFonts w:hint="eastAsia" w:ascii="微软雅黑" w:hAnsi="微软雅黑" w:eastAsia="微软雅黑" w:cs="微软雅黑"/>
                    <w:b/>
                    <w:i w:val="0"/>
                    <w:color w:val="000000"/>
                    <w:sz w:val="22"/>
                    <w:szCs w:val="22"/>
                    <w:u w:val="none"/>
                  </w:rPr>
                </w:rPrChange>
              </w:rPr>
            </w:pPr>
            <w:ins w:id="880" w:author="许胄资" w:date="2015-01-20T14:01:00Z">
              <w:r>
                <w:rPr>
                  <w:rFonts w:hint="eastAsia" w:ascii="微软雅黑" w:hAnsi="微软雅黑" w:eastAsia="微软雅黑" w:cs="微软雅黑"/>
                  <w:b/>
                  <w:i w:val="0"/>
                  <w:color w:val="000000"/>
                  <w:kern w:val="0"/>
                  <w:sz w:val="18"/>
                  <w:szCs w:val="18"/>
                  <w:u w:val="none"/>
                  <w:lang w:val="en-US" w:eastAsia="zh-CN" w:bidi="ar-SA"/>
                  <w:rPrChange w:id="881" w:author="许胄资" w:date="2015-01-20T14:01:00Z">
                    <w:rPr>
                      <w:rFonts w:hint="eastAsia" w:ascii="微软雅黑" w:hAnsi="微软雅黑" w:eastAsia="微软雅黑" w:cs="微软雅黑"/>
                      <w:b/>
                      <w:i w:val="0"/>
                      <w:color w:val="000000"/>
                      <w:kern w:val="0"/>
                      <w:sz w:val="22"/>
                      <w:szCs w:val="22"/>
                      <w:u w:val="none"/>
                      <w:lang w:val="en-US" w:eastAsia="zh-CN" w:bidi="ar-SA"/>
                    </w:rPr>
                  </w:rPrChange>
                </w:rPr>
                <w:t>工作细分</w:t>
              </w:r>
            </w:ins>
          </w:p>
        </w:tc>
        <w:tc>
          <w:tcPr>
            <w:tcW w:w="2550" w:type="dxa"/>
            <w:tcBorders>
              <w:top w:val="single" w:color="000000" w:sz="12" w:space="0"/>
              <w:left w:val="single" w:color="000000" w:sz="4" w:space="0"/>
              <w:bottom w:val="single" w:color="000000" w:sz="4" w:space="0"/>
              <w:right w:val="single" w:color="000000" w:sz="4" w:space="0"/>
            </w:tcBorders>
            <w:shd w:val="clear" w:color="auto" w:fill="99CCFF"/>
            <w:vAlign w:val="center"/>
            <w:tcPrChange w:id="882" w:author="许胄资" w:date="2015-01-20T14:02:00Z">
              <w:tcPr>
                <w:tcW w:w="3144" w:type="dxa"/>
                <w:tcBorders>
                  <w:top w:val="single" w:color="000000" w:sz="12" w:space="0"/>
                  <w:left w:val="single" w:color="000000" w:sz="4" w:space="0"/>
                  <w:bottom w:val="single" w:color="000000" w:sz="4" w:space="0"/>
                  <w:right w:val="single" w:color="000000" w:sz="4" w:space="0"/>
                </w:tcBorders>
                <w:shd w:val="clear" w:color="auto" w:fill="99CCFF"/>
                <w:vAlign w:val="center"/>
              </w:tcPr>
            </w:tcPrChange>
          </w:tcPr>
          <w:p>
            <w:pPr>
              <w:widowControl/>
              <w:jc w:val="center"/>
              <w:textAlignment w:val="center"/>
              <w:rPr>
                <w:ins w:id="883" w:author="许胄资" w:date="2015-01-20T14:01:00Z"/>
                <w:rFonts w:hint="eastAsia" w:ascii="微软雅黑" w:hAnsi="微软雅黑" w:eastAsia="微软雅黑" w:cs="微软雅黑"/>
                <w:b/>
                <w:i w:val="0"/>
                <w:color w:val="000000"/>
                <w:sz w:val="18"/>
                <w:szCs w:val="18"/>
                <w:u w:val="none"/>
                <w:rPrChange w:id="884" w:author="许胄资" w:date="2015-01-20T14:01:00Z">
                  <w:rPr>
                    <w:rFonts w:hint="eastAsia" w:ascii="微软雅黑" w:hAnsi="微软雅黑" w:eastAsia="微软雅黑" w:cs="微软雅黑"/>
                    <w:b/>
                    <w:i w:val="0"/>
                    <w:color w:val="000000"/>
                    <w:sz w:val="22"/>
                    <w:szCs w:val="22"/>
                    <w:u w:val="none"/>
                  </w:rPr>
                </w:rPrChange>
              </w:rPr>
            </w:pPr>
            <w:ins w:id="885" w:author="许胄资" w:date="2015-01-20T14:01:00Z">
              <w:r>
                <w:rPr>
                  <w:rFonts w:hint="eastAsia" w:ascii="微软雅黑" w:hAnsi="微软雅黑" w:eastAsia="微软雅黑" w:cs="微软雅黑"/>
                  <w:b/>
                  <w:i w:val="0"/>
                  <w:color w:val="000000"/>
                  <w:kern w:val="0"/>
                  <w:sz w:val="18"/>
                  <w:szCs w:val="18"/>
                  <w:u w:val="none"/>
                  <w:lang w:val="en-US" w:eastAsia="zh-CN" w:bidi="ar-SA"/>
                  <w:rPrChange w:id="886" w:author="许胄资" w:date="2015-01-20T14:01:00Z">
                    <w:rPr>
                      <w:rFonts w:hint="eastAsia" w:ascii="微软雅黑" w:hAnsi="微软雅黑" w:eastAsia="微软雅黑" w:cs="微软雅黑"/>
                      <w:b/>
                      <w:i w:val="0"/>
                      <w:color w:val="000000"/>
                      <w:kern w:val="0"/>
                      <w:sz w:val="22"/>
                      <w:szCs w:val="22"/>
                      <w:u w:val="none"/>
                      <w:lang w:val="en-US" w:eastAsia="zh-CN" w:bidi="ar-SA"/>
                    </w:rPr>
                  </w:rPrChange>
                </w:rPr>
                <w:t>工作内容</w:t>
              </w:r>
            </w:ins>
          </w:p>
        </w:tc>
        <w:tc>
          <w:tcPr>
            <w:tcW w:w="1417" w:type="dxa"/>
            <w:tcBorders>
              <w:top w:val="single" w:color="000000" w:sz="12" w:space="0"/>
              <w:left w:val="single" w:color="000000" w:sz="4" w:space="0"/>
              <w:bottom w:val="single" w:color="000000" w:sz="4" w:space="0"/>
              <w:right w:val="single" w:color="000000" w:sz="4" w:space="0"/>
            </w:tcBorders>
            <w:shd w:val="clear" w:color="auto" w:fill="99CCFF"/>
            <w:vAlign w:val="center"/>
            <w:tcPrChange w:id="887" w:author="许胄资" w:date="2015-01-20T14:02:00Z">
              <w:tcPr>
                <w:tcW w:w="1794" w:type="dxa"/>
                <w:tcBorders>
                  <w:top w:val="single" w:color="000000" w:sz="12" w:space="0"/>
                  <w:left w:val="single" w:color="000000" w:sz="4" w:space="0"/>
                  <w:bottom w:val="single" w:color="000000" w:sz="4" w:space="0"/>
                  <w:right w:val="single" w:color="000000" w:sz="4" w:space="0"/>
                </w:tcBorders>
                <w:shd w:val="clear" w:color="auto" w:fill="99CCFF"/>
                <w:vAlign w:val="center"/>
              </w:tcPr>
            </w:tcPrChange>
          </w:tcPr>
          <w:p>
            <w:pPr>
              <w:widowControl/>
              <w:jc w:val="center"/>
              <w:textAlignment w:val="center"/>
              <w:rPr>
                <w:ins w:id="888" w:author="许胄资" w:date="2015-01-20T14:01:00Z"/>
                <w:rFonts w:hint="eastAsia" w:ascii="微软雅黑" w:hAnsi="微软雅黑" w:eastAsia="微软雅黑" w:cs="微软雅黑"/>
                <w:b/>
                <w:i w:val="0"/>
                <w:color w:val="000000"/>
                <w:sz w:val="18"/>
                <w:szCs w:val="18"/>
                <w:u w:val="none"/>
                <w:rPrChange w:id="889" w:author="许胄资" w:date="2015-01-20T14:01:00Z">
                  <w:rPr>
                    <w:rFonts w:hint="eastAsia" w:ascii="微软雅黑" w:hAnsi="微软雅黑" w:eastAsia="微软雅黑" w:cs="微软雅黑"/>
                    <w:b/>
                    <w:i w:val="0"/>
                    <w:color w:val="000000"/>
                    <w:sz w:val="22"/>
                    <w:szCs w:val="22"/>
                    <w:u w:val="none"/>
                  </w:rPr>
                </w:rPrChange>
              </w:rPr>
            </w:pPr>
            <w:ins w:id="890" w:author="许胄资" w:date="2015-01-20T14:01:00Z">
              <w:r>
                <w:rPr>
                  <w:rFonts w:hint="eastAsia" w:ascii="微软雅黑" w:hAnsi="微软雅黑" w:eastAsia="微软雅黑" w:cs="微软雅黑"/>
                  <w:b/>
                  <w:i w:val="0"/>
                  <w:color w:val="000000"/>
                  <w:kern w:val="0"/>
                  <w:sz w:val="18"/>
                  <w:szCs w:val="18"/>
                  <w:u w:val="none"/>
                  <w:lang w:val="en-US" w:eastAsia="zh-CN" w:bidi="ar-SA"/>
                  <w:rPrChange w:id="891" w:author="许胄资" w:date="2015-01-20T14:01:00Z">
                    <w:rPr>
                      <w:rFonts w:hint="eastAsia" w:ascii="微软雅黑" w:hAnsi="微软雅黑" w:eastAsia="微软雅黑" w:cs="微软雅黑"/>
                      <w:b/>
                      <w:i w:val="0"/>
                      <w:color w:val="000000"/>
                      <w:kern w:val="0"/>
                      <w:sz w:val="22"/>
                      <w:szCs w:val="22"/>
                      <w:u w:val="none"/>
                      <w:lang w:val="en-US" w:eastAsia="zh-CN" w:bidi="ar-SA"/>
                    </w:rPr>
                  </w:rPrChange>
                </w:rPr>
                <w:t>投入人员</w:t>
              </w:r>
            </w:ins>
          </w:p>
        </w:tc>
        <w:tc>
          <w:tcPr>
            <w:tcW w:w="1276" w:type="dxa"/>
            <w:tcBorders>
              <w:top w:val="single" w:color="000000" w:sz="12" w:space="0"/>
              <w:left w:val="single" w:color="000000" w:sz="4" w:space="0"/>
              <w:bottom w:val="single" w:color="000000" w:sz="4" w:space="0"/>
              <w:right w:val="single" w:color="000000" w:sz="4" w:space="0"/>
            </w:tcBorders>
            <w:shd w:val="clear" w:color="auto" w:fill="99CCFF"/>
            <w:vAlign w:val="center"/>
            <w:tcPrChange w:id="892" w:author="许胄资" w:date="2015-01-20T14:02:00Z">
              <w:tcPr>
                <w:tcW w:w="1185" w:type="dxa"/>
                <w:tcBorders>
                  <w:top w:val="single" w:color="000000" w:sz="12" w:space="0"/>
                  <w:left w:val="single" w:color="000000" w:sz="4" w:space="0"/>
                  <w:bottom w:val="single" w:color="000000" w:sz="4" w:space="0"/>
                  <w:right w:val="single" w:color="000000" w:sz="4" w:space="0"/>
                </w:tcBorders>
                <w:shd w:val="clear" w:color="auto" w:fill="99CCFF"/>
                <w:vAlign w:val="center"/>
              </w:tcPr>
            </w:tcPrChange>
          </w:tcPr>
          <w:p>
            <w:pPr>
              <w:widowControl/>
              <w:jc w:val="center"/>
              <w:textAlignment w:val="center"/>
              <w:rPr>
                <w:ins w:id="893" w:author="许胄资" w:date="2015-01-20T14:01:00Z"/>
                <w:rFonts w:hint="eastAsia" w:ascii="微软雅黑" w:hAnsi="微软雅黑" w:eastAsia="微软雅黑" w:cs="微软雅黑"/>
                <w:b/>
                <w:i w:val="0"/>
                <w:color w:val="000000"/>
                <w:sz w:val="18"/>
                <w:szCs w:val="18"/>
                <w:u w:val="none"/>
                <w:rPrChange w:id="894" w:author="许胄资" w:date="2015-01-20T14:01:00Z">
                  <w:rPr>
                    <w:rFonts w:hint="eastAsia" w:ascii="微软雅黑" w:hAnsi="微软雅黑" w:eastAsia="微软雅黑" w:cs="微软雅黑"/>
                    <w:b/>
                    <w:i w:val="0"/>
                    <w:color w:val="000000"/>
                    <w:sz w:val="22"/>
                    <w:szCs w:val="22"/>
                    <w:u w:val="none"/>
                  </w:rPr>
                </w:rPrChange>
              </w:rPr>
            </w:pPr>
            <w:ins w:id="895" w:author="许胄资" w:date="2015-01-20T14:01:00Z">
              <w:r>
                <w:rPr>
                  <w:rFonts w:hint="eastAsia" w:ascii="微软雅黑" w:hAnsi="微软雅黑" w:eastAsia="微软雅黑" w:cs="微软雅黑"/>
                  <w:b/>
                  <w:i w:val="0"/>
                  <w:color w:val="000000"/>
                  <w:kern w:val="0"/>
                  <w:sz w:val="18"/>
                  <w:szCs w:val="18"/>
                  <w:u w:val="none"/>
                  <w:lang w:val="en-US" w:eastAsia="zh-CN" w:bidi="ar-SA"/>
                  <w:rPrChange w:id="896" w:author="许胄资" w:date="2015-01-20T14:01:00Z">
                    <w:rPr>
                      <w:rFonts w:hint="eastAsia" w:ascii="微软雅黑" w:hAnsi="微软雅黑" w:eastAsia="微软雅黑" w:cs="微软雅黑"/>
                      <w:b/>
                      <w:i w:val="0"/>
                      <w:color w:val="000000"/>
                      <w:kern w:val="0"/>
                      <w:sz w:val="22"/>
                      <w:szCs w:val="22"/>
                      <w:u w:val="none"/>
                      <w:lang w:val="en-US" w:eastAsia="zh-CN" w:bidi="ar-SA"/>
                    </w:rPr>
                  </w:rPrChange>
                </w:rPr>
                <w:t>工作量</w:t>
              </w:r>
            </w:ins>
            <w:ins w:id="897" w:author="许胄资" w:date="2015-01-20T14:01:00Z">
              <w:r>
                <w:rPr>
                  <w:rFonts w:hint="eastAsia" w:ascii="微软雅黑" w:hAnsi="微软雅黑" w:eastAsia="微软雅黑" w:cs="微软雅黑"/>
                  <w:b/>
                  <w:i w:val="0"/>
                  <w:color w:val="000000"/>
                  <w:kern w:val="0"/>
                  <w:sz w:val="18"/>
                  <w:szCs w:val="18"/>
                  <w:u w:val="none"/>
                  <w:lang w:val="en-US" w:eastAsia="zh-CN" w:bidi="ar-SA"/>
                  <w:rPrChange w:id="898" w:author="许胄资" w:date="2015-01-20T14:01:00Z">
                    <w:rPr>
                      <w:rFonts w:hint="eastAsia" w:ascii="微软雅黑" w:hAnsi="微软雅黑" w:eastAsia="微软雅黑" w:cs="微软雅黑"/>
                      <w:b/>
                      <w:i w:val="0"/>
                      <w:color w:val="000000"/>
                      <w:kern w:val="0"/>
                      <w:sz w:val="22"/>
                      <w:szCs w:val="22"/>
                      <w:u w:val="none"/>
                      <w:lang w:val="en-US" w:eastAsia="zh-CN" w:bidi="ar-SA"/>
                    </w:rPr>
                  </w:rPrChange>
                </w:rPr>
                <w:br/>
              </w:r>
            </w:ins>
            <w:ins w:id="899" w:author="许胄资" w:date="2015-01-20T14:01:00Z">
              <w:r>
                <w:rPr>
                  <w:rFonts w:hint="eastAsia" w:ascii="微软雅黑" w:hAnsi="微软雅黑" w:eastAsia="微软雅黑" w:cs="微软雅黑"/>
                  <w:b/>
                  <w:i w:val="0"/>
                  <w:color w:val="000000"/>
                  <w:kern w:val="0"/>
                  <w:sz w:val="18"/>
                  <w:szCs w:val="18"/>
                  <w:u w:val="none"/>
                  <w:lang w:val="en-US" w:eastAsia="zh-CN" w:bidi="ar-SA"/>
                  <w:rPrChange w:id="900" w:author="许胄资" w:date="2015-01-20T14:01:00Z">
                    <w:rPr>
                      <w:rFonts w:hint="eastAsia" w:ascii="微软雅黑" w:hAnsi="微软雅黑" w:eastAsia="微软雅黑" w:cs="微软雅黑"/>
                      <w:b/>
                      <w:i w:val="0"/>
                      <w:color w:val="000000"/>
                      <w:kern w:val="0"/>
                      <w:sz w:val="22"/>
                      <w:szCs w:val="22"/>
                      <w:u w:val="none"/>
                      <w:lang w:val="en-US" w:eastAsia="zh-CN" w:bidi="ar-SA"/>
                    </w:rPr>
                  </w:rPrChange>
                </w:rPr>
                <w:t>(单位：人天)</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902"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1320" w:hRule="atLeast"/>
          <w:ins w:id="901" w:author="许胄资" w:date="2015-01-20T14:01:00Z"/>
          <w:trPrChange w:id="902" w:author="许胄资" w:date="2015-01-20T14:02:00Z">
            <w:trPr>
              <w:trHeight w:val="1320" w:hRule="atLeast"/>
            </w:trPr>
          </w:trPrChange>
        </w:trPr>
        <w:tc>
          <w:tcPr>
            <w:tcW w:w="1005" w:type="dxa"/>
            <w:vMerge w:val="restart"/>
            <w:tcBorders>
              <w:top w:val="single" w:color="000000" w:sz="4" w:space="0"/>
              <w:left w:val="single" w:color="000000" w:sz="4" w:space="0"/>
              <w:bottom w:val="single" w:color="000000" w:sz="4" w:space="0"/>
              <w:right w:val="single" w:color="000000" w:sz="4" w:space="0"/>
            </w:tcBorders>
            <w:vAlign w:val="center"/>
            <w:tcPrChange w:id="903" w:author="许胄资" w:date="2015-01-20T14:02:00Z">
              <w:tcPr>
                <w:tcW w:w="1185" w:type="dxa"/>
                <w:vMerge w:val="restart"/>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904" w:author="许胄资" w:date="2015-01-20T14:01:00Z"/>
                <w:rFonts w:hint="eastAsia" w:ascii="微软雅黑" w:hAnsi="微软雅黑" w:eastAsia="微软雅黑" w:cs="微软雅黑"/>
                <w:i w:val="0"/>
                <w:color w:val="000000"/>
                <w:sz w:val="18"/>
                <w:szCs w:val="18"/>
                <w:u w:val="none"/>
                <w:rPrChange w:id="905" w:author="许胄资" w:date="2015-01-20T14:01:00Z">
                  <w:rPr>
                    <w:rFonts w:hint="eastAsia" w:ascii="微软雅黑" w:hAnsi="微软雅黑" w:eastAsia="微软雅黑" w:cs="微软雅黑"/>
                    <w:i w:val="0"/>
                    <w:color w:val="000000"/>
                    <w:sz w:val="20"/>
                    <w:szCs w:val="20"/>
                    <w:u w:val="none"/>
                  </w:rPr>
                </w:rPrChange>
              </w:rPr>
            </w:pPr>
            <w:ins w:id="906" w:author="许胄资" w:date="2015-01-20T14:01:00Z">
              <w:r>
                <w:rPr>
                  <w:rFonts w:hint="eastAsia" w:ascii="微软雅黑" w:hAnsi="微软雅黑" w:eastAsia="微软雅黑" w:cs="微软雅黑"/>
                  <w:i w:val="0"/>
                  <w:color w:val="000000"/>
                  <w:kern w:val="0"/>
                  <w:sz w:val="18"/>
                  <w:szCs w:val="18"/>
                  <w:u w:val="none"/>
                  <w:lang w:val="en-US" w:eastAsia="zh-CN" w:bidi="ar-SA"/>
                  <w:rPrChange w:id="907"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需求分析</w:t>
              </w:r>
            </w:ins>
          </w:p>
        </w:tc>
        <w:tc>
          <w:tcPr>
            <w:tcW w:w="1704" w:type="dxa"/>
            <w:vMerge w:val="restart"/>
            <w:tcBorders>
              <w:top w:val="single" w:color="000000" w:sz="4" w:space="0"/>
              <w:left w:val="single" w:color="000000" w:sz="4" w:space="0"/>
              <w:bottom w:val="single" w:color="000000" w:sz="4" w:space="0"/>
              <w:right w:val="single" w:color="000000" w:sz="4" w:space="0"/>
            </w:tcBorders>
            <w:vAlign w:val="center"/>
            <w:tcPrChange w:id="908" w:author="许胄资" w:date="2015-01-20T14:02:00Z">
              <w:tcPr>
                <w:tcW w:w="2864" w:type="dxa"/>
                <w:vMerge w:val="restart"/>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909" w:author="许胄资" w:date="2015-01-20T14:01:00Z"/>
                <w:rFonts w:hint="eastAsia" w:ascii="微软雅黑" w:hAnsi="微软雅黑" w:eastAsia="微软雅黑" w:cs="微软雅黑"/>
                <w:i w:val="0"/>
                <w:color w:val="000000"/>
                <w:sz w:val="18"/>
                <w:szCs w:val="18"/>
                <w:u w:val="none"/>
                <w:rPrChange w:id="910" w:author="许胄资" w:date="2015-01-20T14:01:00Z">
                  <w:rPr>
                    <w:rFonts w:hint="eastAsia" w:ascii="微软雅黑" w:hAnsi="微软雅黑" w:eastAsia="微软雅黑" w:cs="微软雅黑"/>
                    <w:i w:val="0"/>
                    <w:color w:val="000000"/>
                    <w:sz w:val="20"/>
                    <w:szCs w:val="20"/>
                    <w:u w:val="none"/>
                  </w:rPr>
                </w:rPrChange>
              </w:rPr>
            </w:pPr>
            <w:ins w:id="911" w:author="许胄资" w:date="2015-01-20T14:01:00Z">
              <w:r>
                <w:rPr>
                  <w:rFonts w:hint="eastAsia" w:ascii="微软雅黑" w:hAnsi="微软雅黑" w:eastAsia="微软雅黑" w:cs="微软雅黑"/>
                  <w:i w:val="0"/>
                  <w:color w:val="000000"/>
                  <w:kern w:val="0"/>
                  <w:sz w:val="18"/>
                  <w:szCs w:val="18"/>
                  <w:u w:val="none"/>
                  <w:lang w:val="en-US" w:eastAsia="zh-CN" w:bidi="ar-SA"/>
                  <w:rPrChange w:id="912"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按需求调研结果，设计需求说明书，由建设双方共同评审前确认需求说明书，依说明书提出建设方案，确定工作内容和工作量。</w:t>
              </w:r>
            </w:ins>
          </w:p>
        </w:tc>
        <w:tc>
          <w:tcPr>
            <w:tcW w:w="1135" w:type="dxa"/>
            <w:tcBorders>
              <w:top w:val="single" w:color="000000" w:sz="4" w:space="0"/>
              <w:left w:val="single" w:color="000000" w:sz="4" w:space="0"/>
              <w:bottom w:val="single" w:color="000000" w:sz="4" w:space="0"/>
              <w:right w:val="single" w:color="000000" w:sz="4" w:space="0"/>
            </w:tcBorders>
            <w:vAlign w:val="center"/>
            <w:tcPrChange w:id="913"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914" w:author="许胄资" w:date="2015-01-20T14:01:00Z"/>
                <w:rFonts w:hint="eastAsia" w:ascii="微软雅黑" w:hAnsi="微软雅黑" w:eastAsia="微软雅黑" w:cs="微软雅黑"/>
                <w:i w:val="0"/>
                <w:color w:val="000000"/>
                <w:sz w:val="18"/>
                <w:szCs w:val="18"/>
                <w:u w:val="none"/>
                <w:rPrChange w:id="915" w:author="许胄资" w:date="2015-01-20T14:01:00Z">
                  <w:rPr>
                    <w:rFonts w:hint="eastAsia" w:ascii="微软雅黑" w:hAnsi="微软雅黑" w:eastAsia="微软雅黑" w:cs="微软雅黑"/>
                    <w:i w:val="0"/>
                    <w:color w:val="000000"/>
                    <w:sz w:val="20"/>
                    <w:szCs w:val="20"/>
                    <w:u w:val="none"/>
                  </w:rPr>
                </w:rPrChange>
              </w:rPr>
            </w:pPr>
            <w:ins w:id="916" w:author="许胄资" w:date="2015-01-20T14:01:00Z">
              <w:r>
                <w:rPr>
                  <w:rFonts w:hint="eastAsia" w:ascii="微软雅黑" w:hAnsi="微软雅黑" w:eastAsia="微软雅黑" w:cs="微软雅黑"/>
                  <w:i w:val="0"/>
                  <w:color w:val="000000"/>
                  <w:kern w:val="0"/>
                  <w:sz w:val="18"/>
                  <w:szCs w:val="18"/>
                  <w:u w:val="none"/>
                  <w:lang w:val="en-US" w:eastAsia="zh-CN" w:bidi="ar-SA"/>
                  <w:rPrChange w:id="917"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需求调研</w:t>
              </w:r>
            </w:ins>
          </w:p>
        </w:tc>
        <w:tc>
          <w:tcPr>
            <w:tcW w:w="2550" w:type="dxa"/>
            <w:tcBorders>
              <w:top w:val="single" w:color="000000" w:sz="4" w:space="0"/>
              <w:left w:val="single" w:color="000000" w:sz="4" w:space="0"/>
              <w:bottom w:val="single" w:color="000000" w:sz="4" w:space="0"/>
              <w:right w:val="single" w:color="000000" w:sz="4" w:space="0"/>
            </w:tcBorders>
            <w:vAlign w:val="center"/>
            <w:tcPrChange w:id="918"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919" w:author="许胄资" w:date="2015-01-20T14:01:00Z"/>
                <w:rFonts w:hint="eastAsia" w:ascii="微软雅黑" w:hAnsi="微软雅黑" w:eastAsia="微软雅黑" w:cs="微软雅黑"/>
                <w:i w:val="0"/>
                <w:color w:val="000000"/>
                <w:sz w:val="18"/>
                <w:szCs w:val="18"/>
                <w:u w:val="none"/>
                <w:rPrChange w:id="920" w:author="许胄资" w:date="2015-01-20T14:01:00Z">
                  <w:rPr>
                    <w:rFonts w:hint="eastAsia" w:ascii="微软雅黑" w:hAnsi="微软雅黑" w:eastAsia="微软雅黑" w:cs="微软雅黑"/>
                    <w:i w:val="0"/>
                    <w:color w:val="000000"/>
                    <w:sz w:val="20"/>
                    <w:szCs w:val="20"/>
                    <w:u w:val="none"/>
                  </w:rPr>
                </w:rPrChange>
              </w:rPr>
            </w:pPr>
            <w:ins w:id="921" w:author="许胄资" w:date="2015-01-20T14:01:00Z">
              <w:r>
                <w:rPr>
                  <w:rFonts w:hint="eastAsia" w:ascii="微软雅黑" w:hAnsi="微软雅黑" w:eastAsia="微软雅黑" w:cs="微软雅黑"/>
                  <w:i w:val="0"/>
                  <w:color w:val="000000"/>
                  <w:kern w:val="0"/>
                  <w:sz w:val="18"/>
                  <w:szCs w:val="18"/>
                  <w:u w:val="none"/>
                  <w:lang w:val="en-US" w:eastAsia="zh-CN" w:bidi="ar-SA"/>
                  <w:rPrChange w:id="922"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通过调研访谈、座谈会、应用回访等方式，以及长期对省政府办公厅业务应用系统的开发留存文档确定项目目标和范围等。</w:t>
              </w:r>
            </w:ins>
          </w:p>
        </w:tc>
        <w:tc>
          <w:tcPr>
            <w:tcW w:w="1417" w:type="dxa"/>
            <w:tcBorders>
              <w:top w:val="single" w:color="000000" w:sz="4" w:space="0"/>
              <w:left w:val="single" w:color="000000" w:sz="4" w:space="0"/>
              <w:bottom w:val="single" w:color="000000" w:sz="4" w:space="0"/>
              <w:right w:val="single" w:color="000000" w:sz="4" w:space="0"/>
            </w:tcBorders>
            <w:vAlign w:val="center"/>
            <w:tcPrChange w:id="923"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924" w:author="许胄资" w:date="2015-01-20T14:01:00Z"/>
                <w:rFonts w:hint="eastAsia" w:ascii="微软雅黑" w:hAnsi="微软雅黑" w:eastAsia="微软雅黑" w:cs="微软雅黑"/>
                <w:i w:val="0"/>
                <w:color w:val="000000"/>
                <w:sz w:val="18"/>
                <w:szCs w:val="18"/>
                <w:u w:val="none"/>
                <w:rPrChange w:id="925" w:author="许胄资" w:date="2015-01-20T14:01:00Z">
                  <w:rPr>
                    <w:rFonts w:hint="eastAsia" w:ascii="微软雅黑" w:hAnsi="微软雅黑" w:eastAsia="微软雅黑" w:cs="微软雅黑"/>
                    <w:i w:val="0"/>
                    <w:color w:val="000000"/>
                    <w:sz w:val="20"/>
                    <w:szCs w:val="20"/>
                    <w:u w:val="none"/>
                  </w:rPr>
                </w:rPrChange>
              </w:rPr>
            </w:pPr>
            <w:ins w:id="926" w:author="许胄资" w:date="2015-01-20T14:01:00Z">
              <w:r>
                <w:rPr>
                  <w:rFonts w:hint="eastAsia" w:ascii="微软雅黑" w:hAnsi="微软雅黑" w:eastAsia="微软雅黑" w:cs="微软雅黑"/>
                  <w:i w:val="0"/>
                  <w:color w:val="000000"/>
                  <w:kern w:val="0"/>
                  <w:sz w:val="18"/>
                  <w:szCs w:val="18"/>
                  <w:u w:val="none"/>
                  <w:lang w:val="en-US" w:eastAsia="zh-CN" w:bidi="ar-SA"/>
                  <w:rPrChange w:id="927"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高级咨询顾问</w:t>
              </w:r>
            </w:ins>
            <w:ins w:id="928" w:author="许胄资" w:date="2015-01-20T14:01:00Z">
              <w:r>
                <w:rPr>
                  <w:rFonts w:hint="eastAsia" w:ascii="微软雅黑" w:hAnsi="微软雅黑" w:eastAsia="微软雅黑" w:cs="微软雅黑"/>
                  <w:i w:val="0"/>
                  <w:color w:val="000000"/>
                  <w:kern w:val="0"/>
                  <w:sz w:val="18"/>
                  <w:szCs w:val="18"/>
                  <w:u w:val="none"/>
                  <w:lang w:val="en-US" w:eastAsia="zh-CN" w:bidi="ar-SA"/>
                  <w:rPrChange w:id="929" w:author="许胄资" w:date="2015-01-20T14:01:00Z">
                    <w:rPr>
                      <w:rFonts w:hint="eastAsia" w:ascii="微软雅黑" w:hAnsi="微软雅黑" w:eastAsia="微软雅黑" w:cs="微软雅黑"/>
                      <w:i w:val="0"/>
                      <w:color w:val="000000"/>
                      <w:kern w:val="0"/>
                      <w:sz w:val="20"/>
                      <w:szCs w:val="20"/>
                      <w:u w:val="none"/>
                      <w:lang w:val="en-US" w:eastAsia="zh-CN" w:bidi="ar-SA"/>
                    </w:rPr>
                  </w:rPrChange>
                </w:rPr>
                <w:br/>
              </w:r>
            </w:ins>
            <w:ins w:id="930" w:author="许胄资" w:date="2015-01-20T14:01:00Z">
              <w:r>
                <w:rPr>
                  <w:rFonts w:hint="eastAsia" w:ascii="微软雅黑" w:hAnsi="微软雅黑" w:eastAsia="微软雅黑" w:cs="微软雅黑"/>
                  <w:i w:val="0"/>
                  <w:color w:val="000000"/>
                  <w:kern w:val="0"/>
                  <w:sz w:val="18"/>
                  <w:szCs w:val="18"/>
                  <w:u w:val="none"/>
                  <w:lang w:val="en-US" w:eastAsia="zh-CN" w:bidi="ar-SA"/>
                  <w:rPrChange w:id="931"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系统分析师</w:t>
              </w:r>
            </w:ins>
          </w:p>
        </w:tc>
        <w:tc>
          <w:tcPr>
            <w:tcW w:w="1276" w:type="dxa"/>
            <w:vMerge w:val="restart"/>
            <w:tcBorders>
              <w:top w:val="single" w:color="000000" w:sz="4" w:space="0"/>
              <w:left w:val="single" w:color="000000" w:sz="4" w:space="0"/>
              <w:bottom w:val="single" w:color="000000" w:sz="4" w:space="0"/>
              <w:right w:val="single" w:color="000000" w:sz="4" w:space="0"/>
            </w:tcBorders>
            <w:vAlign w:val="center"/>
            <w:tcPrChange w:id="932" w:author="许胄资" w:date="2015-01-20T14:02:00Z">
              <w:tcPr>
                <w:tcW w:w="1185" w:type="dxa"/>
                <w:vMerge w:val="restart"/>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933" w:author="许胄资" w:date="2015-01-20T14:01:00Z"/>
                <w:rFonts w:hint="eastAsia" w:ascii="微软雅黑" w:hAnsi="微软雅黑" w:eastAsia="微软雅黑" w:cs="微软雅黑"/>
                <w:i w:val="0"/>
                <w:color w:val="000000"/>
                <w:sz w:val="18"/>
                <w:szCs w:val="18"/>
                <w:u w:val="none"/>
                <w:rPrChange w:id="934" w:author="许胄资" w:date="2015-01-20T14:01:00Z">
                  <w:rPr>
                    <w:rFonts w:hint="eastAsia" w:ascii="微软雅黑" w:hAnsi="微软雅黑" w:eastAsia="微软雅黑" w:cs="微软雅黑"/>
                    <w:i w:val="0"/>
                    <w:color w:val="000000"/>
                    <w:sz w:val="20"/>
                    <w:szCs w:val="20"/>
                    <w:u w:val="none"/>
                  </w:rPr>
                </w:rPrChange>
              </w:rPr>
            </w:pPr>
            <w:ins w:id="935" w:author="许胄资" w:date="2015-01-20T14:01:00Z">
              <w:r>
                <w:rPr>
                  <w:rFonts w:hint="eastAsia" w:ascii="微软雅黑" w:hAnsi="微软雅黑" w:eastAsia="微软雅黑" w:cs="微软雅黑"/>
                  <w:i w:val="0"/>
                  <w:color w:val="000000"/>
                  <w:kern w:val="0"/>
                  <w:sz w:val="18"/>
                  <w:szCs w:val="18"/>
                  <w:u w:val="none"/>
                  <w:lang w:val="en-US" w:eastAsia="zh-CN" w:bidi="ar-SA"/>
                  <w:rPrChange w:id="936"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74</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938"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660" w:hRule="atLeast"/>
          <w:ins w:id="937" w:author="许胄资" w:date="2015-01-20T14:01:00Z"/>
          <w:trPrChange w:id="938" w:author="许胄资" w:date="2015-01-20T14:02:00Z">
            <w:trPr>
              <w:trHeight w:val="660"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939"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940" w:author="许胄资" w:date="2015-01-20T14:01:00Z"/>
                <w:rFonts w:hint="eastAsia" w:ascii="微软雅黑" w:hAnsi="微软雅黑" w:eastAsia="微软雅黑" w:cs="微软雅黑"/>
                <w:i w:val="0"/>
                <w:color w:val="000000"/>
                <w:sz w:val="18"/>
                <w:szCs w:val="18"/>
                <w:u w:val="none"/>
                <w:rPrChange w:id="941"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bottom w:val="single" w:color="000000" w:sz="4" w:space="0"/>
              <w:right w:val="single" w:color="000000" w:sz="4" w:space="0"/>
            </w:tcBorders>
            <w:vAlign w:val="center"/>
            <w:tcPrChange w:id="942" w:author="许胄资" w:date="2015-01-20T14:02:00Z">
              <w:tcPr>
                <w:tcW w:w="2864"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left"/>
              <w:rPr>
                <w:ins w:id="943" w:author="许胄资" w:date="2015-01-20T14:01:00Z"/>
                <w:rFonts w:hint="eastAsia" w:ascii="微软雅黑" w:hAnsi="微软雅黑" w:eastAsia="微软雅黑" w:cs="微软雅黑"/>
                <w:i w:val="0"/>
                <w:color w:val="000000"/>
                <w:sz w:val="18"/>
                <w:szCs w:val="18"/>
                <w:u w:val="none"/>
                <w:rPrChange w:id="944"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945"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946" w:author="许胄资" w:date="2015-01-20T14:01:00Z"/>
                <w:rFonts w:hint="eastAsia" w:ascii="微软雅黑" w:hAnsi="微软雅黑" w:eastAsia="微软雅黑" w:cs="微软雅黑"/>
                <w:i w:val="0"/>
                <w:color w:val="000000"/>
                <w:sz w:val="18"/>
                <w:szCs w:val="18"/>
                <w:u w:val="none"/>
                <w:rPrChange w:id="947" w:author="许胄资" w:date="2015-01-20T14:01:00Z">
                  <w:rPr>
                    <w:rFonts w:hint="eastAsia" w:ascii="微软雅黑" w:hAnsi="微软雅黑" w:eastAsia="微软雅黑" w:cs="微软雅黑"/>
                    <w:i w:val="0"/>
                    <w:color w:val="000000"/>
                    <w:sz w:val="20"/>
                    <w:szCs w:val="20"/>
                    <w:u w:val="none"/>
                  </w:rPr>
                </w:rPrChange>
              </w:rPr>
            </w:pPr>
            <w:ins w:id="948" w:author="许胄资" w:date="2015-01-20T14:01:00Z">
              <w:r>
                <w:rPr>
                  <w:rFonts w:hint="eastAsia" w:ascii="微软雅黑" w:hAnsi="微软雅黑" w:eastAsia="微软雅黑" w:cs="微软雅黑"/>
                  <w:i w:val="0"/>
                  <w:color w:val="000000"/>
                  <w:kern w:val="0"/>
                  <w:sz w:val="18"/>
                  <w:szCs w:val="18"/>
                  <w:u w:val="none"/>
                  <w:lang w:val="en-US" w:eastAsia="zh-CN" w:bidi="ar-SA"/>
                  <w:rPrChange w:id="949"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需求分析</w:t>
              </w:r>
            </w:ins>
          </w:p>
        </w:tc>
        <w:tc>
          <w:tcPr>
            <w:tcW w:w="2550" w:type="dxa"/>
            <w:tcBorders>
              <w:top w:val="single" w:color="000000" w:sz="4" w:space="0"/>
              <w:left w:val="single" w:color="000000" w:sz="4" w:space="0"/>
              <w:bottom w:val="single" w:color="000000" w:sz="4" w:space="0"/>
              <w:right w:val="single" w:color="000000" w:sz="4" w:space="0"/>
            </w:tcBorders>
            <w:vAlign w:val="center"/>
            <w:tcPrChange w:id="950"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951" w:author="许胄资" w:date="2015-01-20T14:01:00Z"/>
                <w:rFonts w:hint="eastAsia" w:ascii="微软雅黑" w:hAnsi="微软雅黑" w:eastAsia="微软雅黑" w:cs="微软雅黑"/>
                <w:i w:val="0"/>
                <w:color w:val="000000"/>
                <w:sz w:val="18"/>
                <w:szCs w:val="18"/>
                <w:u w:val="none"/>
                <w:rPrChange w:id="952" w:author="许胄资" w:date="2015-01-20T14:01:00Z">
                  <w:rPr>
                    <w:rFonts w:hint="eastAsia" w:ascii="微软雅黑" w:hAnsi="微软雅黑" w:eastAsia="微软雅黑" w:cs="微软雅黑"/>
                    <w:i w:val="0"/>
                    <w:color w:val="000000"/>
                    <w:sz w:val="20"/>
                    <w:szCs w:val="20"/>
                    <w:u w:val="none"/>
                  </w:rPr>
                </w:rPrChange>
              </w:rPr>
            </w:pPr>
            <w:ins w:id="953" w:author="许胄资" w:date="2015-01-20T14:01:00Z">
              <w:r>
                <w:rPr>
                  <w:rFonts w:hint="eastAsia" w:ascii="微软雅黑" w:hAnsi="微软雅黑" w:eastAsia="微软雅黑" w:cs="微软雅黑"/>
                  <w:i w:val="0"/>
                  <w:color w:val="000000"/>
                  <w:kern w:val="0"/>
                  <w:sz w:val="18"/>
                  <w:szCs w:val="18"/>
                  <w:u w:val="none"/>
                  <w:lang w:val="en-US" w:eastAsia="zh-CN" w:bidi="ar-SA"/>
                  <w:rPrChange w:id="954"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分析系统各个功能模块的优化方案细节要求及客户需求。</w:t>
              </w:r>
            </w:ins>
          </w:p>
        </w:tc>
        <w:tc>
          <w:tcPr>
            <w:tcW w:w="1417" w:type="dxa"/>
            <w:tcBorders>
              <w:top w:val="single" w:color="000000" w:sz="4" w:space="0"/>
              <w:left w:val="single" w:color="000000" w:sz="4" w:space="0"/>
              <w:bottom w:val="single" w:color="000000" w:sz="4" w:space="0"/>
              <w:right w:val="single" w:color="000000" w:sz="4" w:space="0"/>
            </w:tcBorders>
            <w:vAlign w:val="center"/>
            <w:tcPrChange w:id="955"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956" w:author="许胄资" w:date="2015-01-20T14:01:00Z"/>
                <w:rFonts w:hint="eastAsia" w:ascii="微软雅黑" w:hAnsi="微软雅黑" w:eastAsia="微软雅黑" w:cs="微软雅黑"/>
                <w:i w:val="0"/>
                <w:color w:val="000000"/>
                <w:sz w:val="18"/>
                <w:szCs w:val="18"/>
                <w:u w:val="none"/>
                <w:rPrChange w:id="957" w:author="许胄资" w:date="2015-01-20T14:01:00Z">
                  <w:rPr>
                    <w:rFonts w:hint="eastAsia" w:ascii="微软雅黑" w:hAnsi="微软雅黑" w:eastAsia="微软雅黑" w:cs="微软雅黑"/>
                    <w:i w:val="0"/>
                    <w:color w:val="000000"/>
                    <w:sz w:val="20"/>
                    <w:szCs w:val="20"/>
                    <w:u w:val="none"/>
                  </w:rPr>
                </w:rPrChange>
              </w:rPr>
            </w:pPr>
            <w:ins w:id="958" w:author="许胄资" w:date="2015-01-20T14:01:00Z">
              <w:r>
                <w:rPr>
                  <w:rFonts w:hint="eastAsia" w:ascii="微软雅黑" w:hAnsi="微软雅黑" w:eastAsia="微软雅黑" w:cs="微软雅黑"/>
                  <w:i w:val="0"/>
                  <w:color w:val="000000"/>
                  <w:kern w:val="0"/>
                  <w:sz w:val="18"/>
                  <w:szCs w:val="18"/>
                  <w:u w:val="none"/>
                  <w:lang w:val="en-US" w:eastAsia="zh-CN" w:bidi="ar-SA"/>
                  <w:rPrChange w:id="959"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高级咨询顾问</w:t>
              </w:r>
            </w:ins>
            <w:ins w:id="960" w:author="许胄资" w:date="2015-01-20T14:01:00Z">
              <w:r>
                <w:rPr>
                  <w:rFonts w:hint="eastAsia" w:ascii="微软雅黑" w:hAnsi="微软雅黑" w:eastAsia="微软雅黑" w:cs="微软雅黑"/>
                  <w:i w:val="0"/>
                  <w:color w:val="000000"/>
                  <w:kern w:val="0"/>
                  <w:sz w:val="18"/>
                  <w:szCs w:val="18"/>
                  <w:u w:val="none"/>
                  <w:lang w:val="en-US" w:eastAsia="zh-CN" w:bidi="ar-SA"/>
                  <w:rPrChange w:id="961" w:author="许胄资" w:date="2015-01-20T14:01:00Z">
                    <w:rPr>
                      <w:rFonts w:hint="eastAsia" w:ascii="微软雅黑" w:hAnsi="微软雅黑" w:eastAsia="微软雅黑" w:cs="微软雅黑"/>
                      <w:i w:val="0"/>
                      <w:color w:val="000000"/>
                      <w:kern w:val="0"/>
                      <w:sz w:val="20"/>
                      <w:szCs w:val="20"/>
                      <w:u w:val="none"/>
                      <w:lang w:val="en-US" w:eastAsia="zh-CN" w:bidi="ar-SA"/>
                    </w:rPr>
                  </w:rPrChange>
                </w:rPr>
                <w:br/>
              </w:r>
            </w:ins>
            <w:ins w:id="962" w:author="许胄资" w:date="2015-01-20T14:01:00Z">
              <w:r>
                <w:rPr>
                  <w:rFonts w:hint="eastAsia" w:ascii="微软雅黑" w:hAnsi="微软雅黑" w:eastAsia="微软雅黑" w:cs="微软雅黑"/>
                  <w:i w:val="0"/>
                  <w:color w:val="000000"/>
                  <w:kern w:val="0"/>
                  <w:sz w:val="18"/>
                  <w:szCs w:val="18"/>
                  <w:u w:val="none"/>
                  <w:lang w:val="en-US" w:eastAsia="zh-CN" w:bidi="ar-SA"/>
                  <w:rPrChange w:id="963"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系统分析师</w:t>
              </w:r>
            </w:ins>
          </w:p>
        </w:tc>
        <w:tc>
          <w:tcPr>
            <w:tcW w:w="1276" w:type="dxa"/>
            <w:vMerge w:val="continue"/>
            <w:tcBorders>
              <w:top w:val="single" w:color="000000" w:sz="4" w:space="0"/>
              <w:left w:val="single" w:color="000000" w:sz="4" w:space="0"/>
              <w:bottom w:val="single" w:color="000000" w:sz="4" w:space="0"/>
              <w:right w:val="single" w:color="000000" w:sz="4" w:space="0"/>
            </w:tcBorders>
            <w:vAlign w:val="center"/>
            <w:tcPrChange w:id="964"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965" w:author="许胄资" w:date="2015-01-20T14:01:00Z"/>
                <w:rFonts w:hint="eastAsia" w:ascii="微软雅黑" w:hAnsi="微软雅黑" w:eastAsia="微软雅黑" w:cs="微软雅黑"/>
                <w:i w:val="0"/>
                <w:color w:val="000000"/>
                <w:sz w:val="18"/>
                <w:szCs w:val="18"/>
                <w:u w:val="none"/>
                <w:rPrChange w:id="966" w:author="许胄资" w:date="2015-01-20T14:01:00Z">
                  <w:rPr>
                    <w:rFonts w:hint="eastAsia" w:ascii="微软雅黑" w:hAnsi="微软雅黑" w:eastAsia="微软雅黑" w:cs="微软雅黑"/>
                    <w:i w:val="0"/>
                    <w:color w:val="000000"/>
                    <w:sz w:val="20"/>
                    <w:szCs w:val="20"/>
                    <w:u w:val="none"/>
                  </w:rPr>
                </w:rPrChang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968"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990" w:hRule="atLeast"/>
          <w:ins w:id="967" w:author="许胄资" w:date="2015-01-20T14:01:00Z"/>
          <w:trPrChange w:id="968" w:author="许胄资" w:date="2015-01-20T14:02:00Z">
            <w:trPr>
              <w:trHeight w:val="990"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969"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970" w:author="许胄资" w:date="2015-01-20T14:01:00Z"/>
                <w:rFonts w:hint="eastAsia" w:ascii="微软雅黑" w:hAnsi="微软雅黑" w:eastAsia="微软雅黑" w:cs="微软雅黑"/>
                <w:i w:val="0"/>
                <w:color w:val="000000"/>
                <w:sz w:val="18"/>
                <w:szCs w:val="18"/>
                <w:u w:val="none"/>
                <w:rPrChange w:id="971"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bottom w:val="single" w:color="000000" w:sz="4" w:space="0"/>
              <w:right w:val="single" w:color="000000" w:sz="4" w:space="0"/>
            </w:tcBorders>
            <w:vAlign w:val="center"/>
            <w:tcPrChange w:id="972" w:author="许胄资" w:date="2015-01-20T14:02:00Z">
              <w:tcPr>
                <w:tcW w:w="2864"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left"/>
              <w:rPr>
                <w:ins w:id="973" w:author="许胄资" w:date="2015-01-20T14:01:00Z"/>
                <w:rFonts w:hint="eastAsia" w:ascii="微软雅黑" w:hAnsi="微软雅黑" w:eastAsia="微软雅黑" w:cs="微软雅黑"/>
                <w:i w:val="0"/>
                <w:color w:val="000000"/>
                <w:sz w:val="18"/>
                <w:szCs w:val="18"/>
                <w:u w:val="none"/>
                <w:rPrChange w:id="974"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975"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976" w:author="许胄资" w:date="2015-01-20T14:01:00Z"/>
                <w:rFonts w:hint="eastAsia" w:ascii="微软雅黑" w:hAnsi="微软雅黑" w:eastAsia="微软雅黑" w:cs="微软雅黑"/>
                <w:i w:val="0"/>
                <w:color w:val="000000"/>
                <w:sz w:val="18"/>
                <w:szCs w:val="18"/>
                <w:u w:val="none"/>
                <w:rPrChange w:id="977" w:author="许胄资" w:date="2015-01-20T14:01:00Z">
                  <w:rPr>
                    <w:rFonts w:hint="eastAsia" w:ascii="微软雅黑" w:hAnsi="微软雅黑" w:eastAsia="微软雅黑" w:cs="微软雅黑"/>
                    <w:i w:val="0"/>
                    <w:color w:val="000000"/>
                    <w:sz w:val="20"/>
                    <w:szCs w:val="20"/>
                    <w:u w:val="none"/>
                  </w:rPr>
                </w:rPrChange>
              </w:rPr>
            </w:pPr>
            <w:ins w:id="978" w:author="许胄资" w:date="2015-01-20T14:01:00Z">
              <w:r>
                <w:rPr>
                  <w:rFonts w:hint="eastAsia" w:ascii="微软雅黑" w:hAnsi="微软雅黑" w:eastAsia="微软雅黑" w:cs="微软雅黑"/>
                  <w:i w:val="0"/>
                  <w:color w:val="000000"/>
                  <w:kern w:val="0"/>
                  <w:sz w:val="18"/>
                  <w:szCs w:val="18"/>
                  <w:u w:val="none"/>
                  <w:lang w:val="en-US" w:eastAsia="zh-CN" w:bidi="ar-SA"/>
                  <w:rPrChange w:id="979"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需求方案设计编制</w:t>
              </w:r>
            </w:ins>
          </w:p>
        </w:tc>
        <w:tc>
          <w:tcPr>
            <w:tcW w:w="2550" w:type="dxa"/>
            <w:tcBorders>
              <w:top w:val="single" w:color="000000" w:sz="4" w:space="0"/>
              <w:left w:val="single" w:color="000000" w:sz="4" w:space="0"/>
              <w:bottom w:val="single" w:color="000000" w:sz="4" w:space="0"/>
              <w:right w:val="single" w:color="000000" w:sz="4" w:space="0"/>
            </w:tcBorders>
            <w:vAlign w:val="center"/>
            <w:tcPrChange w:id="980"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981" w:author="许胄资" w:date="2015-01-20T14:01:00Z"/>
                <w:rFonts w:hint="eastAsia" w:ascii="微软雅黑" w:hAnsi="微软雅黑" w:eastAsia="微软雅黑" w:cs="微软雅黑"/>
                <w:i w:val="0"/>
                <w:color w:val="000000"/>
                <w:sz w:val="18"/>
                <w:szCs w:val="18"/>
                <w:u w:val="none"/>
                <w:rPrChange w:id="982" w:author="许胄资" w:date="2015-01-20T14:01:00Z">
                  <w:rPr>
                    <w:rFonts w:hint="eastAsia" w:ascii="微软雅黑" w:hAnsi="微软雅黑" w:eastAsia="微软雅黑" w:cs="微软雅黑"/>
                    <w:i w:val="0"/>
                    <w:color w:val="000000"/>
                    <w:sz w:val="20"/>
                    <w:szCs w:val="20"/>
                    <w:u w:val="none"/>
                  </w:rPr>
                </w:rPrChange>
              </w:rPr>
            </w:pPr>
            <w:ins w:id="983" w:author="许胄资" w:date="2015-01-20T14:01:00Z">
              <w:r>
                <w:rPr>
                  <w:rFonts w:hint="eastAsia" w:ascii="微软雅黑" w:hAnsi="微软雅黑" w:eastAsia="微软雅黑" w:cs="微软雅黑"/>
                  <w:i w:val="0"/>
                  <w:color w:val="000000"/>
                  <w:kern w:val="0"/>
                  <w:sz w:val="18"/>
                  <w:szCs w:val="18"/>
                  <w:u w:val="none"/>
                  <w:lang w:val="en-US" w:eastAsia="zh-CN" w:bidi="ar-SA"/>
                  <w:rPrChange w:id="984"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分析系统需求，编制需求分析方案。</w:t>
              </w:r>
            </w:ins>
          </w:p>
        </w:tc>
        <w:tc>
          <w:tcPr>
            <w:tcW w:w="1417" w:type="dxa"/>
            <w:tcBorders>
              <w:top w:val="single" w:color="000000" w:sz="4" w:space="0"/>
              <w:left w:val="single" w:color="000000" w:sz="4" w:space="0"/>
              <w:bottom w:val="single" w:color="000000" w:sz="4" w:space="0"/>
              <w:right w:val="single" w:color="000000" w:sz="4" w:space="0"/>
            </w:tcBorders>
            <w:vAlign w:val="center"/>
            <w:tcPrChange w:id="985"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986" w:author="许胄资" w:date="2015-01-20T14:01:00Z"/>
                <w:rFonts w:hint="eastAsia" w:ascii="微软雅黑" w:hAnsi="微软雅黑" w:eastAsia="微软雅黑" w:cs="微软雅黑"/>
                <w:i w:val="0"/>
                <w:color w:val="000000"/>
                <w:sz w:val="18"/>
                <w:szCs w:val="18"/>
                <w:u w:val="none"/>
                <w:rPrChange w:id="987" w:author="许胄资" w:date="2015-01-20T14:01:00Z">
                  <w:rPr>
                    <w:rFonts w:hint="eastAsia" w:ascii="微软雅黑" w:hAnsi="微软雅黑" w:eastAsia="微软雅黑" w:cs="微软雅黑"/>
                    <w:i w:val="0"/>
                    <w:color w:val="000000"/>
                    <w:sz w:val="20"/>
                    <w:szCs w:val="20"/>
                    <w:u w:val="none"/>
                  </w:rPr>
                </w:rPrChange>
              </w:rPr>
            </w:pPr>
            <w:ins w:id="988" w:author="许胄资" w:date="2015-01-20T14:01:00Z">
              <w:r>
                <w:rPr>
                  <w:rFonts w:hint="eastAsia" w:ascii="微软雅黑" w:hAnsi="微软雅黑" w:eastAsia="微软雅黑" w:cs="微软雅黑"/>
                  <w:i w:val="0"/>
                  <w:color w:val="000000"/>
                  <w:kern w:val="0"/>
                  <w:sz w:val="18"/>
                  <w:szCs w:val="18"/>
                  <w:u w:val="none"/>
                  <w:lang w:val="en-US" w:eastAsia="zh-CN" w:bidi="ar-SA"/>
                  <w:rPrChange w:id="989"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高级咨询顾问</w:t>
              </w:r>
            </w:ins>
            <w:ins w:id="990" w:author="许胄资" w:date="2015-01-20T14:01:00Z">
              <w:r>
                <w:rPr>
                  <w:rFonts w:hint="eastAsia" w:ascii="微软雅黑" w:hAnsi="微软雅黑" w:eastAsia="微软雅黑" w:cs="微软雅黑"/>
                  <w:i w:val="0"/>
                  <w:color w:val="000000"/>
                  <w:kern w:val="0"/>
                  <w:sz w:val="18"/>
                  <w:szCs w:val="18"/>
                  <w:u w:val="none"/>
                  <w:lang w:val="en-US" w:eastAsia="zh-CN" w:bidi="ar-SA"/>
                  <w:rPrChange w:id="991" w:author="许胄资" w:date="2015-01-20T14:01:00Z">
                    <w:rPr>
                      <w:rFonts w:hint="eastAsia" w:ascii="微软雅黑" w:hAnsi="微软雅黑" w:eastAsia="微软雅黑" w:cs="微软雅黑"/>
                      <w:i w:val="0"/>
                      <w:color w:val="000000"/>
                      <w:kern w:val="0"/>
                      <w:sz w:val="20"/>
                      <w:szCs w:val="20"/>
                      <w:u w:val="none"/>
                      <w:lang w:val="en-US" w:eastAsia="zh-CN" w:bidi="ar-SA"/>
                    </w:rPr>
                  </w:rPrChange>
                </w:rPr>
                <w:br/>
              </w:r>
            </w:ins>
            <w:ins w:id="992" w:author="许胄资" w:date="2015-01-20T14:01:00Z">
              <w:r>
                <w:rPr>
                  <w:rFonts w:hint="eastAsia" w:ascii="微软雅黑" w:hAnsi="微软雅黑" w:eastAsia="微软雅黑" w:cs="微软雅黑"/>
                  <w:i w:val="0"/>
                  <w:color w:val="000000"/>
                  <w:kern w:val="0"/>
                  <w:sz w:val="18"/>
                  <w:szCs w:val="18"/>
                  <w:u w:val="none"/>
                  <w:lang w:val="en-US" w:eastAsia="zh-CN" w:bidi="ar-SA"/>
                  <w:rPrChange w:id="993"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系统分析师</w:t>
              </w:r>
            </w:ins>
            <w:ins w:id="994" w:author="许胄资" w:date="2015-01-20T14:01:00Z">
              <w:r>
                <w:rPr>
                  <w:rFonts w:hint="eastAsia" w:ascii="微软雅黑" w:hAnsi="微软雅黑" w:eastAsia="微软雅黑" w:cs="微软雅黑"/>
                  <w:i w:val="0"/>
                  <w:color w:val="000000"/>
                  <w:kern w:val="0"/>
                  <w:sz w:val="18"/>
                  <w:szCs w:val="18"/>
                  <w:u w:val="none"/>
                  <w:lang w:val="en-US" w:eastAsia="zh-CN" w:bidi="ar-SA"/>
                  <w:rPrChange w:id="995" w:author="许胄资" w:date="2015-01-20T14:01:00Z">
                    <w:rPr>
                      <w:rFonts w:hint="eastAsia" w:ascii="微软雅黑" w:hAnsi="微软雅黑" w:eastAsia="微软雅黑" w:cs="微软雅黑"/>
                      <w:i w:val="0"/>
                      <w:color w:val="000000"/>
                      <w:kern w:val="0"/>
                      <w:sz w:val="20"/>
                      <w:szCs w:val="20"/>
                      <w:u w:val="none"/>
                      <w:lang w:val="en-US" w:eastAsia="zh-CN" w:bidi="ar-SA"/>
                    </w:rPr>
                  </w:rPrChange>
                </w:rPr>
                <w:br/>
              </w:r>
            </w:ins>
            <w:ins w:id="996" w:author="许胄资" w:date="2015-01-20T14:01:00Z">
              <w:r>
                <w:rPr>
                  <w:rFonts w:hint="eastAsia" w:ascii="微软雅黑" w:hAnsi="微软雅黑" w:eastAsia="微软雅黑" w:cs="微软雅黑"/>
                  <w:i w:val="0"/>
                  <w:color w:val="000000"/>
                  <w:kern w:val="0"/>
                  <w:sz w:val="18"/>
                  <w:szCs w:val="18"/>
                  <w:u w:val="none"/>
                  <w:lang w:val="en-US" w:eastAsia="zh-CN" w:bidi="ar-SA"/>
                  <w:rPrChange w:id="997"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架构师</w:t>
              </w:r>
            </w:ins>
          </w:p>
        </w:tc>
        <w:tc>
          <w:tcPr>
            <w:tcW w:w="1276" w:type="dxa"/>
            <w:vMerge w:val="continue"/>
            <w:tcBorders>
              <w:top w:val="single" w:color="000000" w:sz="4" w:space="0"/>
              <w:left w:val="single" w:color="000000" w:sz="4" w:space="0"/>
              <w:bottom w:val="single" w:color="000000" w:sz="4" w:space="0"/>
              <w:right w:val="single" w:color="000000" w:sz="4" w:space="0"/>
            </w:tcBorders>
            <w:vAlign w:val="center"/>
            <w:tcPrChange w:id="998"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999" w:author="许胄资" w:date="2015-01-20T14:01:00Z"/>
                <w:rFonts w:hint="eastAsia" w:ascii="微软雅黑" w:hAnsi="微软雅黑" w:eastAsia="微软雅黑" w:cs="微软雅黑"/>
                <w:i w:val="0"/>
                <w:color w:val="000000"/>
                <w:sz w:val="18"/>
                <w:szCs w:val="18"/>
                <w:u w:val="none"/>
                <w:rPrChange w:id="1000" w:author="许胄资" w:date="2015-01-20T14:01:00Z">
                  <w:rPr>
                    <w:rFonts w:hint="eastAsia" w:ascii="微软雅黑" w:hAnsi="微软雅黑" w:eastAsia="微软雅黑" w:cs="微软雅黑"/>
                    <w:i w:val="0"/>
                    <w:color w:val="000000"/>
                    <w:sz w:val="20"/>
                    <w:szCs w:val="20"/>
                    <w:u w:val="none"/>
                  </w:rPr>
                </w:rPrChang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002"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330" w:hRule="atLeast"/>
          <w:ins w:id="1001" w:author="许胄资" w:date="2015-01-20T14:01:00Z"/>
          <w:trPrChange w:id="1002" w:author="许胄资" w:date="2015-01-20T14:02:00Z">
            <w:trPr>
              <w:trHeight w:val="330" w:hRule="atLeast"/>
            </w:trPr>
          </w:trPrChange>
        </w:trPr>
        <w:tc>
          <w:tcPr>
            <w:tcW w:w="1005" w:type="dxa"/>
            <w:vMerge w:val="restart"/>
            <w:tcBorders>
              <w:top w:val="single" w:color="000000" w:sz="4" w:space="0"/>
              <w:left w:val="single" w:color="000000" w:sz="4" w:space="0"/>
              <w:bottom w:val="single" w:color="000000" w:sz="4" w:space="0"/>
              <w:right w:val="single" w:color="000000" w:sz="4" w:space="0"/>
            </w:tcBorders>
            <w:vAlign w:val="center"/>
            <w:tcPrChange w:id="1003" w:author="许胄资" w:date="2015-01-20T14:02:00Z">
              <w:tcPr>
                <w:tcW w:w="1185" w:type="dxa"/>
                <w:vMerge w:val="restart"/>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004" w:author="许胄资" w:date="2015-01-20T14:01:00Z"/>
                <w:rFonts w:hint="eastAsia" w:ascii="微软雅黑" w:hAnsi="微软雅黑" w:eastAsia="微软雅黑" w:cs="微软雅黑"/>
                <w:i w:val="0"/>
                <w:color w:val="000000"/>
                <w:sz w:val="18"/>
                <w:szCs w:val="18"/>
                <w:u w:val="none"/>
                <w:rPrChange w:id="1005" w:author="许胄资" w:date="2015-01-20T14:01:00Z">
                  <w:rPr>
                    <w:rFonts w:hint="eastAsia" w:ascii="微软雅黑" w:hAnsi="微软雅黑" w:eastAsia="微软雅黑" w:cs="微软雅黑"/>
                    <w:i w:val="0"/>
                    <w:color w:val="000000"/>
                    <w:sz w:val="20"/>
                    <w:szCs w:val="20"/>
                    <w:u w:val="none"/>
                  </w:rPr>
                </w:rPrChange>
              </w:rPr>
            </w:pPr>
            <w:ins w:id="1006" w:author="许胄资" w:date="2015-01-20T14:01:00Z">
              <w:r>
                <w:rPr>
                  <w:rFonts w:hint="eastAsia" w:ascii="微软雅黑" w:hAnsi="微软雅黑" w:eastAsia="微软雅黑" w:cs="微软雅黑"/>
                  <w:i w:val="0"/>
                  <w:color w:val="000000"/>
                  <w:kern w:val="0"/>
                  <w:sz w:val="18"/>
                  <w:szCs w:val="18"/>
                  <w:u w:val="none"/>
                  <w:lang w:val="en-US" w:eastAsia="zh-CN" w:bidi="ar-SA"/>
                  <w:rPrChange w:id="1007"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系统设计</w:t>
              </w:r>
            </w:ins>
          </w:p>
        </w:tc>
        <w:tc>
          <w:tcPr>
            <w:tcW w:w="1704" w:type="dxa"/>
            <w:vMerge w:val="restart"/>
            <w:tcBorders>
              <w:top w:val="single" w:color="000000" w:sz="4" w:space="0"/>
              <w:left w:val="single" w:color="000000" w:sz="4" w:space="0"/>
              <w:bottom w:val="single" w:color="000000" w:sz="4" w:space="0"/>
              <w:right w:val="single" w:color="000000" w:sz="4" w:space="0"/>
            </w:tcBorders>
            <w:vAlign w:val="center"/>
            <w:tcPrChange w:id="1008" w:author="许胄资" w:date="2015-01-20T14:02:00Z">
              <w:tcPr>
                <w:tcW w:w="2864" w:type="dxa"/>
                <w:vMerge w:val="restart"/>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009" w:author="许胄资" w:date="2015-01-20T14:01:00Z"/>
                <w:rFonts w:hint="eastAsia" w:ascii="微软雅黑" w:hAnsi="微软雅黑" w:eastAsia="微软雅黑" w:cs="微软雅黑"/>
                <w:i w:val="0"/>
                <w:color w:val="000000"/>
                <w:sz w:val="18"/>
                <w:szCs w:val="18"/>
                <w:u w:val="none"/>
                <w:rPrChange w:id="1010" w:author="许胄资" w:date="2015-01-20T14:01:00Z">
                  <w:rPr>
                    <w:rFonts w:hint="eastAsia" w:ascii="微软雅黑" w:hAnsi="微软雅黑" w:eastAsia="微软雅黑" w:cs="微软雅黑"/>
                    <w:i w:val="0"/>
                    <w:color w:val="000000"/>
                    <w:sz w:val="20"/>
                    <w:szCs w:val="20"/>
                    <w:u w:val="none"/>
                  </w:rPr>
                </w:rPrChange>
              </w:rPr>
            </w:pPr>
            <w:ins w:id="1011" w:author="许胄资" w:date="2015-01-20T14:01:00Z">
              <w:r>
                <w:rPr>
                  <w:rFonts w:hint="eastAsia" w:ascii="微软雅黑" w:hAnsi="微软雅黑" w:eastAsia="微软雅黑" w:cs="微软雅黑"/>
                  <w:i w:val="0"/>
                  <w:color w:val="000000"/>
                  <w:kern w:val="0"/>
                  <w:sz w:val="18"/>
                  <w:szCs w:val="18"/>
                  <w:u w:val="none"/>
                  <w:lang w:val="en-US" w:eastAsia="zh-CN" w:bidi="ar-SA"/>
                  <w:rPrChange w:id="1012"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系统的总体规划设计、体系架构设计、技术框架设计、应用功能设计、实施方案、培训推广方案设计以及后期的客户化定制开发的设计。</w:t>
              </w:r>
            </w:ins>
          </w:p>
        </w:tc>
        <w:tc>
          <w:tcPr>
            <w:tcW w:w="1135" w:type="dxa"/>
            <w:tcBorders>
              <w:top w:val="single" w:color="000000" w:sz="4" w:space="0"/>
              <w:left w:val="single" w:color="000000" w:sz="4" w:space="0"/>
              <w:bottom w:val="single" w:color="000000" w:sz="4" w:space="0"/>
              <w:right w:val="single" w:color="000000" w:sz="4" w:space="0"/>
            </w:tcBorders>
            <w:vAlign w:val="center"/>
            <w:tcPrChange w:id="1013"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014" w:author="许胄资" w:date="2015-01-20T14:01:00Z"/>
                <w:rFonts w:hint="eastAsia" w:ascii="微软雅黑" w:hAnsi="微软雅黑" w:eastAsia="微软雅黑" w:cs="微软雅黑"/>
                <w:i w:val="0"/>
                <w:color w:val="000000"/>
                <w:sz w:val="18"/>
                <w:szCs w:val="18"/>
                <w:u w:val="none"/>
                <w:rPrChange w:id="1015" w:author="许胄资" w:date="2015-01-20T14:01:00Z">
                  <w:rPr>
                    <w:rFonts w:hint="eastAsia" w:ascii="微软雅黑" w:hAnsi="微软雅黑" w:eastAsia="微软雅黑" w:cs="微软雅黑"/>
                    <w:i w:val="0"/>
                    <w:color w:val="000000"/>
                    <w:sz w:val="20"/>
                    <w:szCs w:val="20"/>
                    <w:u w:val="none"/>
                  </w:rPr>
                </w:rPrChange>
              </w:rPr>
            </w:pPr>
            <w:ins w:id="1016" w:author="许胄资" w:date="2015-01-20T14:01:00Z">
              <w:r>
                <w:rPr>
                  <w:rFonts w:hint="eastAsia" w:ascii="微软雅黑" w:hAnsi="微软雅黑" w:eastAsia="微软雅黑" w:cs="微软雅黑"/>
                  <w:i w:val="0"/>
                  <w:color w:val="000000"/>
                  <w:kern w:val="0"/>
                  <w:sz w:val="18"/>
                  <w:szCs w:val="18"/>
                  <w:u w:val="none"/>
                  <w:lang w:val="en-US" w:eastAsia="zh-CN" w:bidi="ar-SA"/>
                  <w:rPrChange w:id="1017"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架构设计</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018"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019" w:author="许胄资" w:date="2015-01-20T14:01:00Z"/>
                <w:rFonts w:hint="eastAsia" w:ascii="微软雅黑" w:hAnsi="微软雅黑" w:eastAsia="微软雅黑" w:cs="微软雅黑"/>
                <w:i w:val="0"/>
                <w:color w:val="000000"/>
                <w:sz w:val="18"/>
                <w:szCs w:val="18"/>
                <w:u w:val="none"/>
                <w:rPrChange w:id="1020" w:author="许胄资" w:date="2015-01-20T14:01:00Z">
                  <w:rPr>
                    <w:rFonts w:hint="eastAsia" w:ascii="微软雅黑" w:hAnsi="微软雅黑" w:eastAsia="微软雅黑" w:cs="微软雅黑"/>
                    <w:i w:val="0"/>
                    <w:color w:val="000000"/>
                    <w:sz w:val="20"/>
                    <w:szCs w:val="20"/>
                    <w:u w:val="none"/>
                  </w:rPr>
                </w:rPrChange>
              </w:rPr>
            </w:pPr>
            <w:ins w:id="1021" w:author="许胄资" w:date="2015-01-20T14:01:00Z">
              <w:r>
                <w:rPr>
                  <w:rFonts w:hint="eastAsia" w:ascii="微软雅黑" w:hAnsi="微软雅黑" w:eastAsia="微软雅黑" w:cs="微软雅黑"/>
                  <w:i w:val="0"/>
                  <w:color w:val="000000"/>
                  <w:kern w:val="0"/>
                  <w:sz w:val="18"/>
                  <w:szCs w:val="18"/>
                  <w:u w:val="none"/>
                  <w:lang w:val="en-US" w:eastAsia="zh-CN" w:bidi="ar-SA"/>
                  <w:rPrChange w:id="1022"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系统架构设计及评审</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023"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024" w:author="许胄资" w:date="2015-01-20T14:01:00Z"/>
                <w:rFonts w:hint="eastAsia" w:ascii="微软雅黑" w:hAnsi="微软雅黑" w:eastAsia="微软雅黑" w:cs="微软雅黑"/>
                <w:i w:val="0"/>
                <w:color w:val="000000"/>
                <w:sz w:val="18"/>
                <w:szCs w:val="18"/>
                <w:u w:val="none"/>
                <w:rPrChange w:id="1025" w:author="许胄资" w:date="2015-01-20T14:01:00Z">
                  <w:rPr>
                    <w:rFonts w:hint="eastAsia" w:ascii="微软雅黑" w:hAnsi="微软雅黑" w:eastAsia="微软雅黑" w:cs="微软雅黑"/>
                    <w:i w:val="0"/>
                    <w:color w:val="000000"/>
                    <w:sz w:val="20"/>
                    <w:szCs w:val="20"/>
                    <w:u w:val="none"/>
                  </w:rPr>
                </w:rPrChange>
              </w:rPr>
            </w:pPr>
            <w:ins w:id="1026" w:author="许胄资" w:date="2015-01-20T14:01:00Z">
              <w:r>
                <w:rPr>
                  <w:rFonts w:hint="eastAsia" w:ascii="微软雅黑" w:hAnsi="微软雅黑" w:eastAsia="微软雅黑" w:cs="微软雅黑"/>
                  <w:i w:val="0"/>
                  <w:color w:val="000000"/>
                  <w:kern w:val="0"/>
                  <w:sz w:val="18"/>
                  <w:szCs w:val="18"/>
                  <w:u w:val="none"/>
                  <w:lang w:val="en-US" w:eastAsia="zh-CN" w:bidi="ar-SA"/>
                  <w:rPrChange w:id="1027"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架构师</w:t>
              </w:r>
            </w:ins>
          </w:p>
        </w:tc>
        <w:tc>
          <w:tcPr>
            <w:tcW w:w="1276" w:type="dxa"/>
            <w:vMerge w:val="restart"/>
            <w:tcBorders>
              <w:top w:val="single" w:color="000000" w:sz="4" w:space="0"/>
              <w:left w:val="single" w:color="000000" w:sz="4" w:space="0"/>
              <w:bottom w:val="single" w:color="000000" w:sz="4" w:space="0"/>
              <w:right w:val="single" w:color="000000" w:sz="4" w:space="0"/>
            </w:tcBorders>
            <w:vAlign w:val="center"/>
            <w:tcPrChange w:id="1028" w:author="许胄资" w:date="2015-01-20T14:02:00Z">
              <w:tcPr>
                <w:tcW w:w="1185" w:type="dxa"/>
                <w:vMerge w:val="restart"/>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029" w:author="许胄资" w:date="2015-01-20T14:01:00Z"/>
                <w:rFonts w:hint="eastAsia" w:ascii="微软雅黑" w:hAnsi="微软雅黑" w:eastAsia="微软雅黑" w:cs="微软雅黑"/>
                <w:i w:val="0"/>
                <w:color w:val="000000"/>
                <w:sz w:val="18"/>
                <w:szCs w:val="18"/>
                <w:u w:val="none"/>
              </w:rPr>
            </w:pPr>
            <w:ins w:id="1030" w:author="许胄资" w:date="2015-01-20T14:01:00Z">
              <w:r>
                <w:rPr>
                  <w:rFonts w:hint="eastAsia" w:ascii="微软雅黑" w:hAnsi="微软雅黑" w:eastAsia="微软雅黑" w:cs="微软雅黑"/>
                  <w:i w:val="0"/>
                  <w:color w:val="000000"/>
                  <w:kern w:val="0"/>
                  <w:sz w:val="18"/>
                  <w:szCs w:val="18"/>
                  <w:u w:val="none"/>
                  <w:lang w:val="en-US" w:eastAsia="zh-CN" w:bidi="ar-SA"/>
                </w:rPr>
                <w:t>103</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032"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330" w:hRule="atLeast"/>
          <w:ins w:id="1031" w:author="许胄资" w:date="2015-01-20T14:01:00Z"/>
          <w:trPrChange w:id="1032" w:author="许胄资" w:date="2015-01-20T14:02:00Z">
            <w:trPr>
              <w:trHeight w:val="330"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033"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034" w:author="许胄资" w:date="2015-01-20T14:01:00Z"/>
                <w:rFonts w:hint="eastAsia" w:ascii="微软雅黑" w:hAnsi="微软雅黑" w:eastAsia="微软雅黑" w:cs="微软雅黑"/>
                <w:i w:val="0"/>
                <w:color w:val="000000"/>
                <w:sz w:val="18"/>
                <w:szCs w:val="18"/>
                <w:u w:val="none"/>
                <w:rPrChange w:id="1035"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bottom w:val="single" w:color="000000" w:sz="4" w:space="0"/>
              <w:right w:val="single" w:color="000000" w:sz="4" w:space="0"/>
            </w:tcBorders>
            <w:vAlign w:val="center"/>
            <w:tcPrChange w:id="1036" w:author="许胄资" w:date="2015-01-20T14:02:00Z">
              <w:tcPr>
                <w:tcW w:w="2864"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left"/>
              <w:rPr>
                <w:ins w:id="1037" w:author="许胄资" w:date="2015-01-20T14:01:00Z"/>
                <w:rFonts w:hint="eastAsia" w:ascii="微软雅黑" w:hAnsi="微软雅黑" w:eastAsia="微软雅黑" w:cs="微软雅黑"/>
                <w:i w:val="0"/>
                <w:color w:val="000000"/>
                <w:sz w:val="18"/>
                <w:szCs w:val="18"/>
                <w:u w:val="none"/>
                <w:rPrChange w:id="1038"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039"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040" w:author="许胄资" w:date="2015-01-20T14:01:00Z"/>
                <w:rFonts w:hint="eastAsia" w:ascii="微软雅黑" w:hAnsi="微软雅黑" w:eastAsia="微软雅黑" w:cs="微软雅黑"/>
                <w:i w:val="0"/>
                <w:color w:val="000000"/>
                <w:sz w:val="18"/>
                <w:szCs w:val="18"/>
                <w:u w:val="none"/>
                <w:rPrChange w:id="1041" w:author="许胄资" w:date="2015-01-20T14:01:00Z">
                  <w:rPr>
                    <w:rFonts w:hint="eastAsia" w:ascii="微软雅黑" w:hAnsi="微软雅黑" w:eastAsia="微软雅黑" w:cs="微软雅黑"/>
                    <w:i w:val="0"/>
                    <w:color w:val="000000"/>
                    <w:sz w:val="20"/>
                    <w:szCs w:val="20"/>
                    <w:u w:val="none"/>
                  </w:rPr>
                </w:rPrChange>
              </w:rPr>
            </w:pPr>
            <w:ins w:id="1042" w:author="许胄资" w:date="2015-01-20T14:01:00Z">
              <w:r>
                <w:rPr>
                  <w:rFonts w:hint="eastAsia" w:ascii="微软雅黑" w:hAnsi="微软雅黑" w:eastAsia="微软雅黑" w:cs="微软雅黑"/>
                  <w:i w:val="0"/>
                  <w:color w:val="000000"/>
                  <w:kern w:val="0"/>
                  <w:sz w:val="18"/>
                  <w:szCs w:val="18"/>
                  <w:u w:val="none"/>
                  <w:lang w:val="en-US" w:eastAsia="zh-CN" w:bidi="ar-SA"/>
                  <w:rPrChange w:id="1043"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概要设计</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044"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045" w:author="许胄资" w:date="2015-01-20T14:01:00Z"/>
                <w:rFonts w:hint="eastAsia" w:ascii="微软雅黑" w:hAnsi="微软雅黑" w:eastAsia="微软雅黑" w:cs="微软雅黑"/>
                <w:i w:val="0"/>
                <w:color w:val="000000"/>
                <w:sz w:val="18"/>
                <w:szCs w:val="18"/>
                <w:u w:val="none"/>
                <w:rPrChange w:id="1046" w:author="许胄资" w:date="2015-01-20T14:01:00Z">
                  <w:rPr>
                    <w:rFonts w:hint="eastAsia" w:ascii="微软雅黑" w:hAnsi="微软雅黑" w:eastAsia="微软雅黑" w:cs="微软雅黑"/>
                    <w:i w:val="0"/>
                    <w:color w:val="000000"/>
                    <w:sz w:val="20"/>
                    <w:szCs w:val="20"/>
                    <w:u w:val="none"/>
                  </w:rPr>
                </w:rPrChange>
              </w:rPr>
            </w:pPr>
            <w:ins w:id="1047" w:author="许胄资" w:date="2015-01-20T14:01:00Z">
              <w:r>
                <w:rPr>
                  <w:rFonts w:hint="eastAsia" w:ascii="微软雅黑" w:hAnsi="微软雅黑" w:eastAsia="微软雅黑" w:cs="微软雅黑"/>
                  <w:i w:val="0"/>
                  <w:color w:val="000000"/>
                  <w:kern w:val="0"/>
                  <w:sz w:val="18"/>
                  <w:szCs w:val="18"/>
                  <w:u w:val="none"/>
                  <w:lang w:val="en-US" w:eastAsia="zh-CN" w:bidi="ar-SA"/>
                  <w:rPrChange w:id="1048"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系统概要设计及评审</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049"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050" w:author="许胄资" w:date="2015-01-20T14:01:00Z"/>
                <w:rFonts w:hint="eastAsia" w:ascii="微软雅黑" w:hAnsi="微软雅黑" w:eastAsia="微软雅黑" w:cs="微软雅黑"/>
                <w:i w:val="0"/>
                <w:color w:val="000000"/>
                <w:sz w:val="18"/>
                <w:szCs w:val="18"/>
                <w:u w:val="none"/>
                <w:rPrChange w:id="1051" w:author="许胄资" w:date="2015-01-20T14:01:00Z">
                  <w:rPr>
                    <w:rFonts w:hint="eastAsia" w:ascii="微软雅黑" w:hAnsi="微软雅黑" w:eastAsia="微软雅黑" w:cs="微软雅黑"/>
                    <w:i w:val="0"/>
                    <w:color w:val="000000"/>
                    <w:sz w:val="20"/>
                    <w:szCs w:val="20"/>
                    <w:u w:val="none"/>
                  </w:rPr>
                </w:rPrChange>
              </w:rPr>
            </w:pPr>
            <w:ins w:id="1052" w:author="许胄资" w:date="2015-01-20T14:01:00Z">
              <w:r>
                <w:rPr>
                  <w:rFonts w:hint="eastAsia" w:ascii="微软雅黑" w:hAnsi="微软雅黑" w:eastAsia="微软雅黑" w:cs="微软雅黑"/>
                  <w:i w:val="0"/>
                  <w:color w:val="000000"/>
                  <w:kern w:val="0"/>
                  <w:sz w:val="18"/>
                  <w:szCs w:val="18"/>
                  <w:u w:val="none"/>
                  <w:lang w:val="en-US" w:eastAsia="zh-CN" w:bidi="ar-SA"/>
                  <w:rPrChange w:id="1053"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架构师</w:t>
              </w:r>
            </w:ins>
          </w:p>
        </w:tc>
        <w:tc>
          <w:tcPr>
            <w:tcW w:w="1276" w:type="dxa"/>
            <w:vMerge w:val="continue"/>
            <w:tcBorders>
              <w:top w:val="single" w:color="000000" w:sz="4" w:space="0"/>
              <w:left w:val="single" w:color="000000" w:sz="4" w:space="0"/>
              <w:bottom w:val="single" w:color="000000" w:sz="4" w:space="0"/>
              <w:right w:val="single" w:color="000000" w:sz="4" w:space="0"/>
            </w:tcBorders>
            <w:vAlign w:val="center"/>
            <w:tcPrChange w:id="1054"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055" w:author="许胄资" w:date="2015-01-20T14:01:00Z"/>
                <w:rFonts w:hint="eastAsia" w:ascii="微软雅黑" w:hAnsi="微软雅黑" w:eastAsia="微软雅黑" w:cs="微软雅黑"/>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057"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990" w:hRule="atLeast"/>
          <w:ins w:id="1056" w:author="许胄资" w:date="2015-01-20T14:01:00Z"/>
          <w:trPrChange w:id="1057" w:author="许胄资" w:date="2015-01-20T14:02:00Z">
            <w:trPr>
              <w:trHeight w:val="990"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058"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059" w:author="许胄资" w:date="2015-01-20T14:01:00Z"/>
                <w:rFonts w:hint="eastAsia" w:ascii="微软雅黑" w:hAnsi="微软雅黑" w:eastAsia="微软雅黑" w:cs="微软雅黑"/>
                <w:i w:val="0"/>
                <w:color w:val="000000"/>
                <w:sz w:val="18"/>
                <w:szCs w:val="18"/>
                <w:u w:val="none"/>
                <w:rPrChange w:id="1060"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bottom w:val="single" w:color="000000" w:sz="4" w:space="0"/>
              <w:right w:val="single" w:color="000000" w:sz="4" w:space="0"/>
            </w:tcBorders>
            <w:vAlign w:val="center"/>
            <w:tcPrChange w:id="1061" w:author="许胄资" w:date="2015-01-20T14:02:00Z">
              <w:tcPr>
                <w:tcW w:w="2864"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left"/>
              <w:rPr>
                <w:ins w:id="1062" w:author="许胄资" w:date="2015-01-20T14:01:00Z"/>
                <w:rFonts w:hint="eastAsia" w:ascii="微软雅黑" w:hAnsi="微软雅黑" w:eastAsia="微软雅黑" w:cs="微软雅黑"/>
                <w:i w:val="0"/>
                <w:color w:val="000000"/>
                <w:sz w:val="18"/>
                <w:szCs w:val="18"/>
                <w:u w:val="none"/>
                <w:rPrChange w:id="1063"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064"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065" w:author="许胄资" w:date="2015-01-20T14:01:00Z"/>
                <w:rFonts w:hint="eastAsia" w:ascii="微软雅黑" w:hAnsi="微软雅黑" w:eastAsia="微软雅黑" w:cs="微软雅黑"/>
                <w:i w:val="0"/>
                <w:color w:val="000000"/>
                <w:sz w:val="18"/>
                <w:szCs w:val="18"/>
                <w:u w:val="none"/>
                <w:rPrChange w:id="1066" w:author="许胄资" w:date="2015-01-20T14:01:00Z">
                  <w:rPr>
                    <w:rFonts w:hint="eastAsia" w:ascii="微软雅黑" w:hAnsi="微软雅黑" w:eastAsia="微软雅黑" w:cs="微软雅黑"/>
                    <w:i w:val="0"/>
                    <w:color w:val="000000"/>
                    <w:sz w:val="20"/>
                    <w:szCs w:val="20"/>
                    <w:u w:val="none"/>
                  </w:rPr>
                </w:rPrChange>
              </w:rPr>
            </w:pPr>
            <w:ins w:id="1067" w:author="许胄资" w:date="2015-01-20T14:01:00Z">
              <w:r>
                <w:rPr>
                  <w:rFonts w:hint="eastAsia" w:ascii="微软雅黑" w:hAnsi="微软雅黑" w:eastAsia="微软雅黑" w:cs="微软雅黑"/>
                  <w:i w:val="0"/>
                  <w:color w:val="000000"/>
                  <w:kern w:val="0"/>
                  <w:sz w:val="18"/>
                  <w:szCs w:val="18"/>
                  <w:u w:val="none"/>
                  <w:lang w:val="en-US" w:eastAsia="zh-CN" w:bidi="ar-SA"/>
                  <w:rPrChange w:id="1068"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详细设计</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069"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070" w:author="许胄资" w:date="2015-01-20T14:01:00Z"/>
                <w:rFonts w:hint="eastAsia" w:ascii="微软雅黑" w:hAnsi="微软雅黑" w:eastAsia="微软雅黑" w:cs="微软雅黑"/>
                <w:i w:val="0"/>
                <w:color w:val="000000"/>
                <w:sz w:val="18"/>
                <w:szCs w:val="18"/>
                <w:u w:val="none"/>
                <w:rPrChange w:id="1071" w:author="许胄资" w:date="2015-01-20T14:01:00Z">
                  <w:rPr>
                    <w:rFonts w:hint="eastAsia" w:ascii="微软雅黑" w:hAnsi="微软雅黑" w:eastAsia="微软雅黑" w:cs="微软雅黑"/>
                    <w:i w:val="0"/>
                    <w:color w:val="000000"/>
                    <w:sz w:val="20"/>
                    <w:szCs w:val="20"/>
                    <w:u w:val="none"/>
                  </w:rPr>
                </w:rPrChange>
              </w:rPr>
            </w:pPr>
            <w:ins w:id="1072" w:author="许胄资" w:date="2015-01-20T14:01:00Z">
              <w:r>
                <w:rPr>
                  <w:rFonts w:hint="eastAsia" w:ascii="微软雅黑" w:hAnsi="微软雅黑" w:eastAsia="微软雅黑" w:cs="微软雅黑"/>
                  <w:i w:val="0"/>
                  <w:color w:val="000000"/>
                  <w:kern w:val="0"/>
                  <w:sz w:val="18"/>
                  <w:szCs w:val="18"/>
                  <w:u w:val="none"/>
                  <w:lang w:val="en-US" w:eastAsia="zh-CN" w:bidi="ar-SA"/>
                  <w:rPrChange w:id="1073"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系统详细设计及评审</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074"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075" w:author="许胄资" w:date="2015-01-20T14:01:00Z"/>
                <w:rFonts w:hint="eastAsia" w:ascii="微软雅黑" w:hAnsi="微软雅黑" w:eastAsia="微软雅黑" w:cs="微软雅黑"/>
                <w:i w:val="0"/>
                <w:color w:val="000000"/>
                <w:sz w:val="18"/>
                <w:szCs w:val="18"/>
                <w:u w:val="none"/>
                <w:rPrChange w:id="1076" w:author="许胄资" w:date="2015-01-20T14:01:00Z">
                  <w:rPr>
                    <w:rFonts w:hint="eastAsia" w:ascii="微软雅黑" w:hAnsi="微软雅黑" w:eastAsia="微软雅黑" w:cs="微软雅黑"/>
                    <w:i w:val="0"/>
                    <w:color w:val="000000"/>
                    <w:sz w:val="20"/>
                    <w:szCs w:val="20"/>
                    <w:u w:val="none"/>
                  </w:rPr>
                </w:rPrChange>
              </w:rPr>
            </w:pPr>
            <w:ins w:id="1077" w:author="许胄资" w:date="2015-01-20T14:01:00Z">
              <w:r>
                <w:rPr>
                  <w:rFonts w:hint="eastAsia" w:ascii="微软雅黑" w:hAnsi="微软雅黑" w:eastAsia="微软雅黑" w:cs="微软雅黑"/>
                  <w:i w:val="0"/>
                  <w:color w:val="000000"/>
                  <w:kern w:val="0"/>
                  <w:sz w:val="18"/>
                  <w:szCs w:val="18"/>
                  <w:u w:val="none"/>
                  <w:lang w:val="en-US" w:eastAsia="zh-CN" w:bidi="ar-SA"/>
                  <w:rPrChange w:id="1078"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架构师</w:t>
              </w:r>
            </w:ins>
            <w:ins w:id="1079" w:author="许胄资" w:date="2015-01-20T14:01:00Z">
              <w:r>
                <w:rPr>
                  <w:rFonts w:hint="eastAsia" w:ascii="微软雅黑" w:hAnsi="微软雅黑" w:eastAsia="微软雅黑" w:cs="微软雅黑"/>
                  <w:i w:val="0"/>
                  <w:color w:val="000000"/>
                  <w:kern w:val="0"/>
                  <w:sz w:val="18"/>
                  <w:szCs w:val="18"/>
                  <w:u w:val="none"/>
                  <w:lang w:val="en-US" w:eastAsia="zh-CN" w:bidi="ar-SA"/>
                  <w:rPrChange w:id="1080" w:author="许胄资" w:date="2015-01-20T14:01:00Z">
                    <w:rPr>
                      <w:rFonts w:hint="eastAsia" w:ascii="微软雅黑" w:hAnsi="微软雅黑" w:eastAsia="微软雅黑" w:cs="微软雅黑"/>
                      <w:i w:val="0"/>
                      <w:color w:val="000000"/>
                      <w:kern w:val="0"/>
                      <w:sz w:val="20"/>
                      <w:szCs w:val="20"/>
                      <w:u w:val="none"/>
                      <w:lang w:val="en-US" w:eastAsia="zh-CN" w:bidi="ar-SA"/>
                    </w:rPr>
                  </w:rPrChange>
                </w:rPr>
                <w:br/>
              </w:r>
            </w:ins>
            <w:ins w:id="1081" w:author="许胄资" w:date="2015-01-20T14:01:00Z">
              <w:r>
                <w:rPr>
                  <w:rFonts w:hint="eastAsia" w:ascii="微软雅黑" w:hAnsi="微软雅黑" w:eastAsia="微软雅黑" w:cs="微软雅黑"/>
                  <w:i w:val="0"/>
                  <w:color w:val="000000"/>
                  <w:kern w:val="0"/>
                  <w:sz w:val="18"/>
                  <w:szCs w:val="18"/>
                  <w:u w:val="none"/>
                  <w:lang w:val="en-US" w:eastAsia="zh-CN" w:bidi="ar-SA"/>
                  <w:rPrChange w:id="1082"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系统分析师</w:t>
              </w:r>
            </w:ins>
            <w:ins w:id="1083" w:author="许胄资" w:date="2015-01-20T14:01:00Z">
              <w:r>
                <w:rPr>
                  <w:rFonts w:hint="eastAsia" w:ascii="微软雅黑" w:hAnsi="微软雅黑" w:eastAsia="微软雅黑" w:cs="微软雅黑"/>
                  <w:i w:val="0"/>
                  <w:color w:val="000000"/>
                  <w:kern w:val="0"/>
                  <w:sz w:val="18"/>
                  <w:szCs w:val="18"/>
                  <w:u w:val="none"/>
                  <w:lang w:val="en-US" w:eastAsia="zh-CN" w:bidi="ar-SA"/>
                  <w:rPrChange w:id="1084" w:author="许胄资" w:date="2015-01-20T14:01:00Z">
                    <w:rPr>
                      <w:rFonts w:hint="eastAsia" w:ascii="微软雅黑" w:hAnsi="微软雅黑" w:eastAsia="微软雅黑" w:cs="微软雅黑"/>
                      <w:i w:val="0"/>
                      <w:color w:val="000000"/>
                      <w:kern w:val="0"/>
                      <w:sz w:val="20"/>
                      <w:szCs w:val="20"/>
                      <w:u w:val="none"/>
                      <w:lang w:val="en-US" w:eastAsia="zh-CN" w:bidi="ar-SA"/>
                    </w:rPr>
                  </w:rPrChange>
                </w:rPr>
                <w:br/>
              </w:r>
            </w:ins>
            <w:ins w:id="1085" w:author="许胄资" w:date="2015-01-20T14:01:00Z">
              <w:r>
                <w:rPr>
                  <w:rFonts w:hint="eastAsia" w:ascii="微软雅黑" w:hAnsi="微软雅黑" w:eastAsia="微软雅黑" w:cs="微软雅黑"/>
                  <w:i w:val="0"/>
                  <w:color w:val="000000"/>
                  <w:kern w:val="0"/>
                  <w:sz w:val="18"/>
                  <w:szCs w:val="18"/>
                  <w:u w:val="none"/>
                  <w:lang w:val="en-US" w:eastAsia="zh-CN" w:bidi="ar-SA"/>
                  <w:rPrChange w:id="1086"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高级程序员</w:t>
              </w:r>
            </w:ins>
          </w:p>
        </w:tc>
        <w:tc>
          <w:tcPr>
            <w:tcW w:w="1276" w:type="dxa"/>
            <w:vMerge w:val="continue"/>
            <w:tcBorders>
              <w:top w:val="single" w:color="000000" w:sz="4" w:space="0"/>
              <w:left w:val="single" w:color="000000" w:sz="4" w:space="0"/>
              <w:bottom w:val="single" w:color="000000" w:sz="4" w:space="0"/>
              <w:right w:val="single" w:color="000000" w:sz="4" w:space="0"/>
            </w:tcBorders>
            <w:vAlign w:val="center"/>
            <w:tcPrChange w:id="1087"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088" w:author="许胄资" w:date="2015-01-20T14:01:00Z"/>
                <w:rFonts w:hint="eastAsia" w:ascii="微软雅黑" w:hAnsi="微软雅黑" w:eastAsia="微软雅黑" w:cs="微软雅黑"/>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090"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1290" w:hRule="atLeast"/>
          <w:ins w:id="1089" w:author="许胄资" w:date="2015-01-20T14:01:00Z"/>
          <w:trPrChange w:id="1090" w:author="许胄资" w:date="2015-01-20T14:02:00Z">
            <w:trPr>
              <w:trHeight w:val="1290"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091"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092" w:author="许胄资" w:date="2015-01-20T14:01:00Z"/>
                <w:rFonts w:hint="eastAsia" w:ascii="微软雅黑" w:hAnsi="微软雅黑" w:eastAsia="微软雅黑" w:cs="微软雅黑"/>
                <w:i w:val="0"/>
                <w:color w:val="000000"/>
                <w:sz w:val="18"/>
                <w:szCs w:val="18"/>
                <w:u w:val="none"/>
                <w:rPrChange w:id="1093"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bottom w:val="single" w:color="000000" w:sz="4" w:space="0"/>
              <w:right w:val="single" w:color="000000" w:sz="4" w:space="0"/>
            </w:tcBorders>
            <w:vAlign w:val="center"/>
            <w:tcPrChange w:id="1094" w:author="许胄资" w:date="2015-01-20T14:02:00Z">
              <w:tcPr>
                <w:tcW w:w="2864"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left"/>
              <w:rPr>
                <w:ins w:id="1095" w:author="许胄资" w:date="2015-01-20T14:01:00Z"/>
                <w:rFonts w:hint="eastAsia" w:ascii="微软雅黑" w:hAnsi="微软雅黑" w:eastAsia="微软雅黑" w:cs="微软雅黑"/>
                <w:i w:val="0"/>
                <w:color w:val="000000"/>
                <w:sz w:val="18"/>
                <w:szCs w:val="18"/>
                <w:u w:val="none"/>
                <w:rPrChange w:id="1096"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097"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098" w:author="许胄资" w:date="2015-01-20T14:01:00Z"/>
                <w:rFonts w:hint="eastAsia" w:ascii="微软雅黑" w:hAnsi="微软雅黑" w:eastAsia="微软雅黑" w:cs="微软雅黑"/>
                <w:i w:val="0"/>
                <w:color w:val="000000"/>
                <w:sz w:val="18"/>
                <w:szCs w:val="18"/>
                <w:u w:val="none"/>
                <w:rPrChange w:id="1099" w:author="许胄资" w:date="2015-01-20T14:01:00Z">
                  <w:rPr>
                    <w:rFonts w:hint="eastAsia" w:ascii="微软雅黑" w:hAnsi="微软雅黑" w:eastAsia="微软雅黑" w:cs="微软雅黑"/>
                    <w:i w:val="0"/>
                    <w:color w:val="000000"/>
                    <w:sz w:val="20"/>
                    <w:szCs w:val="20"/>
                    <w:u w:val="none"/>
                  </w:rPr>
                </w:rPrChange>
              </w:rPr>
            </w:pPr>
            <w:ins w:id="1100" w:author="许胄资" w:date="2015-01-20T14:01:00Z">
              <w:r>
                <w:rPr>
                  <w:rFonts w:hint="eastAsia" w:ascii="微软雅黑" w:hAnsi="微软雅黑" w:eastAsia="微软雅黑" w:cs="微软雅黑"/>
                  <w:i w:val="0"/>
                  <w:color w:val="000000"/>
                  <w:kern w:val="0"/>
                  <w:sz w:val="18"/>
                  <w:szCs w:val="18"/>
                  <w:u w:val="none"/>
                  <w:lang w:val="en-US" w:eastAsia="zh-CN" w:bidi="ar-SA"/>
                  <w:rPrChange w:id="1101"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数据库设计</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102"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103" w:author="许胄资" w:date="2015-01-20T14:01:00Z"/>
                <w:rFonts w:hint="eastAsia" w:ascii="微软雅黑" w:hAnsi="微软雅黑" w:eastAsia="微软雅黑" w:cs="微软雅黑"/>
                <w:i w:val="0"/>
                <w:color w:val="000000"/>
                <w:sz w:val="18"/>
                <w:szCs w:val="18"/>
                <w:u w:val="none"/>
                <w:rPrChange w:id="1104" w:author="许胄资" w:date="2015-01-20T14:01:00Z">
                  <w:rPr>
                    <w:rFonts w:hint="eastAsia" w:ascii="微软雅黑" w:hAnsi="微软雅黑" w:eastAsia="微软雅黑" w:cs="微软雅黑"/>
                    <w:i w:val="0"/>
                    <w:color w:val="000000"/>
                    <w:sz w:val="20"/>
                    <w:szCs w:val="20"/>
                    <w:u w:val="none"/>
                  </w:rPr>
                </w:rPrChange>
              </w:rPr>
            </w:pPr>
            <w:ins w:id="1105" w:author="许胄资" w:date="2015-01-20T14:01:00Z">
              <w:r>
                <w:rPr>
                  <w:rFonts w:hint="eastAsia" w:ascii="微软雅黑" w:hAnsi="微软雅黑" w:eastAsia="微软雅黑" w:cs="微软雅黑"/>
                  <w:i w:val="0"/>
                  <w:color w:val="000000"/>
                  <w:kern w:val="0"/>
                  <w:sz w:val="18"/>
                  <w:szCs w:val="18"/>
                  <w:u w:val="none"/>
                  <w:lang w:val="en-US" w:eastAsia="zh-CN" w:bidi="ar-SA"/>
                  <w:rPrChange w:id="1106"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系统数据模型设计及评审</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107"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108" w:author="许胄资" w:date="2015-01-20T14:01:00Z"/>
                <w:rFonts w:hint="eastAsia" w:ascii="微软雅黑" w:hAnsi="微软雅黑" w:eastAsia="微软雅黑" w:cs="微软雅黑"/>
                <w:i w:val="0"/>
                <w:color w:val="000000"/>
                <w:sz w:val="18"/>
                <w:szCs w:val="18"/>
                <w:u w:val="none"/>
                <w:rPrChange w:id="1109" w:author="许胄资" w:date="2015-01-20T14:01:00Z">
                  <w:rPr>
                    <w:rFonts w:hint="eastAsia" w:ascii="微软雅黑" w:hAnsi="微软雅黑" w:eastAsia="微软雅黑" w:cs="微软雅黑"/>
                    <w:i w:val="0"/>
                    <w:color w:val="000000"/>
                    <w:sz w:val="20"/>
                    <w:szCs w:val="20"/>
                    <w:u w:val="none"/>
                  </w:rPr>
                </w:rPrChange>
              </w:rPr>
            </w:pPr>
            <w:ins w:id="1110" w:author="许胄资" w:date="2015-01-20T14:01:00Z">
              <w:r>
                <w:rPr>
                  <w:rFonts w:hint="eastAsia" w:ascii="微软雅黑" w:hAnsi="微软雅黑" w:eastAsia="微软雅黑" w:cs="微软雅黑"/>
                  <w:i w:val="0"/>
                  <w:color w:val="000000"/>
                  <w:kern w:val="0"/>
                  <w:sz w:val="18"/>
                  <w:szCs w:val="18"/>
                  <w:u w:val="none"/>
                  <w:lang w:val="en-US" w:eastAsia="zh-CN" w:bidi="ar-SA"/>
                  <w:rPrChange w:id="1111"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架构师</w:t>
              </w:r>
            </w:ins>
            <w:ins w:id="1112" w:author="许胄资" w:date="2015-01-20T14:01:00Z">
              <w:r>
                <w:rPr>
                  <w:rFonts w:hint="eastAsia" w:ascii="微软雅黑" w:hAnsi="微软雅黑" w:eastAsia="微软雅黑" w:cs="微软雅黑"/>
                  <w:i w:val="0"/>
                  <w:color w:val="000000"/>
                  <w:kern w:val="0"/>
                  <w:sz w:val="18"/>
                  <w:szCs w:val="18"/>
                  <w:u w:val="none"/>
                  <w:lang w:val="en-US" w:eastAsia="zh-CN" w:bidi="ar-SA"/>
                  <w:rPrChange w:id="1113" w:author="许胄资" w:date="2015-01-20T14:01:00Z">
                    <w:rPr>
                      <w:rFonts w:hint="eastAsia" w:ascii="微软雅黑" w:hAnsi="微软雅黑" w:eastAsia="微软雅黑" w:cs="微软雅黑"/>
                      <w:i w:val="0"/>
                      <w:color w:val="000000"/>
                      <w:kern w:val="0"/>
                      <w:sz w:val="20"/>
                      <w:szCs w:val="20"/>
                      <w:u w:val="none"/>
                      <w:lang w:val="en-US" w:eastAsia="zh-CN" w:bidi="ar-SA"/>
                    </w:rPr>
                  </w:rPrChange>
                </w:rPr>
                <w:br/>
              </w:r>
            </w:ins>
            <w:ins w:id="1114" w:author="许胄资" w:date="2015-01-20T14:01:00Z">
              <w:r>
                <w:rPr>
                  <w:rFonts w:hint="eastAsia" w:ascii="微软雅黑" w:hAnsi="微软雅黑" w:eastAsia="微软雅黑" w:cs="微软雅黑"/>
                  <w:i w:val="0"/>
                  <w:color w:val="000000"/>
                  <w:kern w:val="0"/>
                  <w:sz w:val="18"/>
                  <w:szCs w:val="18"/>
                  <w:u w:val="none"/>
                  <w:lang w:val="en-US" w:eastAsia="zh-CN" w:bidi="ar-SA"/>
                  <w:rPrChange w:id="1115"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系统分析师</w:t>
              </w:r>
            </w:ins>
          </w:p>
        </w:tc>
        <w:tc>
          <w:tcPr>
            <w:tcW w:w="1276" w:type="dxa"/>
            <w:vMerge w:val="continue"/>
            <w:tcBorders>
              <w:top w:val="single" w:color="000000" w:sz="4" w:space="0"/>
              <w:left w:val="single" w:color="000000" w:sz="4" w:space="0"/>
              <w:bottom w:val="single" w:color="000000" w:sz="4" w:space="0"/>
              <w:right w:val="single" w:color="000000" w:sz="4" w:space="0"/>
            </w:tcBorders>
            <w:vAlign w:val="center"/>
            <w:tcPrChange w:id="1116"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117" w:author="许胄资" w:date="2015-01-20T14:01:00Z"/>
                <w:rFonts w:hint="eastAsia" w:ascii="微软雅黑" w:hAnsi="微软雅黑" w:eastAsia="微软雅黑" w:cs="微软雅黑"/>
                <w:i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119"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2565" w:hRule="atLeast"/>
          <w:ins w:id="1118" w:author="许胄资" w:date="2015-01-20T14:01:00Z"/>
          <w:trPrChange w:id="1119" w:author="许胄资" w:date="2015-01-20T14:02:00Z">
            <w:trPr>
              <w:trHeight w:val="2565" w:hRule="atLeast"/>
            </w:trPr>
          </w:trPrChange>
        </w:trPr>
        <w:tc>
          <w:tcPr>
            <w:tcW w:w="1005" w:type="dxa"/>
            <w:vMerge w:val="restart"/>
            <w:tcBorders>
              <w:top w:val="single" w:color="000000" w:sz="4" w:space="0"/>
              <w:left w:val="single" w:color="000000" w:sz="4" w:space="0"/>
              <w:bottom w:val="single" w:color="000000" w:sz="4" w:space="0"/>
              <w:right w:val="single" w:color="000000" w:sz="4" w:space="0"/>
            </w:tcBorders>
            <w:vAlign w:val="center"/>
            <w:tcPrChange w:id="1120" w:author="许胄资" w:date="2015-01-20T14:02:00Z">
              <w:tcPr>
                <w:tcW w:w="1185" w:type="dxa"/>
                <w:vMerge w:val="restart"/>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121" w:author="许胄资" w:date="2015-01-20T14:01:00Z"/>
                <w:rFonts w:hint="eastAsia" w:ascii="微软雅黑" w:hAnsi="微软雅黑" w:eastAsia="微软雅黑" w:cs="微软雅黑"/>
                <w:i w:val="0"/>
                <w:color w:val="000000"/>
                <w:sz w:val="18"/>
                <w:szCs w:val="18"/>
                <w:u w:val="none"/>
                <w:rPrChange w:id="1122" w:author="许胄资" w:date="2015-01-20T14:01:00Z">
                  <w:rPr>
                    <w:rFonts w:hint="eastAsia" w:ascii="微软雅黑" w:hAnsi="微软雅黑" w:eastAsia="微软雅黑" w:cs="微软雅黑"/>
                    <w:i w:val="0"/>
                    <w:color w:val="000000"/>
                    <w:sz w:val="20"/>
                    <w:szCs w:val="20"/>
                    <w:u w:val="none"/>
                  </w:rPr>
                </w:rPrChange>
              </w:rPr>
            </w:pPr>
            <w:ins w:id="1123" w:author="许胄资" w:date="2015-01-20T14:01:00Z">
              <w:r>
                <w:rPr>
                  <w:rFonts w:hint="eastAsia" w:ascii="微软雅黑" w:hAnsi="微软雅黑" w:eastAsia="微软雅黑" w:cs="微软雅黑"/>
                  <w:i w:val="0"/>
                  <w:color w:val="000000"/>
                  <w:kern w:val="0"/>
                  <w:sz w:val="18"/>
                  <w:szCs w:val="18"/>
                  <w:u w:val="none"/>
                  <w:lang w:val="en-US" w:eastAsia="zh-CN" w:bidi="ar-SA"/>
                  <w:rPrChange w:id="1124"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程序开发</w:t>
              </w:r>
            </w:ins>
          </w:p>
        </w:tc>
        <w:tc>
          <w:tcPr>
            <w:tcW w:w="1704" w:type="dxa"/>
            <w:vMerge w:val="restart"/>
            <w:tcBorders>
              <w:top w:val="single" w:color="000000" w:sz="4" w:space="0"/>
              <w:left w:val="single" w:color="000000" w:sz="4" w:space="0"/>
              <w:right w:val="single" w:color="000000" w:sz="4" w:space="0"/>
            </w:tcBorders>
            <w:vAlign w:val="center"/>
            <w:tcPrChange w:id="1125" w:author="许胄资" w:date="2015-01-20T14:02:00Z">
              <w:tcPr>
                <w:tcW w:w="2864" w:type="dxa"/>
                <w:vMerge w:val="restart"/>
                <w:tcBorders>
                  <w:top w:val="single" w:color="000000" w:sz="4" w:space="0"/>
                  <w:left w:val="single" w:color="000000" w:sz="4" w:space="0"/>
                  <w:right w:val="single" w:color="000000" w:sz="4" w:space="0"/>
                </w:tcBorders>
                <w:vAlign w:val="center"/>
              </w:tcPr>
            </w:tcPrChange>
          </w:tcPr>
          <w:p>
            <w:pPr>
              <w:widowControl/>
              <w:jc w:val="left"/>
              <w:textAlignment w:val="center"/>
              <w:rPr>
                <w:ins w:id="1126" w:author="许胄资" w:date="2015-01-20T14:01:00Z"/>
                <w:rFonts w:hint="eastAsia" w:ascii="微软雅黑" w:hAnsi="微软雅黑" w:eastAsia="微软雅黑" w:cs="微软雅黑"/>
                <w:i w:val="0"/>
                <w:color w:val="000000"/>
                <w:sz w:val="18"/>
                <w:szCs w:val="18"/>
                <w:u w:val="none"/>
                <w:rPrChange w:id="1127" w:author="许胄资" w:date="2015-01-20T14:01:00Z">
                  <w:rPr>
                    <w:rFonts w:hint="eastAsia" w:ascii="微软雅黑" w:hAnsi="微软雅黑" w:eastAsia="微软雅黑" w:cs="微软雅黑"/>
                    <w:i w:val="0"/>
                    <w:color w:val="000000"/>
                    <w:sz w:val="20"/>
                    <w:szCs w:val="20"/>
                    <w:u w:val="none"/>
                  </w:rPr>
                </w:rPrChange>
              </w:rPr>
            </w:pPr>
            <w:ins w:id="1128" w:author="许胄资" w:date="2015-01-20T14:01:00Z">
              <w:r>
                <w:rPr>
                  <w:rFonts w:hint="eastAsia" w:ascii="微软雅黑" w:hAnsi="微软雅黑" w:eastAsia="微软雅黑" w:cs="微软雅黑"/>
                  <w:i w:val="0"/>
                  <w:color w:val="000000"/>
                  <w:kern w:val="0"/>
                  <w:sz w:val="18"/>
                  <w:szCs w:val="18"/>
                  <w:u w:val="none"/>
                  <w:lang w:val="en-US" w:eastAsia="zh-CN" w:bidi="ar-SA"/>
                  <w:rPrChange w:id="1129"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开发工作全过程涉及到的代码编写和代码管理等方面的工作</w:t>
              </w:r>
            </w:ins>
          </w:p>
        </w:tc>
        <w:tc>
          <w:tcPr>
            <w:tcW w:w="1135" w:type="dxa"/>
            <w:tcBorders>
              <w:top w:val="single" w:color="000000" w:sz="4" w:space="0"/>
              <w:left w:val="single" w:color="000000" w:sz="4" w:space="0"/>
              <w:bottom w:val="single" w:color="000000" w:sz="4" w:space="0"/>
              <w:right w:val="single" w:color="000000" w:sz="4" w:space="0"/>
            </w:tcBorders>
            <w:vAlign w:val="center"/>
            <w:tcPrChange w:id="1130"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131" w:author="许胄资" w:date="2015-01-20T14:01:00Z"/>
                <w:rFonts w:hint="eastAsia" w:ascii="微软雅黑" w:hAnsi="微软雅黑" w:eastAsia="微软雅黑" w:cs="微软雅黑"/>
                <w:i w:val="0"/>
                <w:color w:val="000000"/>
                <w:sz w:val="18"/>
                <w:szCs w:val="18"/>
                <w:u w:val="none"/>
              </w:rPr>
            </w:pPr>
            <w:ins w:id="1132" w:author="许胄资" w:date="2015-01-20T14:01:00Z">
              <w:r>
                <w:rPr>
                  <w:rFonts w:hint="eastAsia" w:ascii="微软雅黑" w:hAnsi="微软雅黑" w:eastAsia="微软雅黑" w:cs="微软雅黑"/>
                  <w:i w:val="0"/>
                  <w:color w:val="000000"/>
                  <w:kern w:val="0"/>
                  <w:sz w:val="18"/>
                  <w:szCs w:val="18"/>
                  <w:u w:val="none"/>
                  <w:lang w:val="en-US" w:eastAsia="zh-CN" w:bidi="ar-SA"/>
                </w:rPr>
                <w:t>贵州省电子政务网云工作平台开发阶段</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133"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134" w:author="许胄资" w:date="2015-01-20T14:01:00Z"/>
                <w:rFonts w:hint="eastAsia" w:ascii="微软雅黑" w:hAnsi="微软雅黑" w:eastAsia="微软雅黑" w:cs="微软雅黑"/>
                <w:i w:val="0"/>
                <w:color w:val="000000"/>
                <w:sz w:val="18"/>
                <w:szCs w:val="18"/>
                <w:u w:val="none"/>
              </w:rPr>
            </w:pPr>
            <w:ins w:id="1135" w:author="许胄资" w:date="2015-01-20T14:01:00Z">
              <w:r>
                <w:rPr>
                  <w:rFonts w:hint="eastAsia" w:ascii="微软雅黑" w:hAnsi="微软雅黑" w:eastAsia="微软雅黑" w:cs="微软雅黑"/>
                  <w:i w:val="0"/>
                  <w:color w:val="000000"/>
                  <w:kern w:val="0"/>
                  <w:sz w:val="18"/>
                  <w:szCs w:val="18"/>
                  <w:u w:val="none"/>
                  <w:lang w:val="en-US" w:eastAsia="zh-CN" w:bidi="ar-SA"/>
                </w:rPr>
                <w:t>1.完成程序主体开发工作。</w:t>
              </w:r>
            </w:ins>
            <w:ins w:id="1136"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37" w:author="许胄资" w:date="2015-01-20T14:01:00Z">
              <w:r>
                <w:rPr>
                  <w:rFonts w:hint="eastAsia" w:ascii="微软雅黑" w:hAnsi="微软雅黑" w:eastAsia="微软雅黑" w:cs="微软雅黑"/>
                  <w:i w:val="0"/>
                  <w:color w:val="000000"/>
                  <w:kern w:val="0"/>
                  <w:sz w:val="18"/>
                  <w:szCs w:val="18"/>
                  <w:u w:val="none"/>
                  <w:lang w:val="en-US" w:eastAsia="zh-CN" w:bidi="ar-SA"/>
                </w:rPr>
                <w:t>2.提供处室空间、个人空间功能。</w:t>
              </w:r>
            </w:ins>
            <w:ins w:id="1138"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39" w:author="许胄资" w:date="2015-01-20T14:01:00Z">
              <w:r>
                <w:rPr>
                  <w:rFonts w:hint="eastAsia" w:ascii="微软雅黑" w:hAnsi="微软雅黑" w:eastAsia="微软雅黑" w:cs="微软雅黑"/>
                  <w:i w:val="0"/>
                  <w:color w:val="000000"/>
                  <w:kern w:val="0"/>
                  <w:sz w:val="18"/>
                  <w:szCs w:val="18"/>
                  <w:u w:val="none"/>
                  <w:lang w:val="en-US" w:eastAsia="zh-CN" w:bidi="ar-SA"/>
                </w:rPr>
                <w:t>3.完成与已知业务应用系统的整合。</w:t>
              </w:r>
            </w:ins>
            <w:ins w:id="1140"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41" w:author="许胄资" w:date="2015-01-20T14:01:00Z">
              <w:r>
                <w:rPr>
                  <w:rFonts w:hint="eastAsia" w:ascii="微软雅黑" w:hAnsi="微软雅黑" w:eastAsia="微软雅黑" w:cs="微软雅黑"/>
                  <w:i w:val="0"/>
                  <w:color w:val="000000"/>
                  <w:kern w:val="0"/>
                  <w:sz w:val="18"/>
                  <w:szCs w:val="18"/>
                  <w:u w:val="none"/>
                  <w:lang w:val="en-US" w:eastAsia="zh-CN" w:bidi="ar-SA"/>
                </w:rPr>
                <w:t>4.完成与统一认证系统的整合</w:t>
              </w:r>
            </w:ins>
            <w:ins w:id="1142"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43" w:author="许胄资" w:date="2015-01-20T14:01:00Z">
              <w:r>
                <w:rPr>
                  <w:rFonts w:hint="eastAsia" w:ascii="微软雅黑" w:hAnsi="微软雅黑" w:eastAsia="微软雅黑" w:cs="微软雅黑"/>
                  <w:i w:val="0"/>
                  <w:color w:val="000000"/>
                  <w:kern w:val="0"/>
                  <w:sz w:val="18"/>
                  <w:szCs w:val="18"/>
                  <w:u w:val="none"/>
                  <w:lang w:val="en-US" w:eastAsia="zh-CN" w:bidi="ar-SA"/>
                </w:rPr>
                <w:t>5.完成各级门户，空间的数据共享及推送。</w:t>
              </w:r>
            </w:ins>
            <w:ins w:id="1144"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45" w:author="许胄资" w:date="2015-01-20T14:01:00Z">
              <w:r>
                <w:rPr>
                  <w:rFonts w:hint="eastAsia" w:ascii="微软雅黑" w:hAnsi="微软雅黑" w:eastAsia="微软雅黑" w:cs="微软雅黑"/>
                  <w:i w:val="0"/>
                  <w:color w:val="000000"/>
                  <w:kern w:val="0"/>
                  <w:sz w:val="18"/>
                  <w:szCs w:val="18"/>
                  <w:u w:val="none"/>
                  <w:lang w:val="en-US" w:eastAsia="zh-CN" w:bidi="ar-SA"/>
                </w:rPr>
                <w:t>6.制定各单位业务应用系统数据推送规范</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146"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147" w:author="许胄资" w:date="2015-01-20T14:01:00Z"/>
                <w:rFonts w:hint="eastAsia" w:ascii="微软雅黑" w:hAnsi="微软雅黑" w:eastAsia="微软雅黑" w:cs="微软雅黑"/>
                <w:i w:val="0"/>
                <w:color w:val="000000"/>
                <w:sz w:val="18"/>
                <w:szCs w:val="18"/>
                <w:u w:val="none"/>
              </w:rPr>
            </w:pPr>
            <w:ins w:id="1148"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149"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50"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151"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152" w:author="许胄资" w:date="2015-01-20T14:01:00Z"/>
                <w:rFonts w:hint="eastAsia" w:ascii="微软雅黑" w:hAnsi="微软雅黑" w:eastAsia="微软雅黑" w:cs="微软雅黑"/>
                <w:i w:val="0"/>
                <w:color w:val="000000"/>
                <w:sz w:val="18"/>
                <w:szCs w:val="18"/>
                <w:u w:val="none"/>
              </w:rPr>
            </w:pPr>
            <w:ins w:id="1153" w:author="许胄资" w:date="2015-01-20T14:01:00Z">
              <w:r>
                <w:rPr>
                  <w:rFonts w:hint="eastAsia" w:ascii="微软雅黑" w:hAnsi="微软雅黑" w:eastAsia="微软雅黑" w:cs="微软雅黑"/>
                  <w:i w:val="0"/>
                  <w:color w:val="000000"/>
                  <w:kern w:val="0"/>
                  <w:sz w:val="18"/>
                  <w:szCs w:val="18"/>
                  <w:u w:val="none"/>
                  <w:lang w:val="en-US" w:eastAsia="zh-CN" w:bidi="ar-SA"/>
                </w:rPr>
                <w:t>272</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155"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1425" w:hRule="atLeast"/>
          <w:ins w:id="1154" w:author="许胄资" w:date="2015-01-20T14:01:00Z"/>
          <w:trPrChange w:id="1155" w:author="许胄资" w:date="2015-01-20T14:02:00Z">
            <w:trPr>
              <w:trHeight w:val="142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156"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157" w:author="许胄资" w:date="2015-01-20T14:01:00Z"/>
                <w:rFonts w:hint="eastAsia" w:ascii="微软雅黑" w:hAnsi="微软雅黑" w:eastAsia="微软雅黑" w:cs="微软雅黑"/>
                <w:i w:val="0"/>
                <w:color w:val="000000"/>
                <w:sz w:val="18"/>
                <w:szCs w:val="18"/>
                <w:u w:val="none"/>
                <w:rPrChange w:id="1158"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159"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160" w:author="许胄资" w:date="2015-01-20T14:01:00Z"/>
                <w:rFonts w:hint="eastAsia" w:ascii="微软雅黑" w:hAnsi="微软雅黑" w:eastAsia="微软雅黑" w:cs="微软雅黑"/>
                <w:i w:val="0"/>
                <w:color w:val="000000"/>
                <w:sz w:val="18"/>
                <w:szCs w:val="18"/>
                <w:u w:val="none"/>
                <w:rPrChange w:id="1161"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162"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163" w:author="许胄资" w:date="2015-01-20T14:01:00Z"/>
                <w:rFonts w:hint="eastAsia" w:ascii="微软雅黑" w:hAnsi="微软雅黑" w:eastAsia="微软雅黑" w:cs="微软雅黑"/>
                <w:i w:val="0"/>
                <w:color w:val="000000"/>
                <w:sz w:val="18"/>
                <w:szCs w:val="18"/>
                <w:u w:val="none"/>
              </w:rPr>
            </w:pPr>
            <w:ins w:id="1164" w:author="许胄资" w:date="2015-01-20T14:01:00Z">
              <w:r>
                <w:rPr>
                  <w:rFonts w:hint="eastAsia" w:ascii="微软雅黑" w:hAnsi="微软雅黑" w:eastAsia="微软雅黑" w:cs="微软雅黑"/>
                  <w:i w:val="0"/>
                  <w:color w:val="000000"/>
                  <w:kern w:val="0"/>
                  <w:sz w:val="18"/>
                  <w:szCs w:val="18"/>
                  <w:u w:val="none"/>
                  <w:lang w:val="en-US" w:eastAsia="zh-CN" w:bidi="ar-SA"/>
                </w:rPr>
                <w:t>统一认证系统研发阶段</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165"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166" w:author="许胄资" w:date="2015-01-20T14:01:00Z"/>
                <w:rFonts w:hint="eastAsia" w:ascii="微软雅黑" w:hAnsi="微软雅黑" w:eastAsia="微软雅黑" w:cs="微软雅黑"/>
                <w:i w:val="0"/>
                <w:color w:val="000000"/>
                <w:sz w:val="18"/>
                <w:szCs w:val="18"/>
                <w:u w:val="none"/>
              </w:rPr>
            </w:pPr>
            <w:ins w:id="1167" w:author="许胄资" w:date="2015-01-20T14:01:00Z">
              <w:r>
                <w:rPr>
                  <w:rFonts w:hint="eastAsia" w:ascii="微软雅黑" w:hAnsi="微软雅黑" w:eastAsia="微软雅黑" w:cs="微软雅黑"/>
                  <w:i w:val="0"/>
                  <w:color w:val="000000"/>
                  <w:kern w:val="0"/>
                  <w:sz w:val="18"/>
                  <w:szCs w:val="18"/>
                  <w:u w:val="none"/>
                  <w:lang w:val="en-US" w:eastAsia="zh-CN" w:bidi="ar-SA"/>
                </w:rPr>
                <w:t>1、提供基于SAAS层及多个分布式协同服务中心的用户接入管理、权限控制和信息聚合。</w:t>
              </w:r>
            </w:ins>
            <w:ins w:id="1168"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69" w:author="许胄资" w:date="2015-01-20T14:01:00Z">
              <w:r>
                <w:rPr>
                  <w:rFonts w:hint="eastAsia" w:ascii="微软雅黑" w:hAnsi="微软雅黑" w:eastAsia="微软雅黑" w:cs="微软雅黑"/>
                  <w:i w:val="0"/>
                  <w:color w:val="000000"/>
                  <w:kern w:val="0"/>
                  <w:sz w:val="18"/>
                  <w:szCs w:val="18"/>
                  <w:u w:val="none"/>
                  <w:lang w:val="en-US" w:eastAsia="zh-CN" w:bidi="ar-SA"/>
                </w:rPr>
                <w:t>2、提供其他业务应用系统的用户接入管理、权限控制和信息聚合。</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170"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171" w:author="许胄资" w:date="2015-01-20T14:01:00Z"/>
                <w:rFonts w:hint="eastAsia" w:ascii="微软雅黑" w:hAnsi="微软雅黑" w:eastAsia="微软雅黑" w:cs="微软雅黑"/>
                <w:i w:val="0"/>
                <w:color w:val="000000"/>
                <w:sz w:val="18"/>
                <w:szCs w:val="18"/>
                <w:u w:val="none"/>
              </w:rPr>
            </w:pPr>
            <w:ins w:id="1172"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173"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74"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175"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176" w:author="许胄资" w:date="2015-01-20T14:01:00Z"/>
                <w:rFonts w:hint="eastAsia" w:ascii="微软雅黑" w:hAnsi="微软雅黑" w:eastAsia="微软雅黑" w:cs="微软雅黑"/>
                <w:i w:val="0"/>
                <w:color w:val="000000"/>
                <w:sz w:val="18"/>
                <w:szCs w:val="18"/>
                <w:u w:val="none"/>
              </w:rPr>
            </w:pPr>
            <w:ins w:id="1177" w:author="许胄资" w:date="2015-01-20T14:01:00Z">
              <w:r>
                <w:rPr>
                  <w:rFonts w:hint="eastAsia" w:ascii="微软雅黑" w:hAnsi="微软雅黑" w:eastAsia="微软雅黑" w:cs="微软雅黑"/>
                  <w:i w:val="0"/>
                  <w:color w:val="000000"/>
                  <w:kern w:val="0"/>
                  <w:sz w:val="18"/>
                  <w:szCs w:val="18"/>
                  <w:u w:val="none"/>
                  <w:lang w:val="en-US" w:eastAsia="zh-CN" w:bidi="ar-SA"/>
                </w:rPr>
                <w:t>131</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179"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1425" w:hRule="atLeast"/>
          <w:ins w:id="1178" w:author="许胄资" w:date="2015-01-20T14:01:00Z"/>
          <w:trPrChange w:id="1179" w:author="许胄资" w:date="2015-01-20T14:02:00Z">
            <w:trPr>
              <w:trHeight w:val="142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180"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181" w:author="许胄资" w:date="2015-01-20T14:01:00Z"/>
                <w:rFonts w:hint="eastAsia" w:ascii="微软雅黑" w:hAnsi="微软雅黑" w:eastAsia="微软雅黑" w:cs="微软雅黑"/>
                <w:i w:val="0"/>
                <w:color w:val="000000"/>
                <w:sz w:val="18"/>
                <w:szCs w:val="18"/>
                <w:u w:val="none"/>
                <w:rPrChange w:id="1182"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183"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184" w:author="许胄资" w:date="2015-01-20T14:01:00Z"/>
                <w:rFonts w:hint="eastAsia" w:ascii="微软雅黑" w:hAnsi="微软雅黑" w:eastAsia="微软雅黑" w:cs="微软雅黑"/>
                <w:i w:val="0"/>
                <w:color w:val="000000"/>
                <w:sz w:val="18"/>
                <w:szCs w:val="18"/>
                <w:u w:val="none"/>
                <w:rPrChange w:id="1185"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186"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187" w:author="许胄资" w:date="2015-01-20T14:01:00Z"/>
                <w:rFonts w:hint="eastAsia" w:ascii="微软雅黑" w:hAnsi="微软雅黑" w:eastAsia="微软雅黑" w:cs="微软雅黑"/>
                <w:i w:val="0"/>
                <w:color w:val="000000"/>
                <w:sz w:val="18"/>
                <w:szCs w:val="18"/>
                <w:u w:val="none"/>
              </w:rPr>
            </w:pPr>
            <w:ins w:id="1188" w:author="许胄资" w:date="2015-01-20T14:01:00Z">
              <w:r>
                <w:rPr>
                  <w:rFonts w:hint="eastAsia" w:ascii="微软雅黑" w:hAnsi="微软雅黑" w:eastAsia="微软雅黑" w:cs="微软雅黑"/>
                  <w:i w:val="0"/>
                  <w:color w:val="000000"/>
                  <w:kern w:val="0"/>
                  <w:sz w:val="18"/>
                  <w:szCs w:val="18"/>
                  <w:u w:val="none"/>
                  <w:lang w:val="en-US" w:eastAsia="zh-CN" w:bidi="ar-SA"/>
                </w:rPr>
                <w:t>统一消息子系统开发阶段</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189"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190" w:author="许胄资" w:date="2015-01-20T14:01:00Z"/>
                <w:rFonts w:hint="eastAsia" w:ascii="微软雅黑" w:hAnsi="微软雅黑" w:eastAsia="微软雅黑" w:cs="微软雅黑"/>
                <w:i w:val="0"/>
                <w:color w:val="000000"/>
                <w:sz w:val="18"/>
                <w:szCs w:val="18"/>
                <w:u w:val="none"/>
              </w:rPr>
            </w:pPr>
            <w:ins w:id="1191" w:author="许胄资" w:date="2015-01-20T14:01:00Z">
              <w:r>
                <w:rPr>
                  <w:rFonts w:hint="eastAsia" w:ascii="微软雅黑" w:hAnsi="微软雅黑" w:eastAsia="微软雅黑" w:cs="微软雅黑"/>
                  <w:i w:val="0"/>
                  <w:color w:val="000000"/>
                  <w:kern w:val="0"/>
                  <w:sz w:val="18"/>
                  <w:szCs w:val="18"/>
                  <w:u w:val="none"/>
                  <w:lang w:val="en-US" w:eastAsia="zh-CN" w:bidi="ar-SA"/>
                </w:rPr>
                <w:t>1.完成各子系统推送至云工作平台的消息提醒机制。</w:t>
              </w:r>
            </w:ins>
            <w:ins w:id="1192"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93" w:author="许胄资" w:date="2015-01-20T14:01:00Z">
              <w:r>
                <w:rPr>
                  <w:rFonts w:hint="eastAsia" w:ascii="微软雅黑" w:hAnsi="微软雅黑" w:eastAsia="微软雅黑" w:cs="微软雅黑"/>
                  <w:i w:val="0"/>
                  <w:color w:val="000000"/>
                  <w:kern w:val="0"/>
                  <w:sz w:val="18"/>
                  <w:szCs w:val="18"/>
                  <w:u w:val="none"/>
                  <w:lang w:val="en-US" w:eastAsia="zh-CN" w:bidi="ar-SA"/>
                </w:rPr>
                <w:t>2.完成与通知公告子系统的对接。</w:t>
              </w:r>
            </w:ins>
            <w:ins w:id="1194"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195" w:author="许胄资" w:date="2015-01-20T14:01:00Z">
              <w:r>
                <w:rPr>
                  <w:rFonts w:hint="eastAsia" w:ascii="微软雅黑" w:hAnsi="微软雅黑" w:eastAsia="微软雅黑" w:cs="微软雅黑"/>
                  <w:i w:val="0"/>
                  <w:color w:val="000000"/>
                  <w:kern w:val="0"/>
                  <w:sz w:val="18"/>
                  <w:szCs w:val="18"/>
                  <w:u w:val="none"/>
                  <w:lang w:val="en-US" w:eastAsia="zh-CN" w:bidi="ar-SA"/>
                </w:rPr>
                <w:t>3.完成与快传（定点推送）子系统的对接</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196"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197" w:author="许胄资" w:date="2015-01-20T14:01:00Z"/>
                <w:rFonts w:hint="eastAsia" w:ascii="微软雅黑" w:hAnsi="微软雅黑" w:eastAsia="微软雅黑" w:cs="微软雅黑"/>
                <w:i w:val="0"/>
                <w:color w:val="000000"/>
                <w:sz w:val="18"/>
                <w:szCs w:val="18"/>
                <w:u w:val="none"/>
              </w:rPr>
            </w:pPr>
            <w:ins w:id="1198"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199"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00"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201"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202" w:author="许胄资" w:date="2015-01-20T14:01:00Z"/>
                <w:rFonts w:hint="eastAsia" w:ascii="微软雅黑" w:hAnsi="微软雅黑" w:eastAsia="微软雅黑" w:cs="微软雅黑"/>
                <w:i w:val="0"/>
                <w:color w:val="000000"/>
                <w:sz w:val="18"/>
                <w:szCs w:val="18"/>
                <w:u w:val="none"/>
              </w:rPr>
            </w:pPr>
            <w:ins w:id="1203" w:author="许胄资" w:date="2015-01-20T14:01:00Z">
              <w:r>
                <w:rPr>
                  <w:rFonts w:hint="eastAsia" w:ascii="微软雅黑" w:hAnsi="微软雅黑" w:eastAsia="微软雅黑" w:cs="微软雅黑"/>
                  <w:i w:val="0"/>
                  <w:color w:val="000000"/>
                  <w:kern w:val="0"/>
                  <w:sz w:val="18"/>
                  <w:szCs w:val="18"/>
                  <w:u w:val="none"/>
                  <w:lang w:val="en-US" w:eastAsia="zh-CN" w:bidi="ar-SA"/>
                </w:rPr>
                <w:t>145</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205"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855" w:hRule="atLeast"/>
          <w:ins w:id="1204" w:author="许胄资" w:date="2015-01-20T14:01:00Z"/>
          <w:trPrChange w:id="1205" w:author="许胄资" w:date="2015-01-20T14:02:00Z">
            <w:trPr>
              <w:trHeight w:val="85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206"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207" w:author="许胄资" w:date="2015-01-20T14:01:00Z"/>
                <w:rFonts w:hint="eastAsia" w:ascii="微软雅黑" w:hAnsi="微软雅黑" w:eastAsia="微软雅黑" w:cs="微软雅黑"/>
                <w:i w:val="0"/>
                <w:color w:val="000000"/>
                <w:sz w:val="18"/>
                <w:szCs w:val="18"/>
                <w:u w:val="none"/>
                <w:rPrChange w:id="1208"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209"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210" w:author="许胄资" w:date="2015-01-20T14:01:00Z"/>
                <w:rFonts w:hint="eastAsia" w:ascii="微软雅黑" w:hAnsi="微软雅黑" w:eastAsia="微软雅黑" w:cs="微软雅黑"/>
                <w:i w:val="0"/>
                <w:color w:val="000000"/>
                <w:sz w:val="18"/>
                <w:szCs w:val="18"/>
                <w:u w:val="none"/>
                <w:rPrChange w:id="1211"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212"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213" w:author="许胄资" w:date="2015-01-20T14:01:00Z"/>
                <w:rFonts w:hint="eastAsia" w:ascii="微软雅黑" w:hAnsi="微软雅黑" w:eastAsia="微软雅黑" w:cs="微软雅黑"/>
                <w:i w:val="0"/>
                <w:color w:val="000000"/>
                <w:sz w:val="18"/>
                <w:szCs w:val="18"/>
                <w:u w:val="none"/>
              </w:rPr>
            </w:pPr>
            <w:ins w:id="1214" w:author="许胄资" w:date="2015-01-20T14:01:00Z">
              <w:r>
                <w:rPr>
                  <w:rFonts w:hint="eastAsia" w:ascii="微软雅黑" w:hAnsi="微软雅黑" w:eastAsia="微软雅黑" w:cs="微软雅黑"/>
                  <w:i w:val="0"/>
                  <w:color w:val="000000"/>
                  <w:kern w:val="0"/>
                  <w:sz w:val="18"/>
                  <w:szCs w:val="18"/>
                  <w:u w:val="none"/>
                  <w:lang w:val="en-US" w:eastAsia="zh-CN" w:bidi="ar-SA"/>
                </w:rPr>
                <w:t>通知公告子系统开发阶段</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215"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216" w:author="许胄资" w:date="2015-01-20T14:01:00Z"/>
                <w:rFonts w:hint="eastAsia" w:ascii="微软雅黑" w:hAnsi="微软雅黑" w:eastAsia="微软雅黑" w:cs="微软雅黑"/>
                <w:i w:val="0"/>
                <w:color w:val="000000"/>
                <w:sz w:val="18"/>
                <w:szCs w:val="18"/>
                <w:u w:val="none"/>
              </w:rPr>
            </w:pPr>
            <w:ins w:id="1217" w:author="许胄资" w:date="2015-01-20T14:01:00Z">
              <w:r>
                <w:rPr>
                  <w:rFonts w:hint="eastAsia" w:ascii="微软雅黑" w:hAnsi="微软雅黑" w:eastAsia="微软雅黑" w:cs="微软雅黑"/>
                  <w:i w:val="0"/>
                  <w:color w:val="000000"/>
                  <w:kern w:val="0"/>
                  <w:sz w:val="18"/>
                  <w:szCs w:val="18"/>
                  <w:u w:val="none"/>
                  <w:lang w:val="en-US" w:eastAsia="zh-CN" w:bidi="ar-SA"/>
                </w:rPr>
                <w:t>1.完成子系统基本功能的开发</w:t>
              </w:r>
            </w:ins>
            <w:ins w:id="1218"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19" w:author="许胄资" w:date="2015-01-20T14:01:00Z">
              <w:r>
                <w:rPr>
                  <w:rFonts w:hint="eastAsia" w:ascii="微软雅黑" w:hAnsi="微软雅黑" w:eastAsia="微软雅黑" w:cs="微软雅黑"/>
                  <w:i w:val="0"/>
                  <w:color w:val="000000"/>
                  <w:kern w:val="0"/>
                  <w:sz w:val="18"/>
                  <w:szCs w:val="18"/>
                  <w:u w:val="none"/>
                  <w:lang w:val="en-US" w:eastAsia="zh-CN" w:bidi="ar-SA"/>
                </w:rPr>
                <w:t>2.完成与门户系统栏目的对接</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220"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221" w:author="许胄资" w:date="2015-01-20T14:01:00Z"/>
                <w:rFonts w:hint="eastAsia" w:ascii="微软雅黑" w:hAnsi="微软雅黑" w:eastAsia="微软雅黑" w:cs="微软雅黑"/>
                <w:i w:val="0"/>
                <w:color w:val="000000"/>
                <w:sz w:val="18"/>
                <w:szCs w:val="18"/>
                <w:u w:val="none"/>
              </w:rPr>
            </w:pPr>
            <w:ins w:id="1222"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223"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24"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225"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226" w:author="许胄资" w:date="2015-01-20T14:01:00Z"/>
                <w:rFonts w:hint="eastAsia" w:ascii="微软雅黑" w:hAnsi="微软雅黑" w:eastAsia="微软雅黑" w:cs="微软雅黑"/>
                <w:i w:val="0"/>
                <w:color w:val="000000"/>
                <w:sz w:val="18"/>
                <w:szCs w:val="18"/>
                <w:u w:val="none"/>
              </w:rPr>
            </w:pPr>
            <w:ins w:id="1227" w:author="许胄资" w:date="2015-01-20T14:01:00Z">
              <w:r>
                <w:rPr>
                  <w:rFonts w:hint="eastAsia" w:ascii="微软雅黑" w:hAnsi="微软雅黑" w:eastAsia="微软雅黑" w:cs="微软雅黑"/>
                  <w:i w:val="0"/>
                  <w:color w:val="000000"/>
                  <w:kern w:val="0"/>
                  <w:sz w:val="18"/>
                  <w:szCs w:val="18"/>
                  <w:u w:val="none"/>
                  <w:lang w:val="en-US" w:eastAsia="zh-CN" w:bidi="ar-SA"/>
                </w:rPr>
                <w:t>212</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229"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1995" w:hRule="atLeast"/>
          <w:ins w:id="1228" w:author="许胄资" w:date="2015-01-20T14:01:00Z"/>
          <w:trPrChange w:id="1229" w:author="许胄资" w:date="2015-01-20T14:02:00Z">
            <w:trPr>
              <w:trHeight w:val="199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230"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231" w:author="许胄资" w:date="2015-01-20T14:01:00Z"/>
                <w:rFonts w:hint="eastAsia" w:ascii="微软雅黑" w:hAnsi="微软雅黑" w:eastAsia="微软雅黑" w:cs="微软雅黑"/>
                <w:i w:val="0"/>
                <w:color w:val="000000"/>
                <w:sz w:val="18"/>
                <w:szCs w:val="18"/>
                <w:u w:val="none"/>
                <w:rPrChange w:id="1232"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233"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234" w:author="许胄资" w:date="2015-01-20T14:01:00Z"/>
                <w:rFonts w:hint="eastAsia" w:ascii="微软雅黑" w:hAnsi="微软雅黑" w:eastAsia="微软雅黑" w:cs="微软雅黑"/>
                <w:i w:val="0"/>
                <w:color w:val="000000"/>
                <w:sz w:val="18"/>
                <w:szCs w:val="18"/>
                <w:u w:val="none"/>
                <w:rPrChange w:id="1235"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236"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237" w:author="许胄资" w:date="2015-01-20T14:01:00Z"/>
                <w:rFonts w:hint="eastAsia" w:ascii="微软雅黑" w:hAnsi="微软雅黑" w:eastAsia="微软雅黑" w:cs="微软雅黑"/>
                <w:i w:val="0"/>
                <w:color w:val="000000"/>
                <w:sz w:val="18"/>
                <w:szCs w:val="18"/>
                <w:u w:val="none"/>
              </w:rPr>
            </w:pPr>
            <w:ins w:id="1238" w:author="许胄资" w:date="2015-01-20T14:01:00Z">
              <w:r>
                <w:rPr>
                  <w:rFonts w:hint="eastAsia" w:ascii="微软雅黑" w:hAnsi="微软雅黑" w:eastAsia="微软雅黑" w:cs="微软雅黑"/>
                  <w:i w:val="0"/>
                  <w:color w:val="000000"/>
                  <w:kern w:val="0"/>
                  <w:sz w:val="18"/>
                  <w:szCs w:val="18"/>
                  <w:u w:val="none"/>
                  <w:lang w:val="en-US" w:eastAsia="zh-CN" w:bidi="ar-SA"/>
                </w:rPr>
                <w:t>快传（定点推送）子系统开发阶段</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239"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240" w:author="许胄资" w:date="2015-01-20T14:01:00Z"/>
                <w:rFonts w:hint="eastAsia" w:ascii="微软雅黑" w:hAnsi="微软雅黑" w:eastAsia="微软雅黑" w:cs="微软雅黑"/>
                <w:i w:val="0"/>
                <w:color w:val="000000"/>
                <w:sz w:val="18"/>
                <w:szCs w:val="18"/>
                <w:u w:val="none"/>
              </w:rPr>
            </w:pPr>
            <w:ins w:id="1241" w:author="许胄资" w:date="2015-01-20T14:01:00Z">
              <w:r>
                <w:rPr>
                  <w:rFonts w:hint="eastAsia" w:ascii="微软雅黑" w:hAnsi="微软雅黑" w:eastAsia="微软雅黑" w:cs="微软雅黑"/>
                  <w:i w:val="0"/>
                  <w:color w:val="000000"/>
                  <w:kern w:val="0"/>
                  <w:sz w:val="18"/>
                  <w:szCs w:val="18"/>
                  <w:u w:val="none"/>
                  <w:lang w:val="en-US" w:eastAsia="zh-CN" w:bidi="ar-SA"/>
                </w:rPr>
                <w:t>1.完成子系统基本功能研发。</w:t>
              </w:r>
            </w:ins>
            <w:ins w:id="1242"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43" w:author="许胄资" w:date="2015-01-20T14:01:00Z">
              <w:r>
                <w:rPr>
                  <w:rFonts w:hint="eastAsia" w:ascii="微软雅黑" w:hAnsi="微软雅黑" w:eastAsia="微软雅黑" w:cs="微软雅黑"/>
                  <w:i w:val="0"/>
                  <w:color w:val="000000"/>
                  <w:kern w:val="0"/>
                  <w:sz w:val="18"/>
                  <w:szCs w:val="18"/>
                  <w:u w:val="none"/>
                  <w:lang w:val="en-US" w:eastAsia="zh-CN" w:bidi="ar-SA"/>
                </w:rPr>
                <w:t>2.点对多消息推送机制。</w:t>
              </w:r>
            </w:ins>
            <w:ins w:id="1244"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45" w:author="许胄资" w:date="2015-01-20T14:01:00Z">
              <w:r>
                <w:rPr>
                  <w:rFonts w:hint="eastAsia" w:ascii="微软雅黑" w:hAnsi="微软雅黑" w:eastAsia="微软雅黑" w:cs="微软雅黑"/>
                  <w:i w:val="0"/>
                  <w:color w:val="000000"/>
                  <w:kern w:val="0"/>
                  <w:sz w:val="18"/>
                  <w:szCs w:val="18"/>
                  <w:u w:val="none"/>
                  <w:lang w:val="en-US" w:eastAsia="zh-CN" w:bidi="ar-SA"/>
                </w:rPr>
                <w:t>3.完成短信接口开发。</w:t>
              </w:r>
            </w:ins>
            <w:ins w:id="1246"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47" w:author="许胄资" w:date="2015-01-20T14:01:00Z">
              <w:r>
                <w:rPr>
                  <w:rFonts w:hint="eastAsia" w:ascii="微软雅黑" w:hAnsi="微软雅黑" w:eastAsia="微软雅黑" w:cs="微软雅黑"/>
                  <w:i w:val="0"/>
                  <w:color w:val="000000"/>
                  <w:kern w:val="0"/>
                  <w:sz w:val="18"/>
                  <w:szCs w:val="18"/>
                  <w:u w:val="none"/>
                  <w:lang w:val="en-US" w:eastAsia="zh-CN" w:bidi="ar-SA"/>
                </w:rPr>
                <w:t>4.提升选择发送对象的体验。</w:t>
              </w:r>
            </w:ins>
            <w:ins w:id="1248"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49" w:author="许胄资" w:date="2015-01-20T14:01:00Z">
              <w:r>
                <w:rPr>
                  <w:rFonts w:hint="eastAsia" w:ascii="微软雅黑" w:hAnsi="微软雅黑" w:eastAsia="微软雅黑" w:cs="微软雅黑"/>
                  <w:i w:val="0"/>
                  <w:color w:val="000000"/>
                  <w:kern w:val="0"/>
                  <w:sz w:val="18"/>
                  <w:szCs w:val="18"/>
                  <w:u w:val="none"/>
                  <w:lang w:val="en-US" w:eastAsia="zh-CN" w:bidi="ar-SA"/>
                </w:rPr>
                <w:t>5.完成与统一消息子系统的对接。</w:t>
              </w:r>
            </w:ins>
            <w:ins w:id="1250"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51" w:author="许胄资" w:date="2015-01-20T14:01:00Z">
              <w:r>
                <w:rPr>
                  <w:rFonts w:hint="eastAsia" w:ascii="微软雅黑" w:hAnsi="微软雅黑" w:eastAsia="微软雅黑" w:cs="微软雅黑"/>
                  <w:i w:val="0"/>
                  <w:color w:val="000000"/>
                  <w:kern w:val="0"/>
                  <w:sz w:val="18"/>
                  <w:szCs w:val="18"/>
                  <w:u w:val="none"/>
                  <w:lang w:val="en-US" w:eastAsia="zh-CN" w:bidi="ar-SA"/>
                </w:rPr>
                <w:t>6.完成与门户系统的整合</w:t>
              </w:r>
            </w:ins>
            <w:ins w:id="1252"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53" w:author="许胄资" w:date="2015-01-20T14:01:00Z">
              <w:r>
                <w:rPr>
                  <w:rFonts w:hint="eastAsia" w:ascii="微软雅黑" w:hAnsi="微软雅黑" w:eastAsia="微软雅黑" w:cs="微软雅黑"/>
                  <w:i w:val="0"/>
                  <w:color w:val="000000"/>
                  <w:kern w:val="0"/>
                  <w:sz w:val="18"/>
                  <w:szCs w:val="18"/>
                  <w:u w:val="none"/>
                  <w:lang w:val="en-US" w:eastAsia="zh-CN" w:bidi="ar-SA"/>
                </w:rPr>
                <w:t>7.完成在线编辑功能</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254"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255" w:author="许胄资" w:date="2015-01-20T14:01:00Z"/>
                <w:rFonts w:hint="eastAsia" w:ascii="微软雅黑" w:hAnsi="微软雅黑" w:eastAsia="微软雅黑" w:cs="微软雅黑"/>
                <w:i w:val="0"/>
                <w:color w:val="000000"/>
                <w:sz w:val="18"/>
                <w:szCs w:val="18"/>
                <w:u w:val="none"/>
              </w:rPr>
            </w:pPr>
            <w:ins w:id="1256"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257"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58"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259"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260" w:author="许胄资" w:date="2015-01-20T14:01:00Z"/>
                <w:rFonts w:hint="eastAsia" w:ascii="微软雅黑" w:hAnsi="微软雅黑" w:eastAsia="微软雅黑" w:cs="微软雅黑"/>
                <w:i w:val="0"/>
                <w:color w:val="000000"/>
                <w:sz w:val="18"/>
                <w:szCs w:val="18"/>
                <w:u w:val="none"/>
              </w:rPr>
            </w:pPr>
            <w:ins w:id="1261" w:author="许胄资" w:date="2015-01-20T14:01:00Z">
              <w:r>
                <w:rPr>
                  <w:rFonts w:hint="eastAsia" w:ascii="微软雅黑" w:hAnsi="微软雅黑" w:eastAsia="微软雅黑" w:cs="微软雅黑"/>
                  <w:i w:val="0"/>
                  <w:color w:val="000000"/>
                  <w:kern w:val="0"/>
                  <w:sz w:val="18"/>
                  <w:szCs w:val="18"/>
                  <w:u w:val="none"/>
                  <w:lang w:val="en-US" w:eastAsia="zh-CN" w:bidi="ar-SA"/>
                </w:rPr>
                <w:t>244</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263"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855" w:hRule="atLeast"/>
          <w:ins w:id="1262" w:author="许胄资" w:date="2015-01-20T14:01:00Z"/>
          <w:trPrChange w:id="1263" w:author="许胄资" w:date="2015-01-20T14:02:00Z">
            <w:trPr>
              <w:trHeight w:val="85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264"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265" w:author="许胄资" w:date="2015-01-20T14:01:00Z"/>
                <w:rFonts w:hint="eastAsia" w:ascii="微软雅黑" w:hAnsi="微软雅黑" w:eastAsia="微软雅黑" w:cs="微软雅黑"/>
                <w:i w:val="0"/>
                <w:color w:val="000000"/>
                <w:sz w:val="18"/>
                <w:szCs w:val="18"/>
                <w:u w:val="none"/>
                <w:rPrChange w:id="1266"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267"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268" w:author="许胄资" w:date="2015-01-20T14:01:00Z"/>
                <w:rFonts w:hint="eastAsia" w:ascii="微软雅黑" w:hAnsi="微软雅黑" w:eastAsia="微软雅黑" w:cs="微软雅黑"/>
                <w:i w:val="0"/>
                <w:color w:val="000000"/>
                <w:sz w:val="18"/>
                <w:szCs w:val="18"/>
                <w:u w:val="none"/>
                <w:rPrChange w:id="1269"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270"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271" w:author="许胄资" w:date="2015-01-20T14:01:00Z"/>
                <w:rFonts w:hint="eastAsia" w:ascii="微软雅黑" w:hAnsi="微软雅黑" w:eastAsia="微软雅黑" w:cs="微软雅黑"/>
                <w:i w:val="0"/>
                <w:color w:val="000000"/>
                <w:sz w:val="18"/>
                <w:szCs w:val="18"/>
                <w:u w:val="none"/>
              </w:rPr>
            </w:pPr>
            <w:ins w:id="1272" w:author="许胄资" w:date="2015-01-20T14:01:00Z">
              <w:r>
                <w:rPr>
                  <w:rFonts w:hint="eastAsia" w:ascii="微软雅黑" w:hAnsi="微软雅黑" w:eastAsia="微软雅黑" w:cs="微软雅黑"/>
                  <w:i w:val="0"/>
                  <w:color w:val="000000"/>
                  <w:kern w:val="0"/>
                  <w:sz w:val="18"/>
                  <w:szCs w:val="18"/>
                  <w:u w:val="none"/>
                  <w:lang w:val="en-US" w:eastAsia="zh-CN" w:bidi="ar-SA"/>
                </w:rPr>
                <w:t>短信接口</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273"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274" w:author="许胄资" w:date="2015-01-20T14:01:00Z"/>
                <w:rFonts w:hint="eastAsia" w:ascii="微软雅黑" w:hAnsi="微软雅黑" w:eastAsia="微软雅黑" w:cs="微软雅黑"/>
                <w:i w:val="0"/>
                <w:color w:val="000000"/>
                <w:sz w:val="18"/>
                <w:szCs w:val="18"/>
                <w:u w:val="none"/>
              </w:rPr>
            </w:pPr>
            <w:ins w:id="1275" w:author="许胄资" w:date="2015-01-20T14:01:00Z">
              <w:r>
                <w:rPr>
                  <w:rFonts w:hint="eastAsia" w:ascii="微软雅黑" w:hAnsi="微软雅黑" w:eastAsia="微软雅黑" w:cs="微软雅黑"/>
                  <w:i w:val="0"/>
                  <w:color w:val="000000"/>
                  <w:kern w:val="0"/>
                  <w:sz w:val="18"/>
                  <w:szCs w:val="18"/>
                  <w:u w:val="none"/>
                  <w:lang w:val="en-US" w:eastAsia="zh-CN" w:bidi="ar-SA"/>
                </w:rPr>
                <w:t>1.完成快传（定点推送）子系统短信接口。</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276"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277" w:author="许胄资" w:date="2015-01-20T14:01:00Z"/>
                <w:rFonts w:hint="eastAsia" w:ascii="微软雅黑" w:hAnsi="微软雅黑" w:eastAsia="微软雅黑" w:cs="微软雅黑"/>
                <w:i w:val="0"/>
                <w:color w:val="000000"/>
                <w:sz w:val="18"/>
                <w:szCs w:val="18"/>
                <w:u w:val="none"/>
              </w:rPr>
            </w:pPr>
            <w:ins w:id="1278"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279"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80"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281"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282" w:author="许胄资" w:date="2015-01-20T14:01:00Z"/>
                <w:rFonts w:hint="eastAsia" w:ascii="微软雅黑" w:hAnsi="微软雅黑" w:eastAsia="微软雅黑" w:cs="微软雅黑"/>
                <w:i w:val="0"/>
                <w:color w:val="000000"/>
                <w:sz w:val="18"/>
                <w:szCs w:val="18"/>
                <w:u w:val="none"/>
              </w:rPr>
            </w:pPr>
            <w:ins w:id="1283" w:author="许胄资" w:date="2015-01-20T14:01:00Z">
              <w:r>
                <w:rPr>
                  <w:rFonts w:hint="eastAsia" w:ascii="微软雅黑" w:hAnsi="微软雅黑" w:eastAsia="微软雅黑" w:cs="微软雅黑"/>
                  <w:i w:val="0"/>
                  <w:color w:val="000000"/>
                  <w:kern w:val="0"/>
                  <w:sz w:val="18"/>
                  <w:szCs w:val="18"/>
                  <w:u w:val="none"/>
                  <w:lang w:val="en-US" w:eastAsia="zh-CN" w:bidi="ar-SA"/>
                </w:rPr>
                <w:t>92</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285"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1425" w:hRule="atLeast"/>
          <w:ins w:id="1284" w:author="许胄资" w:date="2015-01-20T14:01:00Z"/>
          <w:trPrChange w:id="1285" w:author="许胄资" w:date="2015-01-20T14:02:00Z">
            <w:trPr>
              <w:trHeight w:val="142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286"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287" w:author="许胄资" w:date="2015-01-20T14:01:00Z"/>
                <w:rFonts w:hint="eastAsia" w:ascii="微软雅黑" w:hAnsi="微软雅黑" w:eastAsia="微软雅黑" w:cs="微软雅黑"/>
                <w:i w:val="0"/>
                <w:color w:val="000000"/>
                <w:sz w:val="18"/>
                <w:szCs w:val="18"/>
                <w:u w:val="none"/>
                <w:rPrChange w:id="1288"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289"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290" w:author="许胄资" w:date="2015-01-20T14:01:00Z"/>
                <w:rFonts w:hint="eastAsia" w:ascii="微软雅黑" w:hAnsi="微软雅黑" w:eastAsia="微软雅黑" w:cs="微软雅黑"/>
                <w:i w:val="0"/>
                <w:color w:val="000000"/>
                <w:sz w:val="18"/>
                <w:szCs w:val="18"/>
                <w:u w:val="none"/>
                <w:rPrChange w:id="1291"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292"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293" w:author="许胄资" w:date="2015-01-20T14:01:00Z"/>
                <w:rFonts w:hint="eastAsia" w:ascii="微软雅黑" w:hAnsi="微软雅黑" w:eastAsia="微软雅黑" w:cs="微软雅黑"/>
                <w:i w:val="0"/>
                <w:color w:val="000000"/>
                <w:sz w:val="18"/>
                <w:szCs w:val="18"/>
                <w:u w:val="none"/>
              </w:rPr>
            </w:pPr>
            <w:ins w:id="1294" w:author="许胄资" w:date="2015-01-20T14:01:00Z">
              <w:r>
                <w:rPr>
                  <w:rFonts w:hint="eastAsia" w:ascii="微软雅黑" w:hAnsi="微软雅黑" w:eastAsia="微软雅黑" w:cs="微软雅黑"/>
                  <w:i w:val="0"/>
                  <w:color w:val="000000"/>
                  <w:kern w:val="0"/>
                  <w:sz w:val="18"/>
                  <w:szCs w:val="18"/>
                  <w:u w:val="none"/>
                  <w:lang w:val="en-US" w:eastAsia="zh-CN" w:bidi="ar-SA"/>
                </w:rPr>
                <w:t>云工作平台移动端APP</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295"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296" w:author="许胄资" w:date="2015-01-20T14:01:00Z"/>
                <w:rFonts w:hint="eastAsia" w:ascii="微软雅黑" w:hAnsi="微软雅黑" w:eastAsia="微软雅黑" w:cs="微软雅黑"/>
                <w:i w:val="0"/>
                <w:color w:val="000000"/>
                <w:sz w:val="18"/>
                <w:szCs w:val="18"/>
                <w:u w:val="none"/>
              </w:rPr>
            </w:pPr>
            <w:ins w:id="1297" w:author="许胄资" w:date="2015-01-20T14:01:00Z">
              <w:r>
                <w:rPr>
                  <w:rFonts w:hint="eastAsia" w:ascii="微软雅黑" w:hAnsi="微软雅黑" w:eastAsia="微软雅黑" w:cs="微软雅黑"/>
                  <w:i w:val="0"/>
                  <w:color w:val="000000"/>
                  <w:kern w:val="0"/>
                  <w:sz w:val="18"/>
                  <w:szCs w:val="18"/>
                  <w:u w:val="none"/>
                  <w:lang w:val="en-US" w:eastAsia="zh-CN" w:bidi="ar-SA"/>
                </w:rPr>
                <w:t>1.完成系统基本功能。</w:t>
              </w:r>
            </w:ins>
            <w:ins w:id="1298"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299" w:author="许胄资" w:date="2015-01-20T14:01:00Z">
              <w:r>
                <w:rPr>
                  <w:rFonts w:hint="eastAsia" w:ascii="微软雅黑" w:hAnsi="微软雅黑" w:eastAsia="微软雅黑" w:cs="微软雅黑"/>
                  <w:i w:val="0"/>
                  <w:color w:val="000000"/>
                  <w:kern w:val="0"/>
                  <w:sz w:val="18"/>
                  <w:szCs w:val="18"/>
                  <w:u w:val="none"/>
                  <w:lang w:val="en-US" w:eastAsia="zh-CN" w:bidi="ar-SA"/>
                </w:rPr>
                <w:t>2.可以在本APP调用公文处理与事务办理移动客户端。</w:t>
              </w:r>
            </w:ins>
            <w:ins w:id="1300"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01" w:author="许胄资" w:date="2015-01-20T14:01:00Z">
              <w:r>
                <w:rPr>
                  <w:rFonts w:hint="eastAsia" w:ascii="微软雅黑" w:hAnsi="微软雅黑" w:eastAsia="微软雅黑" w:cs="微软雅黑"/>
                  <w:i w:val="0"/>
                  <w:color w:val="000000"/>
                  <w:kern w:val="0"/>
                  <w:sz w:val="18"/>
                  <w:szCs w:val="18"/>
                  <w:u w:val="none"/>
                  <w:lang w:val="en-US" w:eastAsia="zh-CN" w:bidi="ar-SA"/>
                </w:rPr>
                <w:t>3.可接受云工作平台子系统推送的数据。</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302"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303" w:author="许胄资" w:date="2015-01-20T14:01:00Z"/>
                <w:rFonts w:hint="eastAsia" w:ascii="微软雅黑" w:hAnsi="微软雅黑" w:eastAsia="微软雅黑" w:cs="微软雅黑"/>
                <w:i w:val="0"/>
                <w:color w:val="000000"/>
                <w:sz w:val="18"/>
                <w:szCs w:val="18"/>
                <w:u w:val="none"/>
              </w:rPr>
            </w:pPr>
            <w:ins w:id="1304"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305"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06"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307"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308" w:author="许胄资" w:date="2015-01-20T14:01:00Z"/>
                <w:rFonts w:hint="eastAsia" w:ascii="微软雅黑" w:hAnsi="微软雅黑" w:eastAsia="微软雅黑" w:cs="微软雅黑"/>
                <w:i w:val="0"/>
                <w:color w:val="000000"/>
                <w:sz w:val="18"/>
                <w:szCs w:val="18"/>
                <w:u w:val="none"/>
              </w:rPr>
            </w:pPr>
            <w:ins w:id="1309" w:author="许胄资" w:date="2015-01-20T14:01:00Z">
              <w:r>
                <w:rPr>
                  <w:rFonts w:hint="eastAsia" w:ascii="微软雅黑" w:hAnsi="微软雅黑" w:eastAsia="微软雅黑" w:cs="微软雅黑"/>
                  <w:i w:val="0"/>
                  <w:color w:val="000000"/>
                  <w:kern w:val="0"/>
                  <w:sz w:val="18"/>
                  <w:szCs w:val="18"/>
                  <w:u w:val="none"/>
                  <w:lang w:val="en-US" w:eastAsia="zh-CN" w:bidi="ar-SA"/>
                </w:rPr>
                <w:t>189</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311"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1710" w:hRule="atLeast"/>
          <w:ins w:id="1310" w:author="许胄资" w:date="2015-01-20T14:01:00Z"/>
          <w:trPrChange w:id="1311" w:author="许胄资" w:date="2015-01-20T14:02:00Z">
            <w:trPr>
              <w:trHeight w:val="1710"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312"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313" w:author="许胄资" w:date="2015-01-20T14:01:00Z"/>
                <w:rFonts w:hint="eastAsia" w:ascii="微软雅黑" w:hAnsi="微软雅黑" w:eastAsia="微软雅黑" w:cs="微软雅黑"/>
                <w:i w:val="0"/>
                <w:color w:val="000000"/>
                <w:sz w:val="18"/>
                <w:szCs w:val="18"/>
                <w:u w:val="none"/>
                <w:rPrChange w:id="1314"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315"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316" w:author="许胄资" w:date="2015-01-20T14:01:00Z"/>
                <w:rFonts w:hint="eastAsia" w:ascii="微软雅黑" w:hAnsi="微软雅黑" w:eastAsia="微软雅黑" w:cs="微软雅黑"/>
                <w:i w:val="0"/>
                <w:color w:val="000000"/>
                <w:sz w:val="18"/>
                <w:szCs w:val="18"/>
                <w:u w:val="none"/>
                <w:rPrChange w:id="1317"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left w:val="single" w:color="000000" w:sz="4" w:space="0"/>
              <w:bottom w:val="single" w:color="000000" w:sz="4" w:space="0"/>
              <w:right w:val="single" w:color="000000" w:sz="4" w:space="0"/>
            </w:tcBorders>
            <w:vAlign w:val="center"/>
            <w:tcPrChange w:id="1318" w:author="许胄资" w:date="2015-01-20T14:02:00Z">
              <w:tcPr>
                <w:tcW w:w="1991" w:type="dxa"/>
                <w:tcBorders>
                  <w:left w:val="single" w:color="000000" w:sz="4" w:space="0"/>
                  <w:bottom w:val="single" w:color="000000" w:sz="4" w:space="0"/>
                  <w:right w:val="single" w:color="000000" w:sz="4" w:space="0"/>
                </w:tcBorders>
                <w:vAlign w:val="center"/>
              </w:tcPr>
            </w:tcPrChange>
          </w:tcPr>
          <w:p>
            <w:pPr>
              <w:widowControl/>
              <w:jc w:val="center"/>
              <w:textAlignment w:val="center"/>
              <w:rPr>
                <w:ins w:id="1319" w:author="许胄资" w:date="2015-01-20T14:01:00Z"/>
                <w:rFonts w:hint="eastAsia" w:ascii="微软雅黑" w:hAnsi="微软雅黑" w:eastAsia="微软雅黑" w:cs="微软雅黑"/>
                <w:i w:val="0"/>
                <w:color w:val="000000"/>
                <w:sz w:val="18"/>
                <w:szCs w:val="18"/>
                <w:u w:val="none"/>
              </w:rPr>
            </w:pPr>
            <w:ins w:id="1320" w:author="许胄资" w:date="2015-01-20T14:01:00Z">
              <w:r>
                <w:rPr>
                  <w:rFonts w:hint="eastAsia" w:ascii="微软雅黑" w:hAnsi="微软雅黑" w:eastAsia="微软雅黑" w:cs="微软雅黑"/>
                  <w:i w:val="0"/>
                  <w:color w:val="000000"/>
                  <w:kern w:val="0"/>
                  <w:sz w:val="18"/>
                  <w:szCs w:val="18"/>
                  <w:u w:val="none"/>
                  <w:lang w:val="en-US" w:eastAsia="zh-CN" w:bidi="ar-SA"/>
                </w:rPr>
                <w:t>定制化开发</w:t>
              </w:r>
            </w:ins>
          </w:p>
        </w:tc>
        <w:tc>
          <w:tcPr>
            <w:tcW w:w="2550" w:type="dxa"/>
            <w:tcBorders>
              <w:left w:val="single" w:color="000000" w:sz="4" w:space="0"/>
              <w:bottom w:val="single" w:color="000000" w:sz="4" w:space="0"/>
              <w:right w:val="single" w:color="000000" w:sz="4" w:space="0"/>
            </w:tcBorders>
            <w:vAlign w:val="center"/>
            <w:tcPrChange w:id="1321" w:author="许胄资" w:date="2015-01-20T14:02:00Z">
              <w:tcPr>
                <w:tcW w:w="3144" w:type="dxa"/>
                <w:tcBorders>
                  <w:left w:val="single" w:color="000000" w:sz="4" w:space="0"/>
                  <w:bottom w:val="single" w:color="000000" w:sz="4" w:space="0"/>
                  <w:right w:val="single" w:color="000000" w:sz="4" w:space="0"/>
                </w:tcBorders>
                <w:vAlign w:val="center"/>
              </w:tcPr>
            </w:tcPrChange>
          </w:tcPr>
          <w:p>
            <w:pPr>
              <w:widowControl/>
              <w:jc w:val="left"/>
              <w:textAlignment w:val="center"/>
              <w:rPr>
                <w:ins w:id="1322" w:author="许胄资" w:date="2015-01-20T14:01:00Z"/>
                <w:rFonts w:hint="eastAsia" w:ascii="微软雅黑" w:hAnsi="微软雅黑" w:eastAsia="微软雅黑" w:cs="微软雅黑"/>
                <w:i w:val="0"/>
                <w:color w:val="000000"/>
                <w:sz w:val="18"/>
                <w:szCs w:val="18"/>
                <w:u w:val="none"/>
              </w:rPr>
            </w:pPr>
            <w:ins w:id="1323" w:author="许胄资" w:date="2015-01-20T14:01:00Z">
              <w:r>
                <w:rPr>
                  <w:rFonts w:hint="eastAsia" w:ascii="微软雅黑" w:hAnsi="微软雅黑" w:eastAsia="微软雅黑" w:cs="微软雅黑"/>
                  <w:i w:val="0"/>
                  <w:color w:val="000000"/>
                  <w:kern w:val="0"/>
                  <w:sz w:val="18"/>
                  <w:szCs w:val="18"/>
                  <w:u w:val="none"/>
                  <w:lang w:val="en-US" w:eastAsia="zh-CN" w:bidi="ar-SA"/>
                </w:rPr>
                <w:t>1.专题定制化开发</w:t>
              </w:r>
            </w:ins>
            <w:ins w:id="1324"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25" w:author="许胄资" w:date="2015-01-20T14:01:00Z">
              <w:r>
                <w:rPr>
                  <w:rFonts w:hint="eastAsia" w:ascii="微软雅黑" w:hAnsi="微软雅黑" w:eastAsia="微软雅黑" w:cs="微软雅黑"/>
                  <w:i w:val="0"/>
                  <w:color w:val="000000"/>
                  <w:kern w:val="0"/>
                  <w:sz w:val="18"/>
                  <w:szCs w:val="18"/>
                  <w:u w:val="none"/>
                  <w:lang w:val="en-US" w:eastAsia="zh-CN" w:bidi="ar-SA"/>
                </w:rPr>
                <w:t>2.投票评分系统</w:t>
              </w:r>
            </w:ins>
            <w:ins w:id="1326"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27" w:author="许胄资" w:date="2015-01-20T14:01:00Z">
              <w:r>
                <w:rPr>
                  <w:rFonts w:hint="eastAsia" w:ascii="微软雅黑" w:hAnsi="微软雅黑" w:eastAsia="微软雅黑" w:cs="微软雅黑"/>
                  <w:i w:val="0"/>
                  <w:color w:val="000000"/>
                  <w:kern w:val="0"/>
                  <w:sz w:val="18"/>
                  <w:szCs w:val="18"/>
                  <w:u w:val="none"/>
                  <w:lang w:val="en-US" w:eastAsia="zh-CN" w:bidi="ar-SA"/>
                </w:rPr>
                <w:t>3.个性化界面设置及美工</w:t>
              </w:r>
            </w:ins>
            <w:ins w:id="1328"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29" w:author="许胄资" w:date="2015-01-20T14:01:00Z">
              <w:r>
                <w:rPr>
                  <w:rFonts w:hint="eastAsia" w:ascii="微软雅黑" w:hAnsi="微软雅黑" w:eastAsia="微软雅黑" w:cs="微软雅黑"/>
                  <w:i w:val="0"/>
                  <w:color w:val="000000"/>
                  <w:kern w:val="0"/>
                  <w:sz w:val="18"/>
                  <w:szCs w:val="18"/>
                  <w:u w:val="none"/>
                  <w:lang w:val="en-US" w:eastAsia="zh-CN" w:bidi="ar-SA"/>
                </w:rPr>
                <w:t>4.门户结构定制化调整</w:t>
              </w:r>
            </w:ins>
            <w:ins w:id="1330"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31" w:author="许胄资" w:date="2015-01-20T14:01:00Z">
              <w:r>
                <w:rPr>
                  <w:rFonts w:hint="eastAsia" w:ascii="微软雅黑" w:hAnsi="微软雅黑" w:eastAsia="微软雅黑" w:cs="微软雅黑"/>
                  <w:i w:val="0"/>
                  <w:color w:val="000000"/>
                  <w:kern w:val="0"/>
                  <w:sz w:val="18"/>
                  <w:szCs w:val="18"/>
                  <w:u w:val="none"/>
                  <w:lang w:val="en-US" w:eastAsia="zh-CN" w:bidi="ar-SA"/>
                </w:rPr>
                <w:t>5.定制化开发后对各系统的各项测试</w:t>
              </w:r>
            </w:ins>
          </w:p>
        </w:tc>
        <w:tc>
          <w:tcPr>
            <w:tcW w:w="1417" w:type="dxa"/>
            <w:tcBorders>
              <w:left w:val="single" w:color="000000" w:sz="4" w:space="0"/>
              <w:bottom w:val="single" w:color="000000" w:sz="4" w:space="0"/>
              <w:right w:val="single" w:color="000000" w:sz="4" w:space="0"/>
            </w:tcBorders>
            <w:vAlign w:val="center"/>
            <w:tcPrChange w:id="1332" w:author="许胄资" w:date="2015-01-20T14:02:00Z">
              <w:tcPr>
                <w:tcW w:w="1794" w:type="dxa"/>
                <w:tcBorders>
                  <w:left w:val="single" w:color="000000" w:sz="4" w:space="0"/>
                  <w:bottom w:val="single" w:color="000000" w:sz="4" w:space="0"/>
                  <w:right w:val="single" w:color="000000" w:sz="4" w:space="0"/>
                </w:tcBorders>
                <w:vAlign w:val="center"/>
              </w:tcPr>
            </w:tcPrChange>
          </w:tcPr>
          <w:p>
            <w:pPr>
              <w:widowControl/>
              <w:jc w:val="left"/>
              <w:textAlignment w:val="center"/>
              <w:rPr>
                <w:ins w:id="1333" w:author="许胄资" w:date="2015-01-20T14:01:00Z"/>
                <w:rFonts w:hint="eastAsia" w:ascii="微软雅黑" w:hAnsi="微软雅黑" w:eastAsia="微软雅黑" w:cs="微软雅黑"/>
                <w:i w:val="0"/>
                <w:color w:val="000000"/>
                <w:sz w:val="18"/>
                <w:szCs w:val="18"/>
                <w:u w:val="none"/>
              </w:rPr>
            </w:pPr>
            <w:ins w:id="1334"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335"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36"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ins w:id="1337"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38" w:author="许胄资" w:date="2015-01-20T14:01:00Z">
              <w:r>
                <w:rPr>
                  <w:rFonts w:hint="eastAsia" w:ascii="微软雅黑" w:hAnsi="微软雅黑" w:eastAsia="微软雅黑" w:cs="微软雅黑"/>
                  <w:i w:val="0"/>
                  <w:color w:val="000000"/>
                  <w:kern w:val="0"/>
                  <w:sz w:val="18"/>
                  <w:szCs w:val="18"/>
                  <w:u w:val="none"/>
                  <w:lang w:val="en-US" w:eastAsia="zh-CN" w:bidi="ar-SA"/>
                </w:rPr>
                <w:t>中级测试工程师</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339"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340" w:author="许胄资" w:date="2015-01-20T14:01:00Z"/>
                <w:rFonts w:hint="eastAsia" w:ascii="微软雅黑" w:hAnsi="微软雅黑" w:eastAsia="微软雅黑" w:cs="微软雅黑"/>
                <w:i w:val="0"/>
                <w:color w:val="000000"/>
                <w:sz w:val="18"/>
                <w:szCs w:val="18"/>
                <w:u w:val="none"/>
              </w:rPr>
            </w:pPr>
            <w:ins w:id="1341" w:author="许胄资" w:date="2015-01-20T14:01:00Z">
              <w:r>
                <w:rPr>
                  <w:rFonts w:hint="eastAsia" w:ascii="微软雅黑" w:hAnsi="微软雅黑" w:eastAsia="微软雅黑" w:cs="微软雅黑"/>
                  <w:i w:val="0"/>
                  <w:color w:val="000000"/>
                  <w:kern w:val="0"/>
                  <w:sz w:val="18"/>
                  <w:szCs w:val="18"/>
                  <w:u w:val="none"/>
                  <w:lang w:val="en-US" w:eastAsia="zh-CN" w:bidi="ar-SA"/>
                </w:rPr>
                <w:t>333</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343"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855" w:hRule="atLeast"/>
          <w:ins w:id="1342" w:author="许胄资" w:date="2015-01-20T14:01:00Z"/>
          <w:trPrChange w:id="1343" w:author="许胄资" w:date="2015-01-20T14:02:00Z">
            <w:trPr>
              <w:trHeight w:val="85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344"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345" w:author="许胄资" w:date="2015-01-20T14:01:00Z"/>
                <w:rFonts w:hint="eastAsia" w:ascii="微软雅黑" w:hAnsi="微软雅黑" w:eastAsia="微软雅黑" w:cs="微软雅黑"/>
                <w:i w:val="0"/>
                <w:color w:val="000000"/>
                <w:sz w:val="18"/>
                <w:szCs w:val="18"/>
                <w:u w:val="none"/>
                <w:rPrChange w:id="1346"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347"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348" w:author="许胄资" w:date="2015-01-20T14:01:00Z"/>
                <w:rFonts w:hint="eastAsia" w:ascii="微软雅黑" w:hAnsi="微软雅黑" w:eastAsia="微软雅黑" w:cs="微软雅黑"/>
                <w:i w:val="0"/>
                <w:color w:val="000000"/>
                <w:sz w:val="18"/>
                <w:szCs w:val="18"/>
                <w:u w:val="none"/>
                <w:rPrChange w:id="1349"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350"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351" w:author="许胄资" w:date="2015-01-20T14:01:00Z"/>
                <w:rFonts w:hint="eastAsia" w:ascii="微软雅黑" w:hAnsi="微软雅黑" w:eastAsia="微软雅黑" w:cs="微软雅黑"/>
                <w:i w:val="0"/>
                <w:color w:val="000000"/>
                <w:sz w:val="18"/>
                <w:szCs w:val="18"/>
                <w:u w:val="none"/>
              </w:rPr>
            </w:pPr>
            <w:ins w:id="1352" w:author="许胄资" w:date="2015-01-20T14:01:00Z">
              <w:r>
                <w:rPr>
                  <w:rFonts w:hint="eastAsia" w:ascii="微软雅黑" w:hAnsi="微软雅黑" w:eastAsia="微软雅黑" w:cs="微软雅黑"/>
                  <w:i w:val="0"/>
                  <w:color w:val="000000"/>
                  <w:kern w:val="0"/>
                  <w:sz w:val="18"/>
                  <w:szCs w:val="18"/>
                  <w:u w:val="none"/>
                  <w:lang w:val="en-US" w:eastAsia="zh-CN" w:bidi="ar-SA"/>
                </w:rPr>
                <w:t>全省门户导航、业务标签和统计。</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353"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354" w:author="许胄资" w:date="2015-01-20T14:01:00Z"/>
                <w:rFonts w:hint="eastAsia" w:ascii="微软雅黑" w:hAnsi="微软雅黑" w:eastAsia="微软雅黑" w:cs="微软雅黑"/>
                <w:i w:val="0"/>
                <w:color w:val="000000"/>
                <w:sz w:val="18"/>
                <w:szCs w:val="18"/>
                <w:u w:val="none"/>
              </w:rPr>
            </w:pPr>
            <w:ins w:id="1355" w:author="许胄资" w:date="2015-01-20T14:01:00Z">
              <w:r>
                <w:rPr>
                  <w:rFonts w:hint="eastAsia" w:ascii="微软雅黑" w:hAnsi="微软雅黑" w:eastAsia="微软雅黑" w:cs="微软雅黑"/>
                  <w:i w:val="0"/>
                  <w:color w:val="000000"/>
                  <w:kern w:val="0"/>
                  <w:sz w:val="18"/>
                  <w:szCs w:val="18"/>
                  <w:u w:val="none"/>
                  <w:lang w:val="en-US" w:eastAsia="zh-CN" w:bidi="ar-SA"/>
                </w:rPr>
                <w:t>1.按省、市、县三级划分门户。</w:t>
              </w:r>
            </w:ins>
            <w:ins w:id="1356"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57" w:author="许胄资" w:date="2015-01-20T14:01:00Z">
              <w:r>
                <w:rPr>
                  <w:rFonts w:hint="eastAsia" w:ascii="微软雅黑" w:hAnsi="微软雅黑" w:eastAsia="微软雅黑" w:cs="微软雅黑"/>
                  <w:i w:val="0"/>
                  <w:color w:val="000000"/>
                  <w:kern w:val="0"/>
                  <w:sz w:val="18"/>
                  <w:szCs w:val="18"/>
                  <w:u w:val="none"/>
                  <w:lang w:val="en-US" w:eastAsia="zh-CN" w:bidi="ar-SA"/>
                </w:rPr>
                <w:t>2.完成各类行业标签划分。</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358"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359" w:author="许胄资" w:date="2015-01-20T14:01:00Z"/>
                <w:rFonts w:hint="eastAsia" w:ascii="微软雅黑" w:hAnsi="微软雅黑" w:eastAsia="微软雅黑" w:cs="微软雅黑"/>
                <w:i w:val="0"/>
                <w:color w:val="000000"/>
                <w:sz w:val="18"/>
                <w:szCs w:val="18"/>
                <w:u w:val="none"/>
              </w:rPr>
            </w:pPr>
            <w:ins w:id="1360"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361"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62"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363"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364" w:author="许胄资" w:date="2015-01-20T14:01:00Z"/>
                <w:rFonts w:hint="eastAsia" w:ascii="微软雅黑" w:hAnsi="微软雅黑" w:eastAsia="微软雅黑" w:cs="微软雅黑"/>
                <w:i w:val="0"/>
                <w:color w:val="000000"/>
                <w:sz w:val="18"/>
                <w:szCs w:val="18"/>
                <w:u w:val="none"/>
              </w:rPr>
            </w:pPr>
            <w:ins w:id="1365" w:author="许胄资" w:date="2015-01-20T14:01:00Z">
              <w:r>
                <w:rPr>
                  <w:rFonts w:hint="eastAsia" w:ascii="微软雅黑" w:hAnsi="微软雅黑" w:eastAsia="微软雅黑" w:cs="微软雅黑"/>
                  <w:i w:val="0"/>
                  <w:color w:val="000000"/>
                  <w:kern w:val="0"/>
                  <w:sz w:val="18"/>
                  <w:szCs w:val="18"/>
                  <w:u w:val="none"/>
                  <w:lang w:val="en-US" w:eastAsia="zh-CN" w:bidi="ar-SA"/>
                </w:rPr>
                <w:t>71</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367"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2565" w:hRule="atLeast"/>
          <w:ins w:id="1366" w:author="许胄资" w:date="2015-01-20T14:01:00Z"/>
          <w:trPrChange w:id="1367" w:author="许胄资" w:date="2015-01-20T14:02:00Z">
            <w:trPr>
              <w:trHeight w:val="256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368"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369" w:author="许胄资" w:date="2015-01-20T14:01:00Z"/>
                <w:rFonts w:hint="eastAsia" w:ascii="微软雅黑" w:hAnsi="微软雅黑" w:eastAsia="微软雅黑" w:cs="微软雅黑"/>
                <w:i w:val="0"/>
                <w:color w:val="000000"/>
                <w:sz w:val="18"/>
                <w:szCs w:val="18"/>
                <w:u w:val="none"/>
                <w:rPrChange w:id="1370"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371"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372" w:author="许胄资" w:date="2015-01-20T14:01:00Z"/>
                <w:rFonts w:hint="eastAsia" w:ascii="微软雅黑" w:hAnsi="微软雅黑" w:eastAsia="微软雅黑" w:cs="微软雅黑"/>
                <w:i w:val="0"/>
                <w:color w:val="000000"/>
                <w:sz w:val="18"/>
                <w:szCs w:val="18"/>
                <w:u w:val="none"/>
                <w:rPrChange w:id="1373"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374"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375" w:author="许胄资" w:date="2015-01-20T14:01:00Z"/>
                <w:rFonts w:hint="eastAsia" w:ascii="微软雅黑" w:hAnsi="微软雅黑" w:eastAsia="微软雅黑" w:cs="微软雅黑"/>
                <w:i w:val="0"/>
                <w:color w:val="000000"/>
                <w:sz w:val="18"/>
                <w:szCs w:val="18"/>
                <w:u w:val="none"/>
              </w:rPr>
            </w:pPr>
            <w:ins w:id="1376" w:author="许胄资" w:date="2015-01-20T14:01:00Z">
              <w:r>
                <w:rPr>
                  <w:rFonts w:hint="eastAsia" w:ascii="微软雅黑" w:hAnsi="微软雅黑" w:eastAsia="微软雅黑" w:cs="微软雅黑"/>
                  <w:i w:val="0"/>
                  <w:color w:val="000000"/>
                  <w:kern w:val="0"/>
                  <w:sz w:val="18"/>
                  <w:szCs w:val="18"/>
                  <w:u w:val="none"/>
                  <w:lang w:val="en-US" w:eastAsia="zh-CN" w:bidi="ar-SA"/>
                </w:rPr>
                <w:t>迁云改造、稳定性改造</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377"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378" w:author="许胄资" w:date="2015-01-20T14:01:00Z"/>
                <w:rFonts w:hint="eastAsia" w:ascii="微软雅黑" w:hAnsi="微软雅黑" w:eastAsia="微软雅黑" w:cs="微软雅黑"/>
                <w:i w:val="0"/>
                <w:color w:val="000000"/>
                <w:sz w:val="18"/>
                <w:szCs w:val="18"/>
                <w:u w:val="none"/>
              </w:rPr>
            </w:pPr>
            <w:ins w:id="1379" w:author="许胄资" w:date="2015-01-20T14:01:00Z">
              <w:r>
                <w:rPr>
                  <w:rFonts w:hint="eastAsia" w:ascii="微软雅黑" w:hAnsi="微软雅黑" w:eastAsia="微软雅黑" w:cs="微软雅黑"/>
                  <w:i w:val="0"/>
                  <w:color w:val="000000"/>
                  <w:kern w:val="0"/>
                  <w:sz w:val="18"/>
                  <w:szCs w:val="18"/>
                  <w:u w:val="none"/>
                  <w:lang w:val="en-US" w:eastAsia="zh-CN" w:bidi="ar-SA"/>
                </w:rPr>
                <w:t>提升各系统稳定性，为云端服务改善表结构</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380"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381" w:author="许胄资" w:date="2015-01-20T14:01:00Z"/>
                <w:rFonts w:hint="eastAsia" w:ascii="微软雅黑" w:hAnsi="微软雅黑" w:eastAsia="微软雅黑" w:cs="微软雅黑"/>
                <w:i w:val="0"/>
                <w:color w:val="000000"/>
                <w:sz w:val="18"/>
                <w:szCs w:val="18"/>
                <w:u w:val="none"/>
              </w:rPr>
            </w:pPr>
            <w:ins w:id="1382"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383"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384"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385"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386" w:author="许胄资" w:date="2015-01-20T14:01:00Z"/>
                <w:rFonts w:hint="eastAsia" w:ascii="微软雅黑" w:hAnsi="微软雅黑" w:eastAsia="微软雅黑" w:cs="微软雅黑"/>
                <w:i w:val="0"/>
                <w:color w:val="000000"/>
                <w:sz w:val="18"/>
                <w:szCs w:val="18"/>
                <w:u w:val="none"/>
              </w:rPr>
            </w:pPr>
            <w:ins w:id="1387" w:author="许胄资" w:date="2015-01-20T14:01:00Z">
              <w:r>
                <w:rPr>
                  <w:rFonts w:hint="eastAsia" w:ascii="微软雅黑" w:hAnsi="微软雅黑" w:eastAsia="微软雅黑" w:cs="微软雅黑"/>
                  <w:i w:val="0"/>
                  <w:color w:val="000000"/>
                  <w:kern w:val="0"/>
                  <w:sz w:val="18"/>
                  <w:szCs w:val="18"/>
                  <w:u w:val="none"/>
                  <w:lang w:val="en-US" w:eastAsia="zh-CN" w:bidi="ar-SA"/>
                </w:rPr>
                <w:t>129</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389"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570" w:hRule="atLeast"/>
          <w:ins w:id="1388" w:author="许胄资" w:date="2015-01-20T14:01:00Z"/>
          <w:trPrChange w:id="1389" w:author="许胄资" w:date="2015-01-20T14:02:00Z">
            <w:trPr>
              <w:trHeight w:val="570" w:hRule="atLeast"/>
            </w:trPr>
          </w:trPrChange>
        </w:trPr>
        <w:tc>
          <w:tcPr>
            <w:tcW w:w="1005"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Change w:id="1390" w:author="许胄资" w:date="2015-01-20T14:02:00Z">
              <w:tcPr>
                <w:tcW w:w="1185"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tcPrChange>
          </w:tcPr>
          <w:p>
            <w:pPr>
              <w:widowControl/>
              <w:jc w:val="center"/>
              <w:textAlignment w:val="center"/>
              <w:rPr>
                <w:ins w:id="1391" w:author="许胄资" w:date="2015-01-20T14:01:00Z"/>
                <w:rFonts w:hint="eastAsia" w:ascii="微软雅黑" w:hAnsi="微软雅黑" w:eastAsia="微软雅黑" w:cs="微软雅黑"/>
                <w:i w:val="0"/>
                <w:color w:val="000000"/>
                <w:sz w:val="18"/>
                <w:szCs w:val="18"/>
                <w:u w:val="none"/>
                <w:rPrChange w:id="1392" w:author="许胄资" w:date="2015-01-20T14:01:00Z">
                  <w:rPr>
                    <w:rFonts w:hint="eastAsia" w:ascii="微软雅黑" w:hAnsi="微软雅黑" w:eastAsia="微软雅黑" w:cs="微软雅黑"/>
                    <w:i w:val="0"/>
                    <w:color w:val="000000"/>
                    <w:sz w:val="20"/>
                    <w:szCs w:val="20"/>
                    <w:u w:val="none"/>
                  </w:rPr>
                </w:rPrChange>
              </w:rPr>
            </w:pPr>
            <w:ins w:id="1393" w:author="许胄资" w:date="2015-01-20T14:01:00Z">
              <w:r>
                <w:rPr>
                  <w:rFonts w:hint="eastAsia" w:ascii="微软雅黑" w:hAnsi="微软雅黑" w:eastAsia="微软雅黑" w:cs="微软雅黑"/>
                  <w:i w:val="0"/>
                  <w:color w:val="000000"/>
                  <w:kern w:val="0"/>
                  <w:sz w:val="18"/>
                  <w:szCs w:val="18"/>
                  <w:u w:val="none"/>
                  <w:lang w:val="en-US" w:eastAsia="zh-CN" w:bidi="ar-SA"/>
                  <w:rPrChange w:id="1394"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系统测试</w:t>
              </w:r>
            </w:ins>
          </w:p>
        </w:tc>
        <w:tc>
          <w:tcPr>
            <w:tcW w:w="1704"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Change w:id="1395" w:author="许胄资" w:date="2015-01-20T14:02:00Z">
              <w:tcPr>
                <w:tcW w:w="2864"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tcPrChange>
          </w:tcPr>
          <w:p>
            <w:pPr>
              <w:widowControl/>
              <w:jc w:val="left"/>
              <w:textAlignment w:val="center"/>
              <w:rPr>
                <w:ins w:id="1396" w:author="许胄资" w:date="2015-01-20T14:01:00Z"/>
                <w:rFonts w:hint="eastAsia" w:ascii="微软雅黑" w:hAnsi="微软雅黑" w:eastAsia="微软雅黑" w:cs="微软雅黑"/>
                <w:i w:val="0"/>
                <w:color w:val="000000"/>
                <w:sz w:val="18"/>
                <w:szCs w:val="18"/>
                <w:u w:val="none"/>
                <w:rPrChange w:id="1397" w:author="许胄资" w:date="2015-01-20T14:01:00Z">
                  <w:rPr>
                    <w:rFonts w:hint="eastAsia" w:ascii="微软雅黑" w:hAnsi="微软雅黑" w:eastAsia="微软雅黑" w:cs="微软雅黑"/>
                    <w:i w:val="0"/>
                    <w:color w:val="000000"/>
                    <w:sz w:val="20"/>
                    <w:szCs w:val="20"/>
                    <w:u w:val="none"/>
                  </w:rPr>
                </w:rPrChange>
              </w:rPr>
            </w:pPr>
            <w:ins w:id="1398" w:author="许胄资" w:date="2015-01-20T14:01:00Z">
              <w:r>
                <w:rPr>
                  <w:rFonts w:hint="eastAsia" w:ascii="微软雅黑" w:hAnsi="微软雅黑" w:eastAsia="微软雅黑" w:cs="微软雅黑"/>
                  <w:i w:val="0"/>
                  <w:color w:val="000000"/>
                  <w:kern w:val="0"/>
                  <w:sz w:val="18"/>
                  <w:szCs w:val="18"/>
                  <w:u w:val="none"/>
                  <w:lang w:val="en-US" w:eastAsia="zh-CN" w:bidi="ar-SA"/>
                  <w:rPrChange w:id="1399"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开发工作全过程涉及到的代码测试、应用功能测试、系统性能测试等工作</w:t>
              </w:r>
            </w:ins>
          </w:p>
        </w:tc>
        <w:tc>
          <w:tcPr>
            <w:tcW w:w="1135" w:type="dxa"/>
            <w:tcBorders>
              <w:top w:val="single" w:color="000000" w:sz="4" w:space="0"/>
              <w:left w:val="single" w:color="000000" w:sz="4" w:space="0"/>
              <w:bottom w:val="single" w:color="000000" w:sz="4" w:space="0"/>
              <w:right w:val="single" w:color="000000" w:sz="4" w:space="0"/>
            </w:tcBorders>
            <w:vAlign w:val="center"/>
            <w:tcPrChange w:id="1400"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401" w:author="许胄资" w:date="2015-01-20T14:01:00Z"/>
                <w:rFonts w:hint="eastAsia" w:ascii="微软雅黑" w:hAnsi="微软雅黑" w:eastAsia="微软雅黑" w:cs="微软雅黑"/>
                <w:i w:val="0"/>
                <w:color w:val="000000"/>
                <w:sz w:val="18"/>
                <w:szCs w:val="18"/>
                <w:u w:val="none"/>
              </w:rPr>
            </w:pPr>
            <w:ins w:id="1402" w:author="许胄资" w:date="2015-01-20T14:01:00Z">
              <w:r>
                <w:rPr>
                  <w:rFonts w:hint="eastAsia" w:ascii="微软雅黑" w:hAnsi="微软雅黑" w:eastAsia="微软雅黑" w:cs="微软雅黑"/>
                  <w:i w:val="0"/>
                  <w:color w:val="000000"/>
                  <w:kern w:val="0"/>
                  <w:sz w:val="18"/>
                  <w:szCs w:val="18"/>
                  <w:u w:val="none"/>
                  <w:lang w:val="en-US" w:eastAsia="zh-CN" w:bidi="ar-SA"/>
                </w:rPr>
                <w:t>功能测试</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403"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404" w:author="许胄资" w:date="2015-01-20T14:01:00Z"/>
                <w:rFonts w:hint="eastAsia" w:ascii="微软雅黑" w:hAnsi="微软雅黑" w:eastAsia="微软雅黑" w:cs="微软雅黑"/>
                <w:i w:val="0"/>
                <w:color w:val="000000"/>
                <w:sz w:val="18"/>
                <w:szCs w:val="18"/>
                <w:u w:val="none"/>
              </w:rPr>
            </w:pPr>
            <w:ins w:id="1405" w:author="许胄资" w:date="2015-01-20T14:01:00Z">
              <w:r>
                <w:rPr>
                  <w:rFonts w:hint="eastAsia" w:ascii="微软雅黑" w:hAnsi="微软雅黑" w:eastAsia="微软雅黑" w:cs="微软雅黑"/>
                  <w:i w:val="0"/>
                  <w:color w:val="000000"/>
                  <w:kern w:val="0"/>
                  <w:sz w:val="18"/>
                  <w:szCs w:val="18"/>
                  <w:u w:val="none"/>
                  <w:lang w:val="en-US" w:eastAsia="zh-CN" w:bidi="ar-SA"/>
                </w:rPr>
                <w:t>根据开发的节奏，完成门户系统及各个子系统的功能测试</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406"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407" w:author="许胄资" w:date="2015-01-20T14:01:00Z"/>
                <w:rFonts w:hint="eastAsia" w:ascii="微软雅黑" w:hAnsi="微软雅黑" w:eastAsia="微软雅黑" w:cs="微软雅黑"/>
                <w:i w:val="0"/>
                <w:color w:val="000000"/>
                <w:sz w:val="18"/>
                <w:szCs w:val="18"/>
                <w:u w:val="none"/>
              </w:rPr>
            </w:pPr>
            <w:ins w:id="1408" w:author="许胄资" w:date="2015-01-20T14:01:00Z">
              <w:r>
                <w:rPr>
                  <w:rFonts w:hint="eastAsia" w:ascii="微软雅黑" w:hAnsi="微软雅黑" w:eastAsia="微软雅黑" w:cs="微软雅黑"/>
                  <w:i w:val="0"/>
                  <w:color w:val="000000"/>
                  <w:kern w:val="0"/>
                  <w:sz w:val="18"/>
                  <w:szCs w:val="18"/>
                  <w:u w:val="none"/>
                  <w:lang w:val="en-US" w:eastAsia="zh-CN" w:bidi="ar-SA"/>
                </w:rPr>
                <w:t>高级测试工程师</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409"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410" w:author="许胄资" w:date="2015-01-20T14:01:00Z"/>
                <w:rFonts w:hint="eastAsia" w:ascii="微软雅黑" w:hAnsi="微软雅黑" w:eastAsia="微软雅黑" w:cs="微软雅黑"/>
                <w:i w:val="0"/>
                <w:color w:val="000000"/>
                <w:sz w:val="18"/>
                <w:szCs w:val="18"/>
                <w:u w:val="none"/>
              </w:rPr>
            </w:pPr>
            <w:ins w:id="1411" w:author="许胄资" w:date="2015-01-20T14:01:00Z">
              <w:r>
                <w:rPr>
                  <w:rFonts w:hint="eastAsia" w:ascii="微软雅黑" w:hAnsi="微软雅黑" w:eastAsia="微软雅黑" w:cs="微软雅黑"/>
                  <w:i w:val="0"/>
                  <w:color w:val="000000"/>
                  <w:kern w:val="0"/>
                  <w:sz w:val="18"/>
                  <w:szCs w:val="18"/>
                  <w:u w:val="none"/>
                  <w:lang w:val="en-US" w:eastAsia="zh-CN" w:bidi="ar-SA"/>
                </w:rPr>
                <w:t>106</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413"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1140" w:hRule="atLeast"/>
          <w:ins w:id="1412" w:author="许胄资" w:date="2015-01-20T14:01:00Z"/>
          <w:trPrChange w:id="1413" w:author="许胄资" w:date="2015-01-20T14:02:00Z">
            <w:trPr>
              <w:trHeight w:val="1140"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Change w:id="1414"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tcPrChange>
          </w:tcPr>
          <w:p>
            <w:pPr>
              <w:jc w:val="center"/>
              <w:rPr>
                <w:ins w:id="1415" w:author="许胄资" w:date="2015-01-20T14:01:00Z"/>
                <w:rFonts w:hint="eastAsia" w:ascii="微软雅黑" w:hAnsi="微软雅黑" w:eastAsia="微软雅黑" w:cs="微软雅黑"/>
                <w:i w:val="0"/>
                <w:color w:val="000000"/>
                <w:sz w:val="18"/>
                <w:szCs w:val="18"/>
                <w:u w:val="none"/>
                <w:rPrChange w:id="1416"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Change w:id="1417" w:author="许胄资" w:date="2015-01-20T14:02:00Z">
              <w:tcPr>
                <w:tcW w:w="2864"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tcPrChange>
          </w:tcPr>
          <w:p>
            <w:pPr>
              <w:jc w:val="left"/>
              <w:rPr>
                <w:ins w:id="1418" w:author="许胄资" w:date="2015-01-20T14:01:00Z"/>
                <w:rFonts w:hint="eastAsia" w:ascii="微软雅黑" w:hAnsi="微软雅黑" w:eastAsia="微软雅黑" w:cs="微软雅黑"/>
                <w:i w:val="0"/>
                <w:color w:val="000000"/>
                <w:sz w:val="18"/>
                <w:szCs w:val="18"/>
                <w:u w:val="none"/>
                <w:rPrChange w:id="1419"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420"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421" w:author="许胄资" w:date="2015-01-20T14:01:00Z"/>
                <w:rFonts w:hint="eastAsia" w:ascii="微软雅黑" w:hAnsi="微软雅黑" w:eastAsia="微软雅黑" w:cs="微软雅黑"/>
                <w:i w:val="0"/>
                <w:color w:val="000000"/>
                <w:sz w:val="18"/>
                <w:szCs w:val="18"/>
                <w:u w:val="none"/>
              </w:rPr>
            </w:pPr>
            <w:ins w:id="1422" w:author="许胄资" w:date="2015-01-20T14:01:00Z">
              <w:r>
                <w:rPr>
                  <w:rFonts w:hint="eastAsia" w:ascii="微软雅黑" w:hAnsi="微软雅黑" w:eastAsia="微软雅黑" w:cs="微软雅黑"/>
                  <w:i w:val="0"/>
                  <w:color w:val="000000"/>
                  <w:kern w:val="0"/>
                  <w:sz w:val="18"/>
                  <w:szCs w:val="18"/>
                  <w:u w:val="none"/>
                  <w:lang w:val="en-US" w:eastAsia="zh-CN" w:bidi="ar-SA"/>
                </w:rPr>
                <w:t>集成测试</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423"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424" w:author="许胄资" w:date="2015-01-20T14:01:00Z"/>
                <w:rFonts w:hint="eastAsia" w:ascii="微软雅黑" w:hAnsi="微软雅黑" w:eastAsia="微软雅黑" w:cs="微软雅黑"/>
                <w:i w:val="0"/>
                <w:color w:val="000000"/>
                <w:sz w:val="18"/>
                <w:szCs w:val="18"/>
                <w:u w:val="none"/>
              </w:rPr>
            </w:pPr>
            <w:ins w:id="1425" w:author="许胄资" w:date="2015-01-20T14:01:00Z">
              <w:r>
                <w:rPr>
                  <w:rFonts w:hint="eastAsia" w:ascii="微软雅黑" w:hAnsi="微软雅黑" w:eastAsia="微软雅黑" w:cs="微软雅黑"/>
                  <w:i w:val="0"/>
                  <w:color w:val="000000"/>
                  <w:kern w:val="0"/>
                  <w:sz w:val="18"/>
                  <w:szCs w:val="18"/>
                  <w:u w:val="none"/>
                  <w:lang w:val="en-US" w:eastAsia="zh-CN" w:bidi="ar-SA"/>
                </w:rPr>
                <w:t>在功能开发基本完成的基础上，一方面完成功能之间的集成测试，一方面完成与客户数据、软硬件环境、及自身产品整合等的集成测试</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426"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427" w:author="许胄资" w:date="2015-01-20T14:01:00Z"/>
                <w:rFonts w:hint="eastAsia" w:ascii="微软雅黑" w:hAnsi="微软雅黑" w:eastAsia="微软雅黑" w:cs="微软雅黑"/>
                <w:i w:val="0"/>
                <w:color w:val="000000"/>
                <w:sz w:val="18"/>
                <w:szCs w:val="18"/>
                <w:u w:val="none"/>
              </w:rPr>
            </w:pPr>
            <w:ins w:id="1428" w:author="许胄资" w:date="2015-01-20T14:01:00Z">
              <w:r>
                <w:rPr>
                  <w:rFonts w:hint="eastAsia" w:ascii="微软雅黑" w:hAnsi="微软雅黑" w:eastAsia="微软雅黑" w:cs="微软雅黑"/>
                  <w:i w:val="0"/>
                  <w:color w:val="000000"/>
                  <w:kern w:val="0"/>
                  <w:sz w:val="18"/>
                  <w:szCs w:val="18"/>
                  <w:u w:val="none"/>
                  <w:lang w:val="en-US" w:eastAsia="zh-CN" w:bidi="ar-SA"/>
                </w:rPr>
                <w:t>高级测试工程师</w:t>
              </w:r>
            </w:ins>
            <w:ins w:id="1429"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430" w:author="许胄资" w:date="2015-01-20T14:01:00Z">
              <w:r>
                <w:rPr>
                  <w:rFonts w:hint="eastAsia" w:ascii="微软雅黑" w:hAnsi="微软雅黑" w:eastAsia="微软雅黑" w:cs="微软雅黑"/>
                  <w:i w:val="0"/>
                  <w:color w:val="000000"/>
                  <w:kern w:val="0"/>
                  <w:sz w:val="18"/>
                  <w:szCs w:val="18"/>
                  <w:u w:val="none"/>
                  <w:lang w:val="en-US" w:eastAsia="zh-CN" w:bidi="ar-SA"/>
                </w:rPr>
                <w:t>中级测试工程师</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431"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432" w:author="许胄资" w:date="2015-01-20T14:01:00Z"/>
                <w:rFonts w:hint="eastAsia" w:ascii="微软雅黑" w:hAnsi="微软雅黑" w:eastAsia="微软雅黑" w:cs="微软雅黑"/>
                <w:i w:val="0"/>
                <w:color w:val="000000"/>
                <w:sz w:val="18"/>
                <w:szCs w:val="18"/>
                <w:u w:val="none"/>
              </w:rPr>
            </w:pPr>
            <w:ins w:id="1433" w:author="许胄资" w:date="2015-01-20T14:01:00Z">
              <w:r>
                <w:rPr>
                  <w:rFonts w:hint="eastAsia" w:ascii="微软雅黑" w:hAnsi="微软雅黑" w:eastAsia="微软雅黑" w:cs="微软雅黑"/>
                  <w:i w:val="0"/>
                  <w:color w:val="000000"/>
                  <w:kern w:val="0"/>
                  <w:sz w:val="18"/>
                  <w:szCs w:val="18"/>
                  <w:u w:val="none"/>
                  <w:lang w:val="en-US" w:eastAsia="zh-CN" w:bidi="ar-SA"/>
                </w:rPr>
                <w:t>129</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435"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855" w:hRule="atLeast"/>
          <w:ins w:id="1434" w:author="许胄资" w:date="2015-01-20T14:01:00Z"/>
          <w:trPrChange w:id="1435" w:author="许胄资" w:date="2015-01-20T14:02:00Z">
            <w:trPr>
              <w:trHeight w:val="85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Change w:id="1436"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tcPrChange>
          </w:tcPr>
          <w:p>
            <w:pPr>
              <w:jc w:val="center"/>
              <w:rPr>
                <w:ins w:id="1437" w:author="许胄资" w:date="2015-01-20T14:01:00Z"/>
                <w:rFonts w:hint="eastAsia" w:ascii="微软雅黑" w:hAnsi="微软雅黑" w:eastAsia="微软雅黑" w:cs="微软雅黑"/>
                <w:i w:val="0"/>
                <w:color w:val="000000"/>
                <w:sz w:val="18"/>
                <w:szCs w:val="18"/>
                <w:u w:val="none"/>
                <w:rPrChange w:id="1438"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Change w:id="1439" w:author="许胄资" w:date="2015-01-20T14:02:00Z">
              <w:tcPr>
                <w:tcW w:w="2864" w:type="dxa"/>
                <w:vMerge w:val="continue"/>
                <w:tcBorders>
                  <w:top w:val="single" w:color="000000" w:sz="4" w:space="0"/>
                  <w:left w:val="single" w:color="000000" w:sz="4" w:space="0"/>
                  <w:bottom w:val="single" w:color="000000" w:sz="4" w:space="0"/>
                  <w:right w:val="single" w:color="000000" w:sz="4" w:space="0"/>
                </w:tcBorders>
                <w:shd w:val="clear" w:color="auto" w:fill="FFFFFF"/>
                <w:vAlign w:val="center"/>
              </w:tcPr>
            </w:tcPrChange>
          </w:tcPr>
          <w:p>
            <w:pPr>
              <w:jc w:val="left"/>
              <w:rPr>
                <w:ins w:id="1440" w:author="许胄资" w:date="2015-01-20T14:01:00Z"/>
                <w:rFonts w:hint="eastAsia" w:ascii="微软雅黑" w:hAnsi="微软雅黑" w:eastAsia="微软雅黑" w:cs="微软雅黑"/>
                <w:i w:val="0"/>
                <w:color w:val="000000"/>
                <w:sz w:val="18"/>
                <w:szCs w:val="18"/>
                <w:u w:val="none"/>
                <w:rPrChange w:id="1441"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442"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443" w:author="许胄资" w:date="2015-01-20T14:01:00Z"/>
                <w:rFonts w:hint="eastAsia" w:ascii="微软雅黑" w:hAnsi="微软雅黑" w:eastAsia="微软雅黑" w:cs="微软雅黑"/>
                <w:i w:val="0"/>
                <w:color w:val="000000"/>
                <w:sz w:val="18"/>
                <w:szCs w:val="18"/>
                <w:u w:val="none"/>
              </w:rPr>
            </w:pPr>
            <w:ins w:id="1444" w:author="许胄资" w:date="2015-01-20T14:01:00Z">
              <w:r>
                <w:rPr>
                  <w:rFonts w:hint="eastAsia" w:ascii="微软雅黑" w:hAnsi="微软雅黑" w:eastAsia="微软雅黑" w:cs="微软雅黑"/>
                  <w:i w:val="0"/>
                  <w:color w:val="000000"/>
                  <w:kern w:val="0"/>
                  <w:sz w:val="18"/>
                  <w:szCs w:val="18"/>
                  <w:u w:val="none"/>
                  <w:lang w:val="en-US" w:eastAsia="zh-CN" w:bidi="ar-SA"/>
                </w:rPr>
                <w:t>性能测试</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445"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446" w:author="许胄资" w:date="2015-01-20T14:01:00Z"/>
                <w:rFonts w:hint="eastAsia" w:ascii="微软雅黑" w:hAnsi="微软雅黑" w:eastAsia="微软雅黑" w:cs="微软雅黑"/>
                <w:i w:val="0"/>
                <w:color w:val="000000"/>
                <w:sz w:val="18"/>
                <w:szCs w:val="18"/>
                <w:u w:val="none"/>
              </w:rPr>
            </w:pPr>
            <w:ins w:id="1447" w:author="许胄资" w:date="2015-01-20T14:01:00Z">
              <w:r>
                <w:rPr>
                  <w:rFonts w:hint="eastAsia" w:ascii="微软雅黑" w:hAnsi="微软雅黑" w:eastAsia="微软雅黑" w:cs="微软雅黑"/>
                  <w:i w:val="0"/>
                  <w:color w:val="000000"/>
                  <w:kern w:val="0"/>
                  <w:sz w:val="18"/>
                  <w:szCs w:val="18"/>
                  <w:u w:val="none"/>
                  <w:lang w:val="en-US" w:eastAsia="zh-CN" w:bidi="ar-SA"/>
                </w:rPr>
                <w:t>根据项目范围，预估1-2年的数据量进行性能和稳定性测试</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448"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449" w:author="许胄资" w:date="2015-01-20T14:01:00Z"/>
                <w:rFonts w:hint="eastAsia" w:ascii="微软雅黑" w:hAnsi="微软雅黑" w:eastAsia="微软雅黑" w:cs="微软雅黑"/>
                <w:i w:val="0"/>
                <w:color w:val="000000"/>
                <w:sz w:val="18"/>
                <w:szCs w:val="18"/>
                <w:u w:val="none"/>
              </w:rPr>
            </w:pPr>
            <w:ins w:id="1450" w:author="许胄资" w:date="2015-01-20T14:01:00Z">
              <w:r>
                <w:rPr>
                  <w:rFonts w:hint="eastAsia" w:ascii="微软雅黑" w:hAnsi="微软雅黑" w:eastAsia="微软雅黑" w:cs="微软雅黑"/>
                  <w:i w:val="0"/>
                  <w:color w:val="000000"/>
                  <w:kern w:val="0"/>
                  <w:sz w:val="18"/>
                  <w:szCs w:val="18"/>
                  <w:u w:val="none"/>
                  <w:lang w:val="en-US" w:eastAsia="zh-CN" w:bidi="ar-SA"/>
                </w:rPr>
                <w:t>中级测试工程师</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451"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452" w:author="许胄资" w:date="2015-01-20T14:01:00Z"/>
                <w:rFonts w:hint="eastAsia" w:ascii="微软雅黑" w:hAnsi="微软雅黑" w:eastAsia="微软雅黑" w:cs="微软雅黑"/>
                <w:i w:val="0"/>
                <w:color w:val="000000"/>
                <w:sz w:val="18"/>
                <w:szCs w:val="18"/>
                <w:u w:val="none"/>
              </w:rPr>
            </w:pPr>
            <w:ins w:id="1453" w:author="许胄资" w:date="2015-01-20T14:01:00Z">
              <w:r>
                <w:rPr>
                  <w:rFonts w:hint="eastAsia" w:ascii="微软雅黑" w:hAnsi="微软雅黑" w:eastAsia="微软雅黑" w:cs="微软雅黑"/>
                  <w:i w:val="0"/>
                  <w:color w:val="000000"/>
                  <w:kern w:val="0"/>
                  <w:sz w:val="18"/>
                  <w:szCs w:val="18"/>
                  <w:u w:val="none"/>
                  <w:lang w:val="en-US" w:eastAsia="zh-CN" w:bidi="ar-SA"/>
                </w:rPr>
                <w:t>95</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455"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990" w:hRule="atLeast"/>
          <w:ins w:id="1454" w:author="许胄资" w:date="2015-01-20T14:01:00Z"/>
          <w:trPrChange w:id="1455" w:author="许胄资" w:date="2015-01-20T14:02:00Z">
            <w:trPr>
              <w:trHeight w:val="990" w:hRule="atLeast"/>
            </w:trPr>
          </w:trPrChange>
        </w:trPr>
        <w:tc>
          <w:tcPr>
            <w:tcW w:w="100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Change w:id="1456" w:author="许胄资" w:date="2015-01-20T14:02:00Z">
              <w:tcPr>
                <w:tcW w:w="118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widowControl/>
              <w:jc w:val="center"/>
              <w:textAlignment w:val="center"/>
              <w:rPr>
                <w:ins w:id="1457" w:author="许胄资" w:date="2015-01-20T14:01:00Z"/>
                <w:rFonts w:hint="eastAsia" w:ascii="微软雅黑" w:hAnsi="微软雅黑" w:eastAsia="微软雅黑" w:cs="微软雅黑"/>
                <w:i w:val="0"/>
                <w:color w:val="000000"/>
                <w:sz w:val="18"/>
                <w:szCs w:val="18"/>
                <w:u w:val="none"/>
                <w:rPrChange w:id="1458" w:author="许胄资" w:date="2015-01-20T14:01:00Z">
                  <w:rPr>
                    <w:rFonts w:hint="eastAsia" w:ascii="微软雅黑" w:hAnsi="微软雅黑" w:eastAsia="微软雅黑" w:cs="微软雅黑"/>
                    <w:i w:val="0"/>
                    <w:color w:val="000000"/>
                    <w:sz w:val="20"/>
                    <w:szCs w:val="20"/>
                    <w:u w:val="none"/>
                  </w:rPr>
                </w:rPrChange>
              </w:rPr>
            </w:pPr>
            <w:ins w:id="1459" w:author="许胄资" w:date="2015-01-20T14:01:00Z">
              <w:r>
                <w:rPr>
                  <w:rFonts w:hint="eastAsia" w:ascii="微软雅黑" w:hAnsi="微软雅黑" w:eastAsia="微软雅黑" w:cs="微软雅黑"/>
                  <w:i w:val="0"/>
                  <w:color w:val="000000"/>
                  <w:kern w:val="0"/>
                  <w:sz w:val="18"/>
                  <w:szCs w:val="18"/>
                  <w:u w:val="none"/>
                  <w:lang w:val="en-US" w:eastAsia="zh-CN" w:bidi="ar-SA"/>
                  <w:rPrChange w:id="1460"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系统部署</w:t>
              </w:r>
            </w:ins>
          </w:p>
        </w:tc>
        <w:tc>
          <w:tcPr>
            <w:tcW w:w="1704" w:type="dxa"/>
            <w:vMerge w:val="restart"/>
            <w:tcBorders>
              <w:top w:val="single" w:color="000000" w:sz="4" w:space="0"/>
              <w:left w:val="single" w:color="000000" w:sz="4" w:space="0"/>
              <w:right w:val="single" w:color="000000" w:sz="4" w:space="0"/>
            </w:tcBorders>
            <w:shd w:val="clear" w:color="auto" w:fill="auto"/>
            <w:vAlign w:val="center"/>
            <w:tcPrChange w:id="1461" w:author="许胄资" w:date="2015-01-20T14:02:00Z">
              <w:tcPr>
                <w:tcW w:w="2864" w:type="dxa"/>
                <w:vMerge w:val="restart"/>
                <w:tcBorders>
                  <w:top w:val="single" w:color="000000" w:sz="4" w:space="0"/>
                  <w:left w:val="single" w:color="000000" w:sz="4" w:space="0"/>
                  <w:right w:val="single" w:color="000000" w:sz="4" w:space="0"/>
                </w:tcBorders>
                <w:shd w:val="clear" w:color="auto" w:fill="auto"/>
                <w:vAlign w:val="center"/>
              </w:tcPr>
            </w:tcPrChange>
          </w:tcPr>
          <w:p>
            <w:pPr>
              <w:widowControl/>
              <w:jc w:val="left"/>
              <w:textAlignment w:val="center"/>
              <w:rPr>
                <w:ins w:id="1462" w:author="许胄资" w:date="2015-01-20T14:01:00Z"/>
                <w:rFonts w:hint="eastAsia" w:ascii="微软雅黑" w:hAnsi="微软雅黑" w:eastAsia="微软雅黑" w:cs="微软雅黑"/>
                <w:i w:val="0"/>
                <w:color w:val="000000"/>
                <w:sz w:val="18"/>
                <w:szCs w:val="18"/>
                <w:u w:val="none"/>
                <w:rPrChange w:id="1463" w:author="许胄资" w:date="2015-01-20T14:01:00Z">
                  <w:rPr>
                    <w:rFonts w:hint="eastAsia" w:ascii="微软雅黑" w:hAnsi="微软雅黑" w:eastAsia="微软雅黑" w:cs="微软雅黑"/>
                    <w:i w:val="0"/>
                    <w:color w:val="000000"/>
                    <w:sz w:val="20"/>
                    <w:szCs w:val="20"/>
                    <w:u w:val="none"/>
                  </w:rPr>
                </w:rPrChange>
              </w:rPr>
            </w:pPr>
            <w:ins w:id="1464" w:author="许胄资" w:date="2015-01-20T14:01:00Z">
              <w:r>
                <w:rPr>
                  <w:rFonts w:hint="eastAsia" w:ascii="微软雅黑" w:hAnsi="微软雅黑" w:eastAsia="微软雅黑" w:cs="微软雅黑"/>
                  <w:i w:val="0"/>
                  <w:color w:val="000000"/>
                  <w:kern w:val="0"/>
                  <w:sz w:val="18"/>
                  <w:szCs w:val="18"/>
                  <w:u w:val="none"/>
                  <w:lang w:val="en-US" w:eastAsia="zh-CN" w:bidi="ar-SA"/>
                  <w:rPrChange w:id="1465"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项目开发结束后安装过程中的网络配置、硬件部署、操作系统部署、应用软件部署、系统插件及组件的部署等工作</w:t>
              </w:r>
            </w:ins>
          </w:p>
        </w:tc>
        <w:tc>
          <w:tcPr>
            <w:tcW w:w="1135" w:type="dxa"/>
            <w:tcBorders>
              <w:top w:val="single" w:color="000000" w:sz="4" w:space="0"/>
              <w:left w:val="single" w:color="000000" w:sz="4" w:space="0"/>
              <w:bottom w:val="single" w:color="000000" w:sz="4" w:space="0"/>
              <w:right w:val="single" w:color="000000" w:sz="4" w:space="0"/>
            </w:tcBorders>
            <w:shd w:val="clear" w:color="auto" w:fill="auto"/>
            <w:vAlign w:val="center"/>
            <w:tcPrChange w:id="1466" w:author="许胄资" w:date="2015-01-20T14:02:00Z">
              <w:tcPr>
                <w:tcW w:w="1991" w:type="dxa"/>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widowControl/>
              <w:jc w:val="center"/>
              <w:textAlignment w:val="center"/>
              <w:rPr>
                <w:ins w:id="1467" w:author="许胄资" w:date="2015-01-20T14:01:00Z"/>
                <w:rFonts w:hint="eastAsia" w:ascii="微软雅黑" w:hAnsi="微软雅黑" w:eastAsia="微软雅黑" w:cs="微软雅黑"/>
                <w:i w:val="0"/>
                <w:color w:val="000000"/>
                <w:sz w:val="18"/>
                <w:szCs w:val="18"/>
                <w:u w:val="none"/>
              </w:rPr>
            </w:pPr>
            <w:ins w:id="1468" w:author="许胄资" w:date="2015-01-20T14:01:00Z">
              <w:r>
                <w:rPr>
                  <w:rFonts w:hint="eastAsia" w:ascii="微软雅黑" w:hAnsi="微软雅黑" w:eastAsia="微软雅黑" w:cs="微软雅黑"/>
                  <w:i w:val="0"/>
                  <w:color w:val="000000"/>
                  <w:kern w:val="0"/>
                  <w:sz w:val="18"/>
                  <w:szCs w:val="18"/>
                  <w:u w:val="none"/>
                  <w:lang w:val="en-US" w:eastAsia="zh-CN" w:bidi="ar-SA"/>
                </w:rPr>
                <w:t>系统部署至云上贵州</w:t>
              </w:r>
            </w:ins>
          </w:p>
        </w:tc>
        <w:tc>
          <w:tcPr>
            <w:tcW w:w="2550" w:type="dxa"/>
            <w:tcBorders>
              <w:top w:val="single" w:color="000000" w:sz="4" w:space="0"/>
              <w:left w:val="single" w:color="000000" w:sz="4" w:space="0"/>
              <w:bottom w:val="single" w:color="000000" w:sz="4" w:space="0"/>
              <w:right w:val="single" w:color="000000" w:sz="4" w:space="0"/>
            </w:tcBorders>
            <w:shd w:val="clear" w:color="auto" w:fill="auto"/>
            <w:vAlign w:val="center"/>
            <w:tcPrChange w:id="1469" w:author="许胄资" w:date="2015-01-20T14:02:00Z">
              <w:tcPr>
                <w:tcW w:w="3144" w:type="dxa"/>
                <w:tcBorders>
                  <w:top w:val="single" w:color="000000" w:sz="4" w:space="0"/>
                  <w:left w:val="single" w:color="000000" w:sz="4" w:space="0"/>
                  <w:bottom w:val="single" w:color="000000" w:sz="4" w:space="0"/>
                  <w:right w:val="single" w:color="000000" w:sz="4" w:space="0"/>
                </w:tcBorders>
                <w:shd w:val="clear" w:color="auto" w:fill="auto"/>
                <w:vAlign w:val="center"/>
              </w:tcPr>
            </w:tcPrChange>
          </w:tcPr>
          <w:p>
            <w:pPr>
              <w:widowControl/>
              <w:jc w:val="left"/>
              <w:textAlignment w:val="center"/>
              <w:rPr>
                <w:ins w:id="1470" w:author="许胄资" w:date="2015-01-20T14:01:00Z"/>
                <w:rFonts w:hint="eastAsia" w:ascii="微软雅黑" w:hAnsi="微软雅黑" w:eastAsia="微软雅黑" w:cs="微软雅黑"/>
                <w:i w:val="0"/>
                <w:color w:val="000000"/>
                <w:sz w:val="18"/>
                <w:szCs w:val="18"/>
                <w:u w:val="none"/>
              </w:rPr>
            </w:pPr>
            <w:ins w:id="1471" w:author="许胄资" w:date="2015-01-20T14:01:00Z">
              <w:r>
                <w:rPr>
                  <w:rFonts w:hint="eastAsia" w:ascii="微软雅黑" w:hAnsi="微软雅黑" w:eastAsia="微软雅黑" w:cs="微软雅黑"/>
                  <w:i w:val="0"/>
                  <w:color w:val="000000"/>
                  <w:kern w:val="0"/>
                  <w:sz w:val="18"/>
                  <w:szCs w:val="18"/>
                  <w:u w:val="none"/>
                  <w:lang w:val="en-US" w:eastAsia="zh-CN" w:bidi="ar-SA"/>
                </w:rPr>
                <w:t>将整套系统及相关子系统根据云上贵州平台的特性进行部署。</w:t>
              </w:r>
            </w:ins>
          </w:p>
        </w:tc>
        <w:tc>
          <w:tcPr>
            <w:tcW w:w="1417" w:type="dxa"/>
            <w:tcBorders>
              <w:top w:val="single" w:color="000000" w:sz="4" w:space="0"/>
              <w:left w:val="single" w:color="000000" w:sz="4" w:space="0"/>
              <w:bottom w:val="single" w:color="000000" w:sz="4" w:space="0"/>
              <w:right w:val="single" w:color="000000" w:sz="4" w:space="0"/>
            </w:tcBorders>
            <w:shd w:val="clear" w:color="auto" w:fill="FFFFFF"/>
            <w:vAlign w:val="center"/>
            <w:tcPrChange w:id="1472" w:author="许胄资" w:date="2015-01-20T14:02:00Z">
              <w:tcPr>
                <w:tcW w:w="1794" w:type="dxa"/>
                <w:tcBorders>
                  <w:top w:val="single" w:color="000000" w:sz="4" w:space="0"/>
                  <w:left w:val="single" w:color="000000" w:sz="4" w:space="0"/>
                  <w:bottom w:val="single" w:color="000000" w:sz="4" w:space="0"/>
                  <w:right w:val="single" w:color="000000" w:sz="4" w:space="0"/>
                </w:tcBorders>
                <w:shd w:val="clear" w:color="auto" w:fill="FFFFFF"/>
                <w:vAlign w:val="center"/>
              </w:tcPr>
            </w:tcPrChange>
          </w:tcPr>
          <w:p>
            <w:pPr>
              <w:widowControl/>
              <w:jc w:val="left"/>
              <w:textAlignment w:val="center"/>
              <w:rPr>
                <w:ins w:id="1473" w:author="许胄资" w:date="2015-01-20T14:01:00Z"/>
                <w:rFonts w:hint="eastAsia" w:ascii="微软雅黑" w:hAnsi="微软雅黑" w:eastAsia="微软雅黑" w:cs="微软雅黑"/>
                <w:i w:val="0"/>
                <w:color w:val="000000"/>
                <w:sz w:val="18"/>
                <w:szCs w:val="18"/>
                <w:u w:val="none"/>
                <w:rPrChange w:id="1474" w:author="许胄资" w:date="2015-01-20T14:01:00Z">
                  <w:rPr>
                    <w:rFonts w:hint="eastAsia" w:ascii="微软雅黑" w:hAnsi="微软雅黑" w:eastAsia="微软雅黑" w:cs="微软雅黑"/>
                    <w:i w:val="0"/>
                    <w:color w:val="000000"/>
                    <w:sz w:val="20"/>
                    <w:szCs w:val="20"/>
                    <w:u w:val="none"/>
                  </w:rPr>
                </w:rPrChange>
              </w:rPr>
            </w:pPr>
            <w:ins w:id="1475" w:author="许胄资" w:date="2015-01-20T14:01:00Z">
              <w:r>
                <w:rPr>
                  <w:rFonts w:hint="eastAsia" w:ascii="微软雅黑" w:hAnsi="微软雅黑" w:eastAsia="微软雅黑" w:cs="微软雅黑"/>
                  <w:i w:val="0"/>
                  <w:color w:val="000000"/>
                  <w:kern w:val="0"/>
                  <w:sz w:val="18"/>
                  <w:szCs w:val="18"/>
                  <w:u w:val="none"/>
                  <w:lang w:val="en-US" w:eastAsia="zh-CN" w:bidi="ar-SA"/>
                  <w:rPrChange w:id="1476"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中级程序员</w:t>
              </w:r>
            </w:ins>
            <w:ins w:id="1477" w:author="许胄资" w:date="2015-01-20T14:01:00Z">
              <w:r>
                <w:rPr>
                  <w:rFonts w:hint="eastAsia" w:ascii="微软雅黑" w:hAnsi="微软雅黑" w:eastAsia="微软雅黑" w:cs="微软雅黑"/>
                  <w:i w:val="0"/>
                  <w:color w:val="000000"/>
                  <w:kern w:val="0"/>
                  <w:sz w:val="18"/>
                  <w:szCs w:val="18"/>
                  <w:u w:val="none"/>
                  <w:lang w:val="en-US" w:eastAsia="zh-CN" w:bidi="ar-SA"/>
                  <w:rPrChange w:id="1478" w:author="许胄资" w:date="2015-01-20T14:01:00Z">
                    <w:rPr>
                      <w:rFonts w:hint="eastAsia" w:ascii="微软雅黑" w:hAnsi="微软雅黑" w:eastAsia="微软雅黑" w:cs="微软雅黑"/>
                      <w:i w:val="0"/>
                      <w:color w:val="000000"/>
                      <w:kern w:val="0"/>
                      <w:sz w:val="20"/>
                      <w:szCs w:val="20"/>
                      <w:u w:val="none"/>
                      <w:lang w:val="en-US" w:eastAsia="zh-CN" w:bidi="ar-SA"/>
                    </w:rPr>
                  </w:rPrChange>
                </w:rPr>
                <w:br/>
              </w:r>
            </w:ins>
            <w:ins w:id="1479" w:author="许胄资" w:date="2015-01-20T14:01:00Z">
              <w:r>
                <w:rPr>
                  <w:rFonts w:hint="eastAsia" w:ascii="微软雅黑" w:hAnsi="微软雅黑" w:eastAsia="微软雅黑" w:cs="微软雅黑"/>
                  <w:i w:val="0"/>
                  <w:color w:val="000000"/>
                  <w:kern w:val="0"/>
                  <w:sz w:val="18"/>
                  <w:szCs w:val="18"/>
                  <w:u w:val="none"/>
                  <w:lang w:val="en-US" w:eastAsia="zh-CN" w:bidi="ar-SA"/>
                  <w:rPrChange w:id="1480"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软件架构师</w:t>
              </w:r>
            </w:ins>
            <w:ins w:id="1481" w:author="许胄资" w:date="2015-01-20T14:01:00Z">
              <w:r>
                <w:rPr>
                  <w:rFonts w:hint="eastAsia" w:ascii="微软雅黑" w:hAnsi="微软雅黑" w:eastAsia="微软雅黑" w:cs="微软雅黑"/>
                  <w:i w:val="0"/>
                  <w:color w:val="000000"/>
                  <w:kern w:val="0"/>
                  <w:sz w:val="18"/>
                  <w:szCs w:val="18"/>
                  <w:u w:val="none"/>
                  <w:lang w:val="en-US" w:eastAsia="zh-CN" w:bidi="ar-SA"/>
                  <w:rPrChange w:id="1482" w:author="许胄资" w:date="2015-01-20T14:01:00Z">
                    <w:rPr>
                      <w:rFonts w:hint="eastAsia" w:ascii="微软雅黑" w:hAnsi="微软雅黑" w:eastAsia="微软雅黑" w:cs="微软雅黑"/>
                      <w:i w:val="0"/>
                      <w:color w:val="000000"/>
                      <w:kern w:val="0"/>
                      <w:sz w:val="20"/>
                      <w:szCs w:val="20"/>
                      <w:u w:val="none"/>
                      <w:lang w:val="en-US" w:eastAsia="zh-CN" w:bidi="ar-SA"/>
                    </w:rPr>
                  </w:rPrChange>
                </w:rPr>
                <w:br/>
              </w:r>
            </w:ins>
            <w:ins w:id="1483" w:author="许胄资" w:date="2015-01-20T14:01:00Z">
              <w:r>
                <w:rPr>
                  <w:rFonts w:hint="eastAsia" w:ascii="微软雅黑" w:hAnsi="微软雅黑" w:eastAsia="微软雅黑" w:cs="微软雅黑"/>
                  <w:i w:val="0"/>
                  <w:color w:val="000000"/>
                  <w:kern w:val="0"/>
                  <w:sz w:val="18"/>
                  <w:szCs w:val="18"/>
                  <w:u w:val="none"/>
                  <w:lang w:val="en-US" w:eastAsia="zh-CN" w:bidi="ar-SA"/>
                  <w:rPrChange w:id="1484" w:author="许胄资" w:date="2015-01-20T14:01:00Z">
                    <w:rPr>
                      <w:rFonts w:hint="eastAsia" w:ascii="微软雅黑" w:hAnsi="微软雅黑" w:eastAsia="微软雅黑" w:cs="微软雅黑"/>
                      <w:i w:val="0"/>
                      <w:color w:val="000000"/>
                      <w:kern w:val="0"/>
                      <w:sz w:val="20"/>
                      <w:szCs w:val="20"/>
                      <w:u w:val="none"/>
                      <w:lang w:val="en-US" w:eastAsia="zh-CN" w:bidi="ar-SA"/>
                    </w:rPr>
                  </w:rPrChange>
                </w:rPr>
                <w:t>实施工程师</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485"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486" w:author="许胄资" w:date="2015-01-20T14:01:00Z"/>
                <w:rFonts w:hint="eastAsia" w:ascii="微软雅黑" w:hAnsi="微软雅黑" w:eastAsia="微软雅黑" w:cs="微软雅黑"/>
                <w:i w:val="0"/>
                <w:color w:val="000000"/>
                <w:sz w:val="18"/>
                <w:szCs w:val="18"/>
                <w:u w:val="none"/>
              </w:rPr>
            </w:pPr>
            <w:ins w:id="1487" w:author="许胄资" w:date="2015-01-20T14:01:00Z">
              <w:r>
                <w:rPr>
                  <w:rFonts w:hint="eastAsia" w:ascii="微软雅黑" w:hAnsi="微软雅黑" w:eastAsia="微软雅黑" w:cs="微软雅黑"/>
                  <w:i w:val="0"/>
                  <w:color w:val="000000"/>
                  <w:kern w:val="0"/>
                  <w:sz w:val="18"/>
                  <w:szCs w:val="18"/>
                  <w:u w:val="none"/>
                  <w:lang w:val="en-US" w:eastAsia="zh-CN" w:bidi="ar-SA"/>
                </w:rPr>
                <w:t>97</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489"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1425" w:hRule="atLeast"/>
          <w:ins w:id="1488" w:author="许胄资" w:date="2015-01-20T14:01:00Z"/>
          <w:trPrChange w:id="1489" w:author="许胄资" w:date="2015-01-20T14:02:00Z">
            <w:trPr>
              <w:trHeight w:val="1425"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490"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491" w:author="许胄资" w:date="2015-01-20T14:01:00Z"/>
                <w:rFonts w:hint="eastAsia" w:ascii="微软雅黑" w:hAnsi="微软雅黑" w:eastAsia="微软雅黑" w:cs="微软雅黑"/>
                <w:i w:val="0"/>
                <w:color w:val="000000"/>
                <w:sz w:val="18"/>
                <w:szCs w:val="18"/>
                <w:u w:val="none"/>
                <w:rPrChange w:id="1492"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493"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494" w:author="许胄资" w:date="2015-01-20T14:01:00Z"/>
                <w:rFonts w:hint="eastAsia" w:ascii="微软雅黑" w:hAnsi="微软雅黑" w:eastAsia="微软雅黑" w:cs="微软雅黑"/>
                <w:i w:val="0"/>
                <w:color w:val="000000"/>
                <w:sz w:val="18"/>
                <w:szCs w:val="18"/>
                <w:u w:val="none"/>
                <w:rPrChange w:id="1495"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left w:val="single" w:color="000000" w:sz="4" w:space="0"/>
              <w:bottom w:val="single" w:color="000000" w:sz="4" w:space="0"/>
              <w:right w:val="single" w:color="000000" w:sz="4" w:space="0"/>
            </w:tcBorders>
            <w:vAlign w:val="center"/>
            <w:tcPrChange w:id="1496" w:author="许胄资" w:date="2015-01-20T14:02:00Z">
              <w:tcPr>
                <w:tcW w:w="1991" w:type="dxa"/>
                <w:tcBorders>
                  <w:left w:val="single" w:color="000000" w:sz="4" w:space="0"/>
                  <w:bottom w:val="single" w:color="000000" w:sz="4" w:space="0"/>
                  <w:right w:val="single" w:color="000000" w:sz="4" w:space="0"/>
                </w:tcBorders>
                <w:vAlign w:val="center"/>
              </w:tcPr>
            </w:tcPrChange>
          </w:tcPr>
          <w:p>
            <w:pPr>
              <w:widowControl/>
              <w:jc w:val="center"/>
              <w:textAlignment w:val="center"/>
              <w:rPr>
                <w:ins w:id="1497" w:author="许胄资" w:date="2015-01-20T14:01:00Z"/>
                <w:rFonts w:hint="eastAsia" w:ascii="微软雅黑" w:hAnsi="微软雅黑" w:eastAsia="微软雅黑" w:cs="微软雅黑"/>
                <w:i w:val="0"/>
                <w:color w:val="000000"/>
                <w:sz w:val="18"/>
                <w:szCs w:val="18"/>
                <w:u w:val="none"/>
              </w:rPr>
            </w:pPr>
            <w:ins w:id="1498" w:author="许胄资" w:date="2015-01-20T14:01:00Z">
              <w:r>
                <w:rPr>
                  <w:rFonts w:hint="eastAsia" w:ascii="微软雅黑" w:hAnsi="微软雅黑" w:eastAsia="微软雅黑" w:cs="微软雅黑"/>
                  <w:i w:val="0"/>
                  <w:color w:val="000000"/>
                  <w:kern w:val="0"/>
                  <w:sz w:val="18"/>
                  <w:szCs w:val="18"/>
                  <w:u w:val="none"/>
                  <w:lang w:val="en-US" w:eastAsia="zh-CN" w:bidi="ar-SA"/>
                </w:rPr>
                <w:t>专项服务</w:t>
              </w:r>
            </w:ins>
          </w:p>
        </w:tc>
        <w:tc>
          <w:tcPr>
            <w:tcW w:w="2550" w:type="dxa"/>
            <w:tcBorders>
              <w:left w:val="single" w:color="000000" w:sz="4" w:space="0"/>
              <w:bottom w:val="single" w:color="000000" w:sz="4" w:space="0"/>
              <w:right w:val="single" w:color="000000" w:sz="4" w:space="0"/>
            </w:tcBorders>
            <w:vAlign w:val="center"/>
            <w:tcPrChange w:id="1499" w:author="许胄资" w:date="2015-01-20T14:02:00Z">
              <w:tcPr>
                <w:tcW w:w="3144" w:type="dxa"/>
                <w:tcBorders>
                  <w:left w:val="single" w:color="000000" w:sz="4" w:space="0"/>
                  <w:bottom w:val="single" w:color="000000" w:sz="4" w:space="0"/>
                  <w:right w:val="single" w:color="000000" w:sz="4" w:space="0"/>
                </w:tcBorders>
                <w:vAlign w:val="center"/>
              </w:tcPr>
            </w:tcPrChange>
          </w:tcPr>
          <w:p>
            <w:pPr>
              <w:widowControl/>
              <w:jc w:val="left"/>
              <w:textAlignment w:val="center"/>
              <w:rPr>
                <w:ins w:id="1500" w:author="许胄资" w:date="2015-01-20T14:01:00Z"/>
                <w:rFonts w:hint="eastAsia" w:ascii="微软雅黑" w:hAnsi="微软雅黑" w:eastAsia="微软雅黑" w:cs="微软雅黑"/>
                <w:i w:val="0"/>
                <w:color w:val="000000"/>
                <w:sz w:val="18"/>
                <w:szCs w:val="18"/>
                <w:u w:val="none"/>
              </w:rPr>
            </w:pPr>
            <w:ins w:id="1501" w:author="许胄资" w:date="2015-01-20T14:01:00Z">
              <w:r>
                <w:rPr>
                  <w:rFonts w:hint="eastAsia" w:ascii="微软雅黑" w:hAnsi="微软雅黑" w:eastAsia="微软雅黑" w:cs="微软雅黑"/>
                  <w:i w:val="0"/>
                  <w:color w:val="000000"/>
                  <w:kern w:val="0"/>
                  <w:sz w:val="18"/>
                  <w:szCs w:val="18"/>
                  <w:u w:val="none"/>
                  <w:lang w:val="en-US" w:eastAsia="zh-CN" w:bidi="ar-SA"/>
                </w:rPr>
                <w:t>1.持续跟进的需求调研。</w:t>
              </w:r>
            </w:ins>
            <w:ins w:id="1502"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503" w:author="许胄资" w:date="2015-01-20T14:01:00Z">
              <w:r>
                <w:rPr>
                  <w:rFonts w:hint="eastAsia" w:ascii="微软雅黑" w:hAnsi="微软雅黑" w:eastAsia="微软雅黑" w:cs="微软雅黑"/>
                  <w:i w:val="0"/>
                  <w:color w:val="000000"/>
                  <w:kern w:val="0"/>
                  <w:sz w:val="18"/>
                  <w:szCs w:val="18"/>
                  <w:u w:val="none"/>
                  <w:lang w:val="en-US" w:eastAsia="zh-CN" w:bidi="ar-SA"/>
                </w:rPr>
                <w:t>2.全天电话服务。</w:t>
              </w:r>
            </w:ins>
            <w:ins w:id="1504"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505" w:author="许胄资" w:date="2015-01-20T14:01:00Z">
              <w:r>
                <w:rPr>
                  <w:rFonts w:hint="eastAsia" w:ascii="微软雅黑" w:hAnsi="微软雅黑" w:eastAsia="微软雅黑" w:cs="微软雅黑"/>
                  <w:i w:val="0"/>
                  <w:color w:val="000000"/>
                  <w:kern w:val="0"/>
                  <w:sz w:val="18"/>
                  <w:szCs w:val="18"/>
                  <w:u w:val="none"/>
                  <w:lang w:val="en-US" w:eastAsia="zh-CN" w:bidi="ar-SA"/>
                </w:rPr>
                <w:t>3.驻点单位上门服务。</w:t>
              </w:r>
            </w:ins>
            <w:ins w:id="1506"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507" w:author="许胄资" w:date="2015-01-20T14:01:00Z">
              <w:r>
                <w:rPr>
                  <w:rFonts w:hint="eastAsia" w:ascii="微软雅黑" w:hAnsi="微软雅黑" w:eastAsia="微软雅黑" w:cs="微软雅黑"/>
                  <w:i w:val="0"/>
                  <w:color w:val="000000"/>
                  <w:kern w:val="0"/>
                  <w:sz w:val="18"/>
                  <w:szCs w:val="18"/>
                  <w:u w:val="none"/>
                  <w:lang w:val="en-US" w:eastAsia="zh-CN" w:bidi="ar-SA"/>
                </w:rPr>
                <w:t>4.快速需求响应。</w:t>
              </w:r>
            </w:ins>
            <w:ins w:id="1508"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509" w:author="许胄资" w:date="2015-01-20T14:01:00Z">
              <w:r>
                <w:rPr>
                  <w:rFonts w:hint="eastAsia" w:ascii="微软雅黑" w:hAnsi="微软雅黑" w:eastAsia="微软雅黑" w:cs="微软雅黑"/>
                  <w:i w:val="0"/>
                  <w:color w:val="000000"/>
                  <w:kern w:val="0"/>
                  <w:sz w:val="18"/>
                  <w:szCs w:val="18"/>
                  <w:u w:val="none"/>
                  <w:lang w:val="en-US" w:eastAsia="zh-CN" w:bidi="ar-SA"/>
                </w:rPr>
                <w:t>5.提供顶层设计咨询。</w:t>
              </w:r>
            </w:ins>
          </w:p>
        </w:tc>
        <w:tc>
          <w:tcPr>
            <w:tcW w:w="1417" w:type="dxa"/>
            <w:tcBorders>
              <w:left w:val="single" w:color="000000" w:sz="4" w:space="0"/>
              <w:bottom w:val="single" w:color="000000" w:sz="4" w:space="0"/>
              <w:right w:val="single" w:color="000000" w:sz="4" w:space="0"/>
            </w:tcBorders>
            <w:vAlign w:val="center"/>
            <w:tcPrChange w:id="1510" w:author="许胄资" w:date="2015-01-20T14:02:00Z">
              <w:tcPr>
                <w:tcW w:w="1794" w:type="dxa"/>
                <w:tcBorders>
                  <w:left w:val="single" w:color="000000" w:sz="4" w:space="0"/>
                  <w:bottom w:val="single" w:color="000000" w:sz="4" w:space="0"/>
                  <w:right w:val="single" w:color="000000" w:sz="4" w:space="0"/>
                </w:tcBorders>
                <w:vAlign w:val="center"/>
              </w:tcPr>
            </w:tcPrChange>
          </w:tcPr>
          <w:p>
            <w:pPr>
              <w:widowControl/>
              <w:jc w:val="left"/>
              <w:textAlignment w:val="center"/>
              <w:rPr>
                <w:ins w:id="1511" w:author="许胄资" w:date="2015-01-20T14:01:00Z"/>
                <w:rFonts w:hint="eastAsia" w:ascii="微软雅黑" w:hAnsi="微软雅黑" w:eastAsia="微软雅黑" w:cs="微软雅黑"/>
                <w:i w:val="0"/>
                <w:color w:val="000000"/>
                <w:sz w:val="18"/>
                <w:szCs w:val="18"/>
                <w:u w:val="none"/>
              </w:rPr>
            </w:pPr>
            <w:ins w:id="1512" w:author="许胄资" w:date="2015-01-20T14:01:00Z">
              <w:r>
                <w:rPr>
                  <w:rFonts w:hint="eastAsia" w:ascii="微软雅黑" w:hAnsi="微软雅黑" w:eastAsia="微软雅黑" w:cs="微软雅黑"/>
                  <w:i w:val="0"/>
                  <w:color w:val="000000"/>
                  <w:kern w:val="0"/>
                  <w:sz w:val="18"/>
                  <w:szCs w:val="18"/>
                  <w:u w:val="none"/>
                  <w:lang w:val="en-US" w:eastAsia="zh-CN" w:bidi="ar-SA"/>
                </w:rPr>
                <w:t>高级咨询顾问</w:t>
              </w:r>
            </w:ins>
            <w:ins w:id="1513"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514" w:author="许胄资" w:date="2015-01-20T14:01:00Z">
              <w:r>
                <w:rPr>
                  <w:rFonts w:hint="eastAsia" w:ascii="微软雅黑" w:hAnsi="微软雅黑" w:eastAsia="微软雅黑" w:cs="微软雅黑"/>
                  <w:i w:val="0"/>
                  <w:color w:val="000000"/>
                  <w:kern w:val="0"/>
                  <w:sz w:val="18"/>
                  <w:szCs w:val="18"/>
                  <w:u w:val="none"/>
                  <w:lang w:val="en-US" w:eastAsia="zh-CN" w:bidi="ar-SA"/>
                </w:rPr>
                <w:t>高级程序员</w:t>
              </w:r>
            </w:ins>
            <w:ins w:id="1515"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516" w:author="许胄资" w:date="2015-01-20T14:01:00Z">
              <w:r>
                <w:rPr>
                  <w:rFonts w:hint="eastAsia" w:ascii="微软雅黑" w:hAnsi="微软雅黑" w:eastAsia="微软雅黑" w:cs="微软雅黑"/>
                  <w:i w:val="0"/>
                  <w:color w:val="000000"/>
                  <w:kern w:val="0"/>
                  <w:sz w:val="18"/>
                  <w:szCs w:val="18"/>
                  <w:u w:val="none"/>
                  <w:lang w:val="en-US" w:eastAsia="zh-CN" w:bidi="ar-SA"/>
                </w:rPr>
                <w:t>中级程序员</w:t>
              </w:r>
            </w:ins>
            <w:ins w:id="1517"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518" w:author="许胄资" w:date="2015-01-20T14:01:00Z">
              <w:r>
                <w:rPr>
                  <w:rFonts w:hint="eastAsia" w:ascii="微软雅黑" w:hAnsi="微软雅黑" w:eastAsia="微软雅黑" w:cs="微软雅黑"/>
                  <w:i w:val="0"/>
                  <w:color w:val="000000"/>
                  <w:kern w:val="0"/>
                  <w:sz w:val="18"/>
                  <w:szCs w:val="18"/>
                  <w:u w:val="none"/>
                  <w:lang w:val="en-US" w:eastAsia="zh-CN" w:bidi="ar-SA"/>
                </w:rPr>
                <w:t>实施工程师</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519"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520" w:author="许胄资" w:date="2015-01-20T14:01:00Z"/>
                <w:rFonts w:hint="eastAsia" w:ascii="微软雅黑" w:hAnsi="微软雅黑" w:eastAsia="微软雅黑" w:cs="微软雅黑"/>
                <w:i w:val="0"/>
                <w:color w:val="000000"/>
                <w:sz w:val="18"/>
                <w:szCs w:val="18"/>
                <w:u w:val="none"/>
              </w:rPr>
            </w:pPr>
            <w:ins w:id="1521" w:author="许胄资" w:date="2015-01-20T14:01:00Z">
              <w:r>
                <w:rPr>
                  <w:rFonts w:hint="eastAsia" w:ascii="微软雅黑" w:hAnsi="微软雅黑" w:eastAsia="微软雅黑" w:cs="微软雅黑"/>
                  <w:i w:val="0"/>
                  <w:color w:val="000000"/>
                  <w:kern w:val="0"/>
                  <w:sz w:val="18"/>
                  <w:szCs w:val="18"/>
                  <w:u w:val="none"/>
                  <w:lang w:val="en-US" w:eastAsia="zh-CN" w:bidi="ar-SA"/>
                </w:rPr>
                <w:t>412</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Change w:id="1523" w:author="许胄资" w:date="2015-01-20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blPrExChange>
        </w:tblPrEx>
        <w:trPr>
          <w:trHeight w:val="870" w:hRule="atLeast"/>
          <w:ins w:id="1522" w:author="许胄资" w:date="2015-01-20T14:01:00Z"/>
          <w:trPrChange w:id="1523" w:author="许胄资" w:date="2015-01-20T14:02:00Z">
            <w:trPr>
              <w:trHeight w:val="870" w:hRule="atLeast"/>
            </w:trPr>
          </w:trPrChange>
        </w:trPr>
        <w:tc>
          <w:tcPr>
            <w:tcW w:w="1005" w:type="dxa"/>
            <w:vMerge w:val="continue"/>
            <w:tcBorders>
              <w:top w:val="single" w:color="000000" w:sz="4" w:space="0"/>
              <w:left w:val="single" w:color="000000" w:sz="4" w:space="0"/>
              <w:bottom w:val="single" w:color="000000" w:sz="4" w:space="0"/>
              <w:right w:val="single" w:color="000000" w:sz="4" w:space="0"/>
            </w:tcBorders>
            <w:vAlign w:val="center"/>
            <w:tcPrChange w:id="1524" w:author="许胄资" w:date="2015-01-20T14:02:00Z">
              <w:tcPr>
                <w:tcW w:w="1185" w:type="dxa"/>
                <w:vMerge w:val="continue"/>
                <w:tcBorders>
                  <w:top w:val="single" w:color="000000" w:sz="4" w:space="0"/>
                  <w:left w:val="single" w:color="000000" w:sz="4" w:space="0"/>
                  <w:bottom w:val="single" w:color="000000" w:sz="4" w:space="0"/>
                  <w:right w:val="single" w:color="000000" w:sz="4" w:space="0"/>
                </w:tcBorders>
                <w:vAlign w:val="center"/>
              </w:tcPr>
            </w:tcPrChange>
          </w:tcPr>
          <w:p>
            <w:pPr>
              <w:jc w:val="center"/>
              <w:rPr>
                <w:ins w:id="1525" w:author="许胄资" w:date="2015-01-20T14:01:00Z"/>
                <w:rFonts w:hint="eastAsia" w:ascii="微软雅黑" w:hAnsi="微软雅黑" w:eastAsia="微软雅黑" w:cs="微软雅黑"/>
                <w:i w:val="0"/>
                <w:color w:val="000000"/>
                <w:sz w:val="18"/>
                <w:szCs w:val="18"/>
                <w:u w:val="none"/>
                <w:rPrChange w:id="1526" w:author="许胄资" w:date="2015-01-20T14:01:00Z">
                  <w:rPr>
                    <w:rFonts w:hint="eastAsia" w:ascii="微软雅黑" w:hAnsi="微软雅黑" w:eastAsia="微软雅黑" w:cs="微软雅黑"/>
                    <w:i w:val="0"/>
                    <w:color w:val="000000"/>
                    <w:sz w:val="20"/>
                    <w:szCs w:val="20"/>
                    <w:u w:val="none"/>
                  </w:rPr>
                </w:rPrChange>
              </w:rPr>
            </w:pPr>
          </w:p>
        </w:tc>
        <w:tc>
          <w:tcPr>
            <w:tcW w:w="1704" w:type="dxa"/>
            <w:vMerge w:val="continue"/>
            <w:tcBorders>
              <w:top w:val="single" w:color="000000" w:sz="4" w:space="0"/>
              <w:left w:val="single" w:color="000000" w:sz="4" w:space="0"/>
              <w:right w:val="single" w:color="000000" w:sz="4" w:space="0"/>
            </w:tcBorders>
            <w:vAlign w:val="center"/>
            <w:tcPrChange w:id="1527" w:author="许胄资" w:date="2015-01-20T14:02:00Z">
              <w:tcPr>
                <w:tcW w:w="2864" w:type="dxa"/>
                <w:vMerge w:val="continue"/>
                <w:tcBorders>
                  <w:top w:val="single" w:color="000000" w:sz="4" w:space="0"/>
                  <w:left w:val="single" w:color="000000" w:sz="4" w:space="0"/>
                  <w:right w:val="single" w:color="000000" w:sz="4" w:space="0"/>
                </w:tcBorders>
                <w:vAlign w:val="center"/>
              </w:tcPr>
            </w:tcPrChange>
          </w:tcPr>
          <w:p>
            <w:pPr>
              <w:jc w:val="left"/>
              <w:rPr>
                <w:ins w:id="1528" w:author="许胄资" w:date="2015-01-20T14:01:00Z"/>
                <w:rFonts w:hint="eastAsia" w:ascii="微软雅黑" w:hAnsi="微软雅黑" w:eastAsia="微软雅黑" w:cs="微软雅黑"/>
                <w:i w:val="0"/>
                <w:color w:val="000000"/>
                <w:sz w:val="18"/>
                <w:szCs w:val="18"/>
                <w:u w:val="none"/>
                <w:rPrChange w:id="1529" w:author="许胄资" w:date="2015-01-20T14:01:00Z">
                  <w:rPr>
                    <w:rFonts w:hint="eastAsia" w:ascii="微软雅黑" w:hAnsi="微软雅黑" w:eastAsia="微软雅黑" w:cs="微软雅黑"/>
                    <w:i w:val="0"/>
                    <w:color w:val="000000"/>
                    <w:sz w:val="20"/>
                    <w:szCs w:val="20"/>
                    <w:u w:val="none"/>
                  </w:rPr>
                </w:rPrChange>
              </w:rPr>
            </w:pPr>
          </w:p>
        </w:tc>
        <w:tc>
          <w:tcPr>
            <w:tcW w:w="1135" w:type="dxa"/>
            <w:tcBorders>
              <w:top w:val="single" w:color="000000" w:sz="4" w:space="0"/>
              <w:left w:val="single" w:color="000000" w:sz="4" w:space="0"/>
              <w:bottom w:val="single" w:color="000000" w:sz="4" w:space="0"/>
              <w:right w:val="single" w:color="000000" w:sz="4" w:space="0"/>
            </w:tcBorders>
            <w:vAlign w:val="center"/>
            <w:tcPrChange w:id="1530" w:author="许胄资" w:date="2015-01-20T14:02:00Z">
              <w:tcPr>
                <w:tcW w:w="1991"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531" w:author="许胄资" w:date="2015-01-20T14:01:00Z"/>
                <w:rFonts w:hint="eastAsia" w:ascii="微软雅黑" w:hAnsi="微软雅黑" w:eastAsia="微软雅黑" w:cs="微软雅黑"/>
                <w:i w:val="0"/>
                <w:color w:val="000000"/>
                <w:sz w:val="18"/>
                <w:szCs w:val="18"/>
                <w:u w:val="none"/>
              </w:rPr>
            </w:pPr>
            <w:ins w:id="1532" w:author="许胄资" w:date="2015-01-20T14:01:00Z">
              <w:r>
                <w:rPr>
                  <w:rFonts w:hint="eastAsia" w:ascii="微软雅黑" w:hAnsi="微软雅黑" w:eastAsia="微软雅黑" w:cs="微软雅黑"/>
                  <w:i w:val="0"/>
                  <w:color w:val="000000"/>
                  <w:kern w:val="0"/>
                  <w:sz w:val="18"/>
                  <w:szCs w:val="18"/>
                  <w:u w:val="none"/>
                  <w:lang w:val="en-US" w:eastAsia="zh-CN" w:bidi="ar-SA"/>
                </w:rPr>
                <w:t>其他业务系统接入配置及测试工作</w:t>
              </w:r>
            </w:ins>
          </w:p>
        </w:tc>
        <w:tc>
          <w:tcPr>
            <w:tcW w:w="2550" w:type="dxa"/>
            <w:tcBorders>
              <w:top w:val="single" w:color="000000" w:sz="4" w:space="0"/>
              <w:left w:val="single" w:color="000000" w:sz="4" w:space="0"/>
              <w:bottom w:val="single" w:color="000000" w:sz="4" w:space="0"/>
              <w:right w:val="single" w:color="000000" w:sz="4" w:space="0"/>
            </w:tcBorders>
            <w:vAlign w:val="center"/>
            <w:tcPrChange w:id="1533" w:author="许胄资" w:date="2015-01-20T14:02:00Z">
              <w:tcPr>
                <w:tcW w:w="314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534" w:author="许胄资" w:date="2015-01-20T14:01:00Z"/>
                <w:rFonts w:hint="eastAsia" w:ascii="微软雅黑" w:hAnsi="微软雅黑" w:eastAsia="微软雅黑" w:cs="微软雅黑"/>
                <w:i w:val="0"/>
                <w:color w:val="000000"/>
                <w:sz w:val="18"/>
                <w:szCs w:val="18"/>
                <w:u w:val="none"/>
              </w:rPr>
            </w:pPr>
            <w:ins w:id="1535" w:author="许胄资" w:date="2015-01-20T14:01:00Z">
              <w:r>
                <w:rPr>
                  <w:rFonts w:hint="eastAsia" w:ascii="微软雅黑" w:hAnsi="微软雅黑" w:eastAsia="微软雅黑" w:cs="微软雅黑"/>
                  <w:i w:val="0"/>
                  <w:color w:val="000000"/>
                  <w:kern w:val="0"/>
                  <w:sz w:val="18"/>
                  <w:szCs w:val="18"/>
                  <w:u w:val="none"/>
                  <w:lang w:val="en-US" w:eastAsia="zh-CN" w:bidi="ar-SA"/>
                </w:rPr>
                <w:t>对其他业务系统接入进行配置及接入性测试。</w:t>
              </w:r>
            </w:ins>
          </w:p>
        </w:tc>
        <w:tc>
          <w:tcPr>
            <w:tcW w:w="1417" w:type="dxa"/>
            <w:tcBorders>
              <w:top w:val="single" w:color="000000" w:sz="4" w:space="0"/>
              <w:left w:val="single" w:color="000000" w:sz="4" w:space="0"/>
              <w:bottom w:val="single" w:color="000000" w:sz="4" w:space="0"/>
              <w:right w:val="single" w:color="000000" w:sz="4" w:space="0"/>
            </w:tcBorders>
            <w:vAlign w:val="center"/>
            <w:tcPrChange w:id="1536" w:author="许胄资" w:date="2015-01-20T14:02:00Z">
              <w:tcPr>
                <w:tcW w:w="1794" w:type="dxa"/>
                <w:tcBorders>
                  <w:top w:val="single" w:color="000000" w:sz="4" w:space="0"/>
                  <w:left w:val="single" w:color="000000" w:sz="4" w:space="0"/>
                  <w:bottom w:val="single" w:color="000000" w:sz="4" w:space="0"/>
                  <w:right w:val="single" w:color="000000" w:sz="4" w:space="0"/>
                </w:tcBorders>
                <w:vAlign w:val="center"/>
              </w:tcPr>
            </w:tcPrChange>
          </w:tcPr>
          <w:p>
            <w:pPr>
              <w:widowControl/>
              <w:jc w:val="left"/>
              <w:textAlignment w:val="center"/>
              <w:rPr>
                <w:ins w:id="1537" w:author="许胄资" w:date="2015-01-20T14:01:00Z"/>
                <w:rFonts w:hint="eastAsia" w:ascii="微软雅黑" w:hAnsi="微软雅黑" w:eastAsia="微软雅黑" w:cs="微软雅黑"/>
                <w:i w:val="0"/>
                <w:color w:val="000000"/>
                <w:sz w:val="18"/>
                <w:szCs w:val="18"/>
                <w:u w:val="none"/>
              </w:rPr>
            </w:pPr>
            <w:ins w:id="1538" w:author="许胄资" w:date="2015-01-20T14:01:00Z">
              <w:r>
                <w:rPr>
                  <w:rFonts w:hint="eastAsia" w:ascii="微软雅黑" w:hAnsi="微软雅黑" w:eastAsia="微软雅黑" w:cs="微软雅黑"/>
                  <w:i w:val="0"/>
                  <w:color w:val="000000"/>
                  <w:kern w:val="0"/>
                  <w:sz w:val="18"/>
                  <w:szCs w:val="18"/>
                  <w:u w:val="none"/>
                  <w:lang w:val="en-US" w:eastAsia="zh-CN" w:bidi="ar-SA"/>
                </w:rPr>
                <w:t>高级测试工程师</w:t>
              </w:r>
            </w:ins>
            <w:ins w:id="1539"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540" w:author="许胄资" w:date="2015-01-20T14:01:00Z">
              <w:r>
                <w:rPr>
                  <w:rFonts w:hint="eastAsia" w:ascii="微软雅黑" w:hAnsi="微软雅黑" w:eastAsia="微软雅黑" w:cs="微软雅黑"/>
                  <w:i w:val="0"/>
                  <w:color w:val="000000"/>
                  <w:kern w:val="0"/>
                  <w:sz w:val="18"/>
                  <w:szCs w:val="18"/>
                  <w:u w:val="none"/>
                  <w:lang w:val="en-US" w:eastAsia="zh-CN" w:bidi="ar-SA"/>
                </w:rPr>
                <w:t>中级测试工程师</w:t>
              </w:r>
            </w:ins>
            <w:ins w:id="1541" w:author="许胄资" w:date="2015-01-20T14:01:00Z">
              <w:r>
                <w:rPr>
                  <w:rFonts w:hint="eastAsia" w:ascii="微软雅黑" w:hAnsi="微软雅黑" w:eastAsia="微软雅黑" w:cs="微软雅黑"/>
                  <w:i w:val="0"/>
                  <w:color w:val="000000"/>
                  <w:kern w:val="0"/>
                  <w:sz w:val="18"/>
                  <w:szCs w:val="18"/>
                  <w:u w:val="none"/>
                  <w:lang w:val="en-US" w:eastAsia="zh-CN" w:bidi="ar-SA"/>
                </w:rPr>
                <w:br/>
              </w:r>
            </w:ins>
            <w:ins w:id="1542" w:author="许胄资" w:date="2015-01-20T14:01:00Z">
              <w:r>
                <w:rPr>
                  <w:rFonts w:hint="eastAsia" w:ascii="微软雅黑" w:hAnsi="微软雅黑" w:eastAsia="微软雅黑" w:cs="微软雅黑"/>
                  <w:i w:val="0"/>
                  <w:color w:val="000000"/>
                  <w:kern w:val="0"/>
                  <w:sz w:val="18"/>
                  <w:szCs w:val="18"/>
                  <w:u w:val="none"/>
                  <w:lang w:val="en-US" w:eastAsia="zh-CN" w:bidi="ar-SA"/>
                </w:rPr>
                <w:t>实施工程师</w:t>
              </w:r>
            </w:ins>
          </w:p>
        </w:tc>
        <w:tc>
          <w:tcPr>
            <w:tcW w:w="1276" w:type="dxa"/>
            <w:tcBorders>
              <w:top w:val="single" w:color="000000" w:sz="4" w:space="0"/>
              <w:left w:val="single" w:color="000000" w:sz="4" w:space="0"/>
              <w:bottom w:val="single" w:color="000000" w:sz="4" w:space="0"/>
              <w:right w:val="single" w:color="000000" w:sz="4" w:space="0"/>
            </w:tcBorders>
            <w:vAlign w:val="center"/>
            <w:tcPrChange w:id="1543" w:author="许胄资" w:date="2015-01-20T14:02:00Z">
              <w:tcPr>
                <w:tcW w:w="1185" w:type="dxa"/>
                <w:tcBorders>
                  <w:top w:val="single" w:color="000000" w:sz="4" w:space="0"/>
                  <w:left w:val="single" w:color="000000" w:sz="4" w:space="0"/>
                  <w:bottom w:val="single" w:color="000000" w:sz="4" w:space="0"/>
                  <w:right w:val="single" w:color="000000" w:sz="4" w:space="0"/>
                </w:tcBorders>
                <w:vAlign w:val="center"/>
              </w:tcPr>
            </w:tcPrChange>
          </w:tcPr>
          <w:p>
            <w:pPr>
              <w:widowControl/>
              <w:jc w:val="center"/>
              <w:textAlignment w:val="center"/>
              <w:rPr>
                <w:ins w:id="1544" w:author="许胄资" w:date="2015-01-20T14:01:00Z"/>
                <w:rFonts w:hint="eastAsia" w:ascii="微软雅黑" w:hAnsi="微软雅黑" w:eastAsia="微软雅黑" w:cs="微软雅黑"/>
                <w:i w:val="0"/>
                <w:color w:val="000000"/>
                <w:sz w:val="18"/>
                <w:szCs w:val="18"/>
                <w:u w:val="none"/>
              </w:rPr>
            </w:pPr>
            <w:ins w:id="1545" w:author="许胄资" w:date="2015-01-20T14:01:00Z">
              <w:r>
                <w:rPr>
                  <w:rFonts w:hint="eastAsia" w:ascii="微软雅黑" w:hAnsi="微软雅黑" w:eastAsia="微软雅黑" w:cs="微软雅黑"/>
                  <w:i w:val="0"/>
                  <w:color w:val="000000"/>
                  <w:kern w:val="0"/>
                  <w:sz w:val="18"/>
                  <w:szCs w:val="18"/>
                  <w:u w:val="none"/>
                  <w:lang w:val="en-US" w:eastAsia="zh-CN" w:bidi="ar-SA"/>
                </w:rPr>
                <w:t>281</w:t>
              </w:r>
            </w:ins>
          </w:p>
        </w:tc>
      </w:tr>
    </w:tbl>
    <w:p>
      <w:pPr>
        <w:rPr>
          <w:rFonts w:hint="eastAsia"/>
          <w:lang w:eastAsia="zh-CN"/>
        </w:rPr>
      </w:pPr>
    </w:p>
    <w:p>
      <w:pPr>
        <w:pStyle w:val="4"/>
        <w:jc w:val="both"/>
      </w:pPr>
      <w:bookmarkStart w:id="300" w:name="_Toc406753067"/>
      <w:r>
        <w:rPr>
          <w:rFonts w:hint="eastAsia"/>
        </w:rPr>
        <w:t>应用支撑</w:t>
      </w:r>
      <w:r>
        <w:t>系统</w:t>
      </w:r>
      <w:bookmarkEnd w:id="300"/>
    </w:p>
    <w:p>
      <w:pPr>
        <w:ind w:firstLine="480"/>
      </w:pPr>
      <w:r>
        <w:rPr>
          <w:rFonts w:hint="eastAsia"/>
        </w:rPr>
        <w:t>下面</w:t>
      </w:r>
      <w:r>
        <w:t>从</w:t>
      </w:r>
      <w:r>
        <w:rPr>
          <w:rFonts w:hint="eastAsia"/>
        </w:rPr>
        <w:t>操作</w:t>
      </w:r>
      <w:r>
        <w:t>系统、中间件、</w:t>
      </w:r>
      <w:r>
        <w:rPr>
          <w:rFonts w:hint="eastAsia"/>
        </w:rPr>
        <w:t>硬件</w:t>
      </w:r>
      <w:r>
        <w:t>等方面说明本系统的</w:t>
      </w:r>
      <w:r>
        <w:rPr>
          <w:rFonts w:hint="eastAsia"/>
        </w:rPr>
        <w:t>支撑</w:t>
      </w:r>
      <w:r>
        <w:t>系统</w:t>
      </w:r>
      <w:r>
        <w:rPr>
          <w:rFonts w:hint="eastAsia"/>
        </w:rPr>
        <w:t>要求</w:t>
      </w:r>
      <w:r>
        <w:t>。</w:t>
      </w:r>
    </w:p>
    <w:p>
      <w:pPr>
        <w:pStyle w:val="45"/>
        <w:jc w:val="both"/>
      </w:pPr>
      <w:r>
        <w:rPr>
          <w:rFonts w:hint="eastAsia"/>
        </w:rPr>
        <w:t>操作</w:t>
      </w:r>
      <w:r>
        <w:t>系统</w:t>
      </w:r>
      <w:r>
        <w:rPr>
          <w:rFonts w:hint="eastAsia"/>
        </w:rPr>
        <w:t>要求</w:t>
      </w:r>
    </w:p>
    <w:p>
      <w:pPr>
        <w:ind w:firstLine="480"/>
      </w:pPr>
      <w:r>
        <w:t>Windows</w:t>
      </w:r>
      <w:r>
        <w:rPr>
          <w:rFonts w:hint="eastAsia"/>
        </w:rPr>
        <w:t>：</w:t>
      </w:r>
    </w:p>
    <w:p>
      <w:pPr>
        <w:pStyle w:val="38"/>
        <w:numPr>
          <w:ilvl w:val="0"/>
          <w:numId w:val="12"/>
        </w:numPr>
        <w:jc w:val="both"/>
      </w:pPr>
      <w:r>
        <w:t>Windows 2003 Server/64Edition</w:t>
      </w:r>
    </w:p>
    <w:p>
      <w:pPr>
        <w:pStyle w:val="38"/>
        <w:numPr>
          <w:ilvl w:val="0"/>
          <w:numId w:val="12"/>
        </w:numPr>
        <w:jc w:val="both"/>
      </w:pPr>
      <w:r>
        <w:t>Windows 2008 Server/64Edition</w:t>
      </w:r>
    </w:p>
    <w:p>
      <w:pPr>
        <w:ind w:firstLine="480"/>
      </w:pPr>
    </w:p>
    <w:p>
      <w:pPr>
        <w:ind w:firstLine="480"/>
      </w:pPr>
      <w:r>
        <w:t>Linux</w:t>
      </w:r>
      <w:r>
        <w:rPr>
          <w:rFonts w:hint="eastAsia"/>
        </w:rPr>
        <w:t>：</w:t>
      </w:r>
    </w:p>
    <w:p>
      <w:pPr>
        <w:pStyle w:val="38"/>
        <w:numPr>
          <w:ilvl w:val="0"/>
          <w:numId w:val="13"/>
        </w:numPr>
        <w:jc w:val="both"/>
      </w:pPr>
      <w:r>
        <w:t>Linux Red Hat Enterprise edition 4.6</w:t>
      </w:r>
      <w:r>
        <w:rPr>
          <w:rFonts w:hint="eastAsia"/>
        </w:rPr>
        <w:t>/</w:t>
      </w:r>
      <w:r>
        <w:t>5</w:t>
      </w:r>
      <w:r>
        <w:rPr>
          <w:rFonts w:hint="eastAsia"/>
        </w:rPr>
        <w:t>/</w:t>
      </w:r>
      <w:r>
        <w:t>6</w:t>
      </w:r>
    </w:p>
    <w:p>
      <w:pPr>
        <w:pStyle w:val="38"/>
        <w:numPr>
          <w:ilvl w:val="0"/>
          <w:numId w:val="13"/>
        </w:numPr>
        <w:jc w:val="both"/>
      </w:pPr>
      <w:r>
        <w:t>SUSE Linux Enterprise 10.2</w:t>
      </w:r>
      <w:r>
        <w:rPr>
          <w:rFonts w:hint="eastAsia"/>
        </w:rPr>
        <w:t>/</w:t>
      </w:r>
      <w:r>
        <w:t>11</w:t>
      </w:r>
      <w:r>
        <w:rPr>
          <w:rFonts w:hint="eastAsia"/>
        </w:rPr>
        <w:t>/</w:t>
      </w:r>
      <w:r>
        <w:t>12</w:t>
      </w:r>
    </w:p>
    <w:p>
      <w:pPr>
        <w:pStyle w:val="45"/>
        <w:jc w:val="both"/>
      </w:pPr>
      <w:r>
        <w:rPr>
          <w:rFonts w:hint="eastAsia"/>
        </w:rPr>
        <w:t>中间件要求</w:t>
      </w:r>
    </w:p>
    <w:p>
      <w:pPr>
        <w:pStyle w:val="39"/>
        <w:spacing w:before="156" w:after="156"/>
      </w:pPr>
      <w:r>
        <w:rPr>
          <w:rFonts w:hint="eastAsia"/>
        </w:rPr>
        <w:t>G6:</w:t>
      </w:r>
    </w:p>
    <w:tbl>
      <w:tblPr>
        <w:tblStyle w:val="36"/>
        <w:tblW w:w="847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8DB3E2"/>
        <w:tblLayout w:type="fixed"/>
        <w:tblCellMar>
          <w:top w:w="0" w:type="dxa"/>
          <w:left w:w="108" w:type="dxa"/>
          <w:bottom w:w="0" w:type="dxa"/>
          <w:right w:w="108" w:type="dxa"/>
        </w:tblCellMar>
      </w:tblPr>
      <w:tblGrid>
        <w:gridCol w:w="1243"/>
        <w:gridCol w:w="1701"/>
        <w:gridCol w:w="2410"/>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8DB3E2"/>
          <w:tblLayout w:type="fixed"/>
          <w:tblCellMar>
            <w:top w:w="0" w:type="dxa"/>
            <w:left w:w="108" w:type="dxa"/>
            <w:bottom w:w="0" w:type="dxa"/>
            <w:right w:w="108" w:type="dxa"/>
          </w:tblCellMar>
        </w:tblPrEx>
        <w:tc>
          <w:tcPr>
            <w:tcW w:w="1243"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注册/在线</w:t>
            </w:r>
          </w:p>
        </w:tc>
        <w:tc>
          <w:tcPr>
            <w:tcW w:w="1701"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数据库服务器</w:t>
            </w:r>
          </w:p>
        </w:tc>
        <w:tc>
          <w:tcPr>
            <w:tcW w:w="2410"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应用</w:t>
            </w:r>
            <w:r>
              <w:rPr>
                <w:rFonts w:hint="default" w:ascii="微软雅黑" w:hAnsi="微软雅黑" w:eastAsia="微软雅黑" w:cs="Times New Roman"/>
                <w:b/>
                <w:sz w:val="18"/>
                <w:szCs w:val="18"/>
              </w:rPr>
              <w:t>服务器</w:t>
            </w:r>
          </w:p>
        </w:tc>
        <w:tc>
          <w:tcPr>
            <w:tcW w:w="851"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数据库数量</w:t>
            </w:r>
          </w:p>
        </w:tc>
        <w:tc>
          <w:tcPr>
            <w:tcW w:w="2268"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应用</w:t>
            </w:r>
            <w:r>
              <w:rPr>
                <w:rFonts w:hint="default" w:ascii="微软雅黑" w:hAnsi="微软雅黑" w:eastAsia="微软雅黑" w:cs="Times New Roman"/>
                <w:b/>
                <w:sz w:val="18"/>
                <w:szCs w:val="18"/>
              </w:rPr>
              <w:t>服务器</w:t>
            </w:r>
            <w:r>
              <w:rPr>
                <w:rFonts w:hint="eastAsia" w:ascii="微软雅黑" w:hAnsi="微软雅黑" w:eastAsia="微软雅黑" w:cs="Times New Roman"/>
                <w:b/>
                <w:sz w:val="18"/>
                <w:szCs w:val="18"/>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1243"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2000/500</w:t>
            </w:r>
          </w:p>
        </w:tc>
        <w:tc>
          <w:tcPr>
            <w:tcW w:w="1701" w:type="dxa"/>
            <w:vMerge w:val="restart"/>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Oracle9i</w:t>
            </w:r>
            <w:r>
              <w:rPr>
                <w:rFonts w:hint="eastAsia" w:ascii="微软雅黑" w:hAnsi="微软雅黑" w:eastAsia="微软雅黑" w:cs="Calibri"/>
                <w:color w:val="000000"/>
                <w:kern w:val="0"/>
                <w:sz w:val="18"/>
                <w:szCs w:val="18"/>
              </w:rPr>
              <w:t>版本，最</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优</w:t>
            </w:r>
            <w:r>
              <w:rPr>
                <w:rFonts w:hint="default" w:ascii="微软雅黑" w:hAnsi="微软雅黑" w:eastAsia="微软雅黑" w:cs="Calibri"/>
                <w:color w:val="000000"/>
                <w:kern w:val="0"/>
                <w:sz w:val="18"/>
                <w:szCs w:val="18"/>
              </w:rPr>
              <w:t>9.2.0.6</w:t>
            </w:r>
            <w:r>
              <w:rPr>
                <w:rFonts w:hint="eastAsia" w:ascii="微软雅黑" w:hAnsi="微软雅黑" w:eastAsia="微软雅黑" w:cs="Calibri"/>
                <w:color w:val="000000"/>
                <w:kern w:val="0"/>
                <w:sz w:val="18"/>
                <w:szCs w:val="18"/>
              </w:rPr>
              <w:t>；</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Oracle10</w:t>
            </w:r>
            <w:r>
              <w:rPr>
                <w:rFonts w:hint="eastAsia" w:ascii="微软雅黑" w:hAnsi="微软雅黑" w:eastAsia="微软雅黑" w:cs="Calibri"/>
                <w:color w:val="000000"/>
                <w:kern w:val="0"/>
                <w:sz w:val="18"/>
                <w:szCs w:val="18"/>
              </w:rPr>
              <w:t>版本，</w:t>
            </w:r>
            <w:r>
              <w:rPr>
                <w:rFonts w:hint="default" w:ascii="微软雅黑" w:hAnsi="微软雅黑" w:eastAsia="微软雅黑" w:cs="Calibri"/>
                <w:color w:val="000000"/>
                <w:kern w:val="0"/>
                <w:sz w:val="18"/>
                <w:szCs w:val="18"/>
              </w:rPr>
              <w:t xml:space="preserve">Linux </w:t>
            </w:r>
            <w:r>
              <w:rPr>
                <w:rFonts w:hint="eastAsia" w:ascii="微软雅黑" w:hAnsi="微软雅黑" w:eastAsia="微软雅黑" w:cs="Calibri"/>
                <w:color w:val="000000"/>
                <w:kern w:val="0"/>
                <w:sz w:val="18"/>
                <w:szCs w:val="18"/>
              </w:rPr>
              <w:t>最优</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10.2.0.4</w:t>
            </w:r>
            <w:r>
              <w:rPr>
                <w:rFonts w:hint="eastAsia" w:ascii="微软雅黑" w:hAnsi="微软雅黑" w:eastAsia="微软雅黑" w:cs="Calibri"/>
                <w:color w:val="000000"/>
                <w:kern w:val="0"/>
                <w:sz w:val="18"/>
                <w:szCs w:val="18"/>
              </w:rPr>
              <w:t xml:space="preserve">； </w:t>
            </w:r>
            <w:r>
              <w:rPr>
                <w:rFonts w:hint="default" w:ascii="微软雅黑" w:hAnsi="微软雅黑" w:eastAsia="微软雅黑" w:cs="Calibri"/>
                <w:color w:val="000000"/>
                <w:kern w:val="0"/>
                <w:sz w:val="18"/>
                <w:szCs w:val="18"/>
              </w:rPr>
              <w:t>Windows</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 xml:space="preserve">最优 </w:t>
            </w:r>
            <w:r>
              <w:rPr>
                <w:rFonts w:hint="default" w:ascii="微软雅黑" w:hAnsi="微软雅黑" w:eastAsia="微软雅黑" w:cs="Calibri"/>
                <w:color w:val="000000"/>
                <w:kern w:val="0"/>
                <w:sz w:val="18"/>
                <w:szCs w:val="18"/>
              </w:rPr>
              <w:t>10.2.0.6</w:t>
            </w:r>
            <w:r>
              <w:rPr>
                <w:rFonts w:hint="eastAsia" w:ascii="微软雅黑" w:hAnsi="微软雅黑" w:eastAsia="微软雅黑" w:cs="Calibri"/>
                <w:color w:val="000000"/>
                <w:kern w:val="0"/>
                <w:sz w:val="18"/>
                <w:szCs w:val="18"/>
              </w:rPr>
              <w:t>；</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 xml:space="preserve">Oracle11g </w:t>
            </w:r>
            <w:r>
              <w:rPr>
                <w:rFonts w:hint="eastAsia" w:ascii="微软雅黑" w:hAnsi="微软雅黑" w:eastAsia="微软雅黑" w:cs="Calibri"/>
                <w:color w:val="000000"/>
                <w:kern w:val="0"/>
                <w:sz w:val="18"/>
                <w:szCs w:val="18"/>
              </w:rPr>
              <w:t>版本，</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 xml:space="preserve">最优 </w:t>
            </w:r>
            <w:r>
              <w:rPr>
                <w:rFonts w:hint="default" w:ascii="微软雅黑" w:hAnsi="微软雅黑" w:eastAsia="微软雅黑" w:cs="Calibri"/>
                <w:color w:val="000000"/>
                <w:kern w:val="0"/>
                <w:sz w:val="18"/>
                <w:szCs w:val="18"/>
              </w:rPr>
              <w:t>11R2</w:t>
            </w:r>
          </w:p>
        </w:tc>
        <w:tc>
          <w:tcPr>
            <w:tcW w:w="2410" w:type="dxa"/>
            <w:vMerge w:val="restart"/>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Tomcat</w:t>
            </w:r>
            <w:r>
              <w:rPr>
                <w:rFonts w:hint="eastAsia" w:ascii="微软雅黑" w:hAnsi="微软雅黑" w:eastAsia="微软雅黑" w:cs="Calibri"/>
                <w:color w:val="000000"/>
                <w:kern w:val="0"/>
                <w:sz w:val="18"/>
                <w:szCs w:val="18"/>
              </w:rPr>
              <w:t xml:space="preserve">： </w:t>
            </w:r>
            <w:r>
              <w:rPr>
                <w:rFonts w:hint="default" w:ascii="微软雅黑" w:hAnsi="微软雅黑" w:eastAsia="微软雅黑" w:cs="Calibri"/>
                <w:color w:val="000000"/>
                <w:kern w:val="0"/>
                <w:sz w:val="18"/>
                <w:szCs w:val="18"/>
              </w:rPr>
              <w:t>Apache</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Tomcat 6.0 for Windows</w:t>
            </w:r>
          </w:p>
          <w:p>
            <w:pPr>
              <w:widowControl/>
              <w:ind w:left="0" w:right="0"/>
              <w:rPr>
                <w:rFonts w:hint="default" w:ascii="微软雅黑" w:hAnsi="微软雅黑" w:eastAsia="微软雅黑" w:cs="Calibri"/>
                <w:color w:val="000000"/>
                <w:kern w:val="0"/>
                <w:sz w:val="18"/>
                <w:szCs w:val="18"/>
              </w:rPr>
            </w:pP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Apache Tomcat</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6.0 for Linux</w:t>
            </w:r>
          </w:p>
          <w:p>
            <w:pPr>
              <w:widowControl/>
              <w:ind w:left="0" w:right="0"/>
              <w:rPr>
                <w:rFonts w:hint="default" w:ascii="微软雅黑" w:hAnsi="微软雅黑" w:eastAsia="微软雅黑" w:cs="Calibri"/>
                <w:color w:val="000000"/>
                <w:kern w:val="0"/>
                <w:sz w:val="18"/>
                <w:szCs w:val="18"/>
              </w:rPr>
            </w:pP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Apache HTTP</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 xml:space="preserve">Server </w:t>
            </w:r>
            <w:r>
              <w:rPr>
                <w:rFonts w:hint="eastAsia" w:ascii="微软雅黑" w:hAnsi="微软雅黑" w:eastAsia="微软雅黑" w:cs="Calibri"/>
                <w:color w:val="000000"/>
                <w:kern w:val="0"/>
                <w:sz w:val="18"/>
                <w:szCs w:val="18"/>
              </w:rPr>
              <w:t>2.2.14或以上</w:t>
            </w:r>
          </w:p>
        </w:tc>
        <w:tc>
          <w:tcPr>
            <w:tcW w:w="851"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1</w:t>
            </w:r>
          </w:p>
        </w:tc>
        <w:tc>
          <w:tcPr>
            <w:tcW w:w="2268" w:type="dxa"/>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2</w:t>
            </w:r>
            <w:r>
              <w:rPr>
                <w:rFonts w:hint="eastAsia" w:ascii="微软雅黑" w:hAnsi="微软雅黑" w:eastAsia="微软雅黑" w:cs="Calibri"/>
                <w:color w:val="000000"/>
                <w:kern w:val="0"/>
                <w:sz w:val="18"/>
                <w:szCs w:val="18"/>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1243"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4000</w:t>
            </w:r>
            <w:r>
              <w:rPr>
                <w:rFonts w:hint="eastAsia" w:ascii="微软雅黑" w:hAnsi="微软雅黑" w:eastAsia="微软雅黑" w:cs="Calibri"/>
                <w:color w:val="000000"/>
                <w:kern w:val="0"/>
                <w:sz w:val="18"/>
                <w:szCs w:val="18"/>
              </w:rPr>
              <w:t>/1000</w:t>
            </w:r>
          </w:p>
        </w:tc>
        <w:tc>
          <w:tcPr>
            <w:tcW w:w="1701"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2410"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851"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1</w:t>
            </w:r>
          </w:p>
        </w:tc>
        <w:tc>
          <w:tcPr>
            <w:tcW w:w="2268" w:type="dxa"/>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2</w:t>
            </w:r>
            <w:r>
              <w:rPr>
                <w:rFonts w:hint="eastAsia" w:ascii="微软雅黑" w:hAnsi="微软雅黑" w:eastAsia="微软雅黑" w:cs="Calibri"/>
                <w:color w:val="000000"/>
                <w:kern w:val="0"/>
                <w:sz w:val="18"/>
                <w:szCs w:val="18"/>
              </w:rPr>
              <w:t>（Tomcat）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1243"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8000/2000</w:t>
            </w:r>
          </w:p>
        </w:tc>
        <w:tc>
          <w:tcPr>
            <w:tcW w:w="1701"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2410"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851"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1</w:t>
            </w:r>
          </w:p>
        </w:tc>
        <w:tc>
          <w:tcPr>
            <w:tcW w:w="2268" w:type="dxa"/>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3</w:t>
            </w:r>
            <w:r>
              <w:rPr>
                <w:rFonts w:hint="eastAsia" w:ascii="微软雅黑" w:hAnsi="微软雅黑" w:eastAsia="微软雅黑" w:cs="Calibri"/>
                <w:color w:val="000000"/>
                <w:kern w:val="0"/>
                <w:sz w:val="18"/>
                <w:szCs w:val="18"/>
              </w:rPr>
              <w:t>（Tomcat） +1（Apache）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1243"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12000/3000</w:t>
            </w:r>
          </w:p>
        </w:tc>
        <w:tc>
          <w:tcPr>
            <w:tcW w:w="1701"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2410"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851"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1</w:t>
            </w:r>
          </w:p>
        </w:tc>
        <w:tc>
          <w:tcPr>
            <w:tcW w:w="2268" w:type="dxa"/>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4</w:t>
            </w:r>
            <w:r>
              <w:rPr>
                <w:rFonts w:hint="eastAsia" w:ascii="微软雅黑" w:hAnsi="微软雅黑" w:eastAsia="微软雅黑" w:cs="Calibri"/>
                <w:color w:val="000000"/>
                <w:kern w:val="0"/>
                <w:sz w:val="18"/>
                <w:szCs w:val="18"/>
              </w:rPr>
              <w:t>（Tomcat） +1（Apache）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108" w:type="dxa"/>
            <w:bottom w:w="0" w:type="dxa"/>
            <w:right w:w="108" w:type="dxa"/>
          </w:tblCellMar>
        </w:tblPrEx>
        <w:tc>
          <w:tcPr>
            <w:tcW w:w="1243"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20000/5000</w:t>
            </w:r>
          </w:p>
        </w:tc>
        <w:tc>
          <w:tcPr>
            <w:tcW w:w="1701"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2410"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851"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2</w:t>
            </w:r>
          </w:p>
        </w:tc>
        <w:tc>
          <w:tcPr>
            <w:tcW w:w="2268" w:type="dxa"/>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4</w:t>
            </w:r>
            <w:r>
              <w:rPr>
                <w:rFonts w:hint="eastAsia" w:ascii="微软雅黑" w:hAnsi="微软雅黑" w:eastAsia="微软雅黑" w:cs="Calibri"/>
                <w:color w:val="000000"/>
                <w:kern w:val="0"/>
                <w:sz w:val="18"/>
                <w:szCs w:val="18"/>
              </w:rPr>
              <w:t>（Tomcat） +1（Apache）</w:t>
            </w:r>
          </w:p>
        </w:tc>
      </w:tr>
    </w:tbl>
    <w:p>
      <w:pPr>
        <w:pStyle w:val="39"/>
        <w:spacing w:before="156" w:after="156"/>
      </w:pPr>
    </w:p>
    <w:p>
      <w:pPr>
        <w:pStyle w:val="39"/>
        <w:spacing w:before="156" w:after="156"/>
      </w:pPr>
      <w:r>
        <w:rPr>
          <w:rFonts w:hint="eastAsia"/>
        </w:rPr>
        <w:t>GCCP:</w:t>
      </w:r>
    </w:p>
    <w:tbl>
      <w:tblPr>
        <w:tblStyle w:val="36"/>
        <w:tblW w:w="8695"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8DB3E2"/>
        <w:tblLayout w:type="fixed"/>
        <w:tblCellMar>
          <w:top w:w="0" w:type="dxa"/>
          <w:left w:w="108" w:type="dxa"/>
          <w:bottom w:w="0" w:type="dxa"/>
          <w:right w:w="108" w:type="dxa"/>
        </w:tblCellMar>
      </w:tblPr>
      <w:tblGrid>
        <w:gridCol w:w="1603"/>
        <w:gridCol w:w="1677"/>
        <w:gridCol w:w="2356"/>
        <w:gridCol w:w="833"/>
        <w:gridCol w:w="2226"/>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8DB3E2"/>
          <w:tblLayout w:type="fixed"/>
          <w:tblCellMar>
            <w:top w:w="0" w:type="dxa"/>
            <w:left w:w="108" w:type="dxa"/>
            <w:bottom w:w="0" w:type="dxa"/>
            <w:right w:w="108" w:type="dxa"/>
          </w:tblCellMar>
        </w:tblPrEx>
        <w:tc>
          <w:tcPr>
            <w:tcW w:w="1603"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注册/在线</w:t>
            </w:r>
          </w:p>
        </w:tc>
        <w:tc>
          <w:tcPr>
            <w:tcW w:w="1677"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数据库服务器</w:t>
            </w:r>
          </w:p>
        </w:tc>
        <w:tc>
          <w:tcPr>
            <w:tcW w:w="2356"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应用</w:t>
            </w:r>
            <w:r>
              <w:rPr>
                <w:rFonts w:hint="default" w:ascii="微软雅黑" w:hAnsi="微软雅黑" w:eastAsia="微软雅黑" w:cs="Times New Roman"/>
                <w:b/>
                <w:sz w:val="18"/>
                <w:szCs w:val="18"/>
              </w:rPr>
              <w:t>服务器</w:t>
            </w:r>
          </w:p>
        </w:tc>
        <w:tc>
          <w:tcPr>
            <w:tcW w:w="833"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数据库数量</w:t>
            </w:r>
          </w:p>
        </w:tc>
        <w:tc>
          <w:tcPr>
            <w:tcW w:w="2226" w:type="dxa"/>
            <w:shd w:val="clear" w:color="auto" w:fill="8DB3E2"/>
            <w:vAlign w:val="center"/>
          </w:tcPr>
          <w:p>
            <w:pPr>
              <w:ind w:left="0" w:right="0"/>
              <w:jc w:val="center"/>
              <w:rPr>
                <w:rFonts w:hint="default" w:ascii="微软雅黑" w:hAnsi="微软雅黑" w:eastAsia="微软雅黑" w:cs="Times New Roman"/>
                <w:b/>
                <w:sz w:val="18"/>
                <w:szCs w:val="18"/>
              </w:rPr>
            </w:pPr>
            <w:r>
              <w:rPr>
                <w:rFonts w:hint="eastAsia" w:ascii="微软雅黑" w:hAnsi="微软雅黑" w:eastAsia="微软雅黑" w:cs="Times New Roman"/>
                <w:b/>
                <w:sz w:val="18"/>
                <w:szCs w:val="18"/>
              </w:rPr>
              <w:t>应用</w:t>
            </w:r>
            <w:r>
              <w:rPr>
                <w:rFonts w:hint="default" w:ascii="微软雅黑" w:hAnsi="微软雅黑" w:eastAsia="微软雅黑" w:cs="Times New Roman"/>
                <w:b/>
                <w:sz w:val="18"/>
                <w:szCs w:val="18"/>
              </w:rPr>
              <w:t>服务器</w:t>
            </w:r>
            <w:r>
              <w:rPr>
                <w:rFonts w:hint="eastAsia" w:ascii="微软雅黑" w:hAnsi="微软雅黑" w:eastAsia="微软雅黑" w:cs="Times New Roman"/>
                <w:b/>
                <w:sz w:val="18"/>
                <w:szCs w:val="18"/>
              </w:rPr>
              <w:t>数量</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auto"/>
          <w:tblLayout w:type="fixed"/>
          <w:tblCellMar>
            <w:top w:w="0" w:type="dxa"/>
            <w:left w:w="108" w:type="dxa"/>
            <w:bottom w:w="0" w:type="dxa"/>
            <w:right w:w="108" w:type="dxa"/>
          </w:tblCellMar>
        </w:tblPrEx>
        <w:tc>
          <w:tcPr>
            <w:tcW w:w="1603" w:type="dxa"/>
            <w:vAlign w:val="top"/>
          </w:tcPr>
          <w:p>
            <w:pPr>
              <w:ind w:left="0" w:right="0"/>
              <w:rPr>
                <w:rFonts w:hint="default" w:ascii="Times New Roman" w:hAnsi="Times New Roman" w:eastAsia="Times New Roman" w:cs="Times New Roman"/>
                <w:sz w:val="20"/>
                <w:szCs w:val="20"/>
              </w:rPr>
            </w:pPr>
            <w:r>
              <w:rPr>
                <w:rFonts w:hint="default" w:ascii="Times New Roman" w:hAnsi="Times New Roman" w:eastAsia="Times New Roman" w:cs="Times New Roman"/>
                <w:sz w:val="20"/>
                <w:szCs w:val="20"/>
              </w:rPr>
              <w:t>40000</w:t>
            </w:r>
            <w:r>
              <w:rPr>
                <w:rFonts w:hint="eastAsia" w:ascii="Times New Roman" w:hAnsi="Times New Roman" w:eastAsia="Times New Roman" w:cs="Times New Roman"/>
                <w:sz w:val="20"/>
                <w:szCs w:val="20"/>
              </w:rPr>
              <w:t>/10000</w:t>
            </w:r>
          </w:p>
        </w:tc>
        <w:tc>
          <w:tcPr>
            <w:tcW w:w="1677" w:type="dxa"/>
            <w:vMerge w:val="restart"/>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Oracle9i</w:t>
            </w:r>
            <w:r>
              <w:rPr>
                <w:rFonts w:hint="eastAsia" w:ascii="微软雅黑" w:hAnsi="微软雅黑" w:eastAsia="微软雅黑" w:cs="Calibri"/>
                <w:color w:val="000000"/>
                <w:kern w:val="0"/>
                <w:sz w:val="18"/>
                <w:szCs w:val="18"/>
              </w:rPr>
              <w:t>版本，最</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优</w:t>
            </w:r>
            <w:r>
              <w:rPr>
                <w:rFonts w:hint="default" w:ascii="微软雅黑" w:hAnsi="微软雅黑" w:eastAsia="微软雅黑" w:cs="Calibri"/>
                <w:color w:val="000000"/>
                <w:kern w:val="0"/>
                <w:sz w:val="18"/>
                <w:szCs w:val="18"/>
              </w:rPr>
              <w:t>9.2.0.6</w:t>
            </w:r>
            <w:r>
              <w:rPr>
                <w:rFonts w:hint="eastAsia" w:ascii="微软雅黑" w:hAnsi="微软雅黑" w:eastAsia="微软雅黑" w:cs="Calibri"/>
                <w:color w:val="000000"/>
                <w:kern w:val="0"/>
                <w:sz w:val="18"/>
                <w:szCs w:val="18"/>
              </w:rPr>
              <w:t>；</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Oracle10</w:t>
            </w:r>
            <w:r>
              <w:rPr>
                <w:rFonts w:hint="eastAsia" w:ascii="微软雅黑" w:hAnsi="微软雅黑" w:eastAsia="微软雅黑" w:cs="Calibri"/>
                <w:color w:val="000000"/>
                <w:kern w:val="0"/>
                <w:sz w:val="18"/>
                <w:szCs w:val="18"/>
              </w:rPr>
              <w:t>版本，</w:t>
            </w:r>
            <w:r>
              <w:rPr>
                <w:rFonts w:hint="default" w:ascii="微软雅黑" w:hAnsi="微软雅黑" w:eastAsia="微软雅黑" w:cs="Calibri"/>
                <w:color w:val="000000"/>
                <w:kern w:val="0"/>
                <w:sz w:val="18"/>
                <w:szCs w:val="18"/>
              </w:rPr>
              <w:t xml:space="preserve">Linux </w:t>
            </w:r>
            <w:r>
              <w:rPr>
                <w:rFonts w:hint="eastAsia" w:ascii="微软雅黑" w:hAnsi="微软雅黑" w:eastAsia="微软雅黑" w:cs="Calibri"/>
                <w:color w:val="000000"/>
                <w:kern w:val="0"/>
                <w:sz w:val="18"/>
                <w:szCs w:val="18"/>
              </w:rPr>
              <w:t>最优</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10.2.0.4</w:t>
            </w:r>
            <w:r>
              <w:rPr>
                <w:rFonts w:hint="eastAsia" w:ascii="微软雅黑" w:hAnsi="微软雅黑" w:eastAsia="微软雅黑" w:cs="Calibri"/>
                <w:color w:val="000000"/>
                <w:kern w:val="0"/>
                <w:sz w:val="18"/>
                <w:szCs w:val="18"/>
              </w:rPr>
              <w:t xml:space="preserve">； </w:t>
            </w:r>
            <w:r>
              <w:rPr>
                <w:rFonts w:hint="default" w:ascii="微软雅黑" w:hAnsi="微软雅黑" w:eastAsia="微软雅黑" w:cs="Calibri"/>
                <w:color w:val="000000"/>
                <w:kern w:val="0"/>
                <w:sz w:val="18"/>
                <w:szCs w:val="18"/>
              </w:rPr>
              <w:t>Windows</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 xml:space="preserve">最优 </w:t>
            </w:r>
            <w:r>
              <w:rPr>
                <w:rFonts w:hint="default" w:ascii="微软雅黑" w:hAnsi="微软雅黑" w:eastAsia="微软雅黑" w:cs="Calibri"/>
                <w:color w:val="000000"/>
                <w:kern w:val="0"/>
                <w:sz w:val="18"/>
                <w:szCs w:val="18"/>
              </w:rPr>
              <w:t>10.2.0.6</w:t>
            </w:r>
            <w:r>
              <w:rPr>
                <w:rFonts w:hint="eastAsia" w:ascii="微软雅黑" w:hAnsi="微软雅黑" w:eastAsia="微软雅黑" w:cs="Calibri"/>
                <w:color w:val="000000"/>
                <w:kern w:val="0"/>
                <w:sz w:val="18"/>
                <w:szCs w:val="18"/>
              </w:rPr>
              <w:t>；</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 xml:space="preserve">Oracle11g </w:t>
            </w:r>
            <w:r>
              <w:rPr>
                <w:rFonts w:hint="eastAsia" w:ascii="微软雅黑" w:hAnsi="微软雅黑" w:eastAsia="微软雅黑" w:cs="Calibri"/>
                <w:color w:val="000000"/>
                <w:kern w:val="0"/>
                <w:sz w:val="18"/>
                <w:szCs w:val="18"/>
              </w:rPr>
              <w:t>版本，</w:t>
            </w: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 xml:space="preserve">最优 </w:t>
            </w:r>
            <w:r>
              <w:rPr>
                <w:rFonts w:hint="default" w:ascii="微软雅黑" w:hAnsi="微软雅黑" w:eastAsia="微软雅黑" w:cs="Calibri"/>
                <w:color w:val="000000"/>
                <w:kern w:val="0"/>
                <w:sz w:val="18"/>
                <w:szCs w:val="18"/>
              </w:rPr>
              <w:t>11R2</w:t>
            </w:r>
          </w:p>
        </w:tc>
        <w:tc>
          <w:tcPr>
            <w:tcW w:w="2356" w:type="dxa"/>
            <w:vMerge w:val="restart"/>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Tomcat</w:t>
            </w:r>
            <w:r>
              <w:rPr>
                <w:rFonts w:hint="eastAsia" w:ascii="微软雅黑" w:hAnsi="微软雅黑" w:eastAsia="微软雅黑" w:cs="Calibri"/>
                <w:color w:val="000000"/>
                <w:kern w:val="0"/>
                <w:sz w:val="18"/>
                <w:szCs w:val="18"/>
              </w:rPr>
              <w:t xml:space="preserve">： </w:t>
            </w:r>
            <w:r>
              <w:rPr>
                <w:rFonts w:hint="default" w:ascii="微软雅黑" w:hAnsi="微软雅黑" w:eastAsia="微软雅黑" w:cs="Calibri"/>
                <w:color w:val="000000"/>
                <w:kern w:val="0"/>
                <w:sz w:val="18"/>
                <w:szCs w:val="18"/>
              </w:rPr>
              <w:t>Apache</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Tomcat 6.0 for Windows</w:t>
            </w:r>
          </w:p>
          <w:p>
            <w:pPr>
              <w:widowControl/>
              <w:ind w:left="0" w:right="0"/>
              <w:rPr>
                <w:rFonts w:hint="default" w:ascii="微软雅黑" w:hAnsi="微软雅黑" w:eastAsia="微软雅黑" w:cs="Calibri"/>
                <w:color w:val="000000"/>
                <w:kern w:val="0"/>
                <w:sz w:val="18"/>
                <w:szCs w:val="18"/>
              </w:rPr>
            </w:pP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Apache Tomcat</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6.0 for Linux</w:t>
            </w:r>
          </w:p>
          <w:p>
            <w:pPr>
              <w:widowControl/>
              <w:ind w:left="0" w:right="0"/>
              <w:rPr>
                <w:rFonts w:hint="default" w:ascii="微软雅黑" w:hAnsi="微软雅黑" w:eastAsia="微软雅黑" w:cs="Calibri"/>
                <w:color w:val="000000"/>
                <w:kern w:val="0"/>
                <w:sz w:val="18"/>
                <w:szCs w:val="18"/>
              </w:rPr>
            </w:pPr>
          </w:p>
          <w:p>
            <w:pPr>
              <w:widowControl/>
              <w:ind w:left="0" w:right="0"/>
              <w:rPr>
                <w:rFonts w:hint="default" w:ascii="微软雅黑" w:hAnsi="微软雅黑" w:eastAsia="微软雅黑" w:cs="Calibri"/>
                <w:color w:val="000000"/>
                <w:kern w:val="0"/>
                <w:sz w:val="18"/>
                <w:szCs w:val="18"/>
              </w:rPr>
            </w:pPr>
            <w:r>
              <w:rPr>
                <w:rFonts w:hint="eastAsia" w:ascii="微软雅黑" w:hAnsi="微软雅黑" w:eastAsia="微软雅黑" w:cs="Calibri"/>
                <w:color w:val="000000"/>
                <w:kern w:val="0"/>
                <w:sz w:val="18"/>
                <w:szCs w:val="18"/>
              </w:rPr>
              <w:t>Apache HTTP</w:t>
            </w:r>
          </w:p>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 xml:space="preserve">Server </w:t>
            </w:r>
            <w:r>
              <w:rPr>
                <w:rFonts w:hint="eastAsia" w:ascii="微软雅黑" w:hAnsi="微软雅黑" w:eastAsia="微软雅黑" w:cs="Calibri"/>
                <w:color w:val="000000"/>
                <w:kern w:val="0"/>
                <w:sz w:val="18"/>
                <w:szCs w:val="18"/>
              </w:rPr>
              <w:t>2.2.14或以上</w:t>
            </w:r>
          </w:p>
        </w:tc>
        <w:tc>
          <w:tcPr>
            <w:tcW w:w="833"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1</w:t>
            </w:r>
          </w:p>
        </w:tc>
        <w:tc>
          <w:tcPr>
            <w:tcW w:w="2226" w:type="dxa"/>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2</w:t>
            </w:r>
            <w:r>
              <w:rPr>
                <w:rFonts w:hint="eastAsia" w:ascii="微软雅黑" w:hAnsi="微软雅黑" w:eastAsia="微软雅黑" w:cs="Calibri"/>
                <w:color w:val="000000"/>
                <w:kern w:val="0"/>
                <w:sz w:val="18"/>
                <w:szCs w:val="18"/>
              </w:rPr>
              <w:t>（Tomcat）</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auto"/>
          <w:tblLayout w:type="fixed"/>
          <w:tblCellMar>
            <w:top w:w="0" w:type="dxa"/>
            <w:left w:w="108" w:type="dxa"/>
            <w:bottom w:w="0" w:type="dxa"/>
            <w:right w:w="108" w:type="dxa"/>
          </w:tblCellMar>
        </w:tblPrEx>
        <w:tc>
          <w:tcPr>
            <w:tcW w:w="1603" w:type="dxa"/>
            <w:vAlign w:val="top"/>
          </w:tcPr>
          <w:p>
            <w:pPr>
              <w:ind w:left="0" w:right="0"/>
              <w:rPr>
                <w:rFonts w:hint="default" w:ascii="Times New Roman" w:hAnsi="Times New Roman" w:eastAsia="Times New Roman" w:cs="Times New Roman"/>
                <w:sz w:val="20"/>
                <w:szCs w:val="20"/>
              </w:rPr>
            </w:pPr>
            <w:r>
              <w:rPr>
                <w:rFonts w:hint="default" w:ascii="Times New Roman" w:hAnsi="Times New Roman" w:eastAsia="Times New Roman" w:cs="Times New Roman"/>
                <w:sz w:val="20"/>
                <w:szCs w:val="20"/>
              </w:rPr>
              <w:t>120000/30000</w:t>
            </w:r>
          </w:p>
        </w:tc>
        <w:tc>
          <w:tcPr>
            <w:tcW w:w="1677"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2356"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833"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1</w:t>
            </w:r>
          </w:p>
        </w:tc>
        <w:tc>
          <w:tcPr>
            <w:tcW w:w="2226" w:type="dxa"/>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3</w:t>
            </w:r>
            <w:r>
              <w:rPr>
                <w:rFonts w:hint="eastAsia" w:ascii="微软雅黑" w:hAnsi="微软雅黑" w:eastAsia="微软雅黑" w:cs="Calibri"/>
                <w:color w:val="000000"/>
                <w:kern w:val="0"/>
                <w:sz w:val="18"/>
                <w:szCs w:val="18"/>
              </w:rPr>
              <w:t>（Tomcat） +1（Apache）</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auto"/>
          <w:tblLayout w:type="fixed"/>
          <w:tblCellMar>
            <w:top w:w="0" w:type="dxa"/>
            <w:left w:w="108" w:type="dxa"/>
            <w:bottom w:w="0" w:type="dxa"/>
            <w:right w:w="108" w:type="dxa"/>
          </w:tblCellMar>
        </w:tblPrEx>
        <w:tc>
          <w:tcPr>
            <w:tcW w:w="1603" w:type="dxa"/>
            <w:vAlign w:val="top"/>
          </w:tcPr>
          <w:p>
            <w:pPr>
              <w:ind w:left="0" w:right="0"/>
              <w:rPr>
                <w:rFonts w:hint="default" w:ascii="Times New Roman" w:hAnsi="Times New Roman" w:eastAsia="Times New Roman" w:cs="Times New Roman"/>
                <w:sz w:val="20"/>
                <w:szCs w:val="20"/>
              </w:rPr>
            </w:pPr>
            <w:r>
              <w:rPr>
                <w:rFonts w:hint="default" w:ascii="Times New Roman" w:hAnsi="Times New Roman" w:eastAsia="Times New Roman" w:cs="Times New Roman"/>
                <w:sz w:val="20"/>
                <w:szCs w:val="20"/>
              </w:rPr>
              <w:t>200000</w:t>
            </w:r>
            <w:r>
              <w:rPr>
                <w:rFonts w:hint="eastAsia" w:ascii="Times New Roman" w:hAnsi="Times New Roman" w:eastAsia="Times New Roman" w:cs="Times New Roman"/>
                <w:sz w:val="20"/>
                <w:szCs w:val="20"/>
              </w:rPr>
              <w:t>/</w:t>
            </w:r>
            <w:r>
              <w:rPr>
                <w:rFonts w:hint="default" w:ascii="Times New Roman" w:hAnsi="Times New Roman" w:eastAsia="Times New Roman" w:cs="Times New Roman"/>
                <w:sz w:val="20"/>
                <w:szCs w:val="20"/>
              </w:rPr>
              <w:t>50000</w:t>
            </w:r>
          </w:p>
        </w:tc>
        <w:tc>
          <w:tcPr>
            <w:tcW w:w="1677"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2356" w:type="dxa"/>
            <w:vMerge w:val="continue"/>
            <w:vAlign w:val="top"/>
          </w:tcPr>
          <w:p>
            <w:pPr>
              <w:widowControl/>
              <w:ind w:left="0" w:right="0"/>
              <w:jc w:val="center"/>
              <w:rPr>
                <w:rFonts w:hint="default" w:ascii="微软雅黑" w:hAnsi="微软雅黑" w:eastAsia="微软雅黑" w:cs="Calibri"/>
                <w:color w:val="000000"/>
                <w:kern w:val="0"/>
                <w:sz w:val="18"/>
                <w:szCs w:val="18"/>
              </w:rPr>
            </w:pPr>
          </w:p>
        </w:tc>
        <w:tc>
          <w:tcPr>
            <w:tcW w:w="833" w:type="dxa"/>
            <w:vAlign w:val="top"/>
          </w:tcPr>
          <w:p>
            <w:pPr>
              <w:widowControl/>
              <w:ind w:left="0" w:right="0"/>
              <w:jc w:val="center"/>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2</w:t>
            </w:r>
          </w:p>
        </w:tc>
        <w:tc>
          <w:tcPr>
            <w:tcW w:w="2226" w:type="dxa"/>
            <w:vAlign w:val="top"/>
          </w:tcPr>
          <w:p>
            <w:pPr>
              <w:widowControl/>
              <w:ind w:left="0" w:right="0"/>
              <w:rPr>
                <w:rFonts w:hint="default" w:ascii="微软雅黑" w:hAnsi="微软雅黑" w:eastAsia="微软雅黑" w:cs="Calibri"/>
                <w:color w:val="000000"/>
                <w:kern w:val="0"/>
                <w:sz w:val="18"/>
                <w:szCs w:val="18"/>
              </w:rPr>
            </w:pPr>
            <w:r>
              <w:rPr>
                <w:rFonts w:hint="default" w:ascii="微软雅黑" w:hAnsi="微软雅黑" w:eastAsia="微软雅黑" w:cs="Calibri"/>
                <w:color w:val="000000"/>
                <w:kern w:val="0"/>
                <w:sz w:val="18"/>
                <w:szCs w:val="18"/>
              </w:rPr>
              <w:t>5</w:t>
            </w:r>
            <w:r>
              <w:rPr>
                <w:rFonts w:hint="eastAsia" w:ascii="微软雅黑" w:hAnsi="微软雅黑" w:eastAsia="微软雅黑" w:cs="Calibri"/>
                <w:color w:val="000000"/>
                <w:kern w:val="0"/>
                <w:sz w:val="18"/>
                <w:szCs w:val="18"/>
              </w:rPr>
              <w:t>（Tomcat） +</w:t>
            </w:r>
            <w:r>
              <w:rPr>
                <w:rFonts w:hint="default" w:ascii="微软雅黑" w:hAnsi="微软雅黑" w:eastAsia="微软雅黑" w:cs="Calibri"/>
                <w:color w:val="000000"/>
                <w:kern w:val="0"/>
                <w:sz w:val="18"/>
                <w:szCs w:val="18"/>
              </w:rPr>
              <w:t>2</w:t>
            </w:r>
            <w:r>
              <w:rPr>
                <w:rFonts w:hint="eastAsia" w:ascii="微软雅黑" w:hAnsi="微软雅黑" w:eastAsia="微软雅黑" w:cs="Calibri"/>
                <w:color w:val="000000"/>
                <w:kern w:val="0"/>
                <w:sz w:val="18"/>
                <w:szCs w:val="18"/>
              </w:rPr>
              <w:t>（Apache）</w:t>
            </w:r>
          </w:p>
        </w:tc>
      </w:tr>
    </w:tbl>
    <w:p>
      <w:pPr>
        <w:pStyle w:val="39"/>
        <w:spacing w:before="156" w:after="156"/>
        <w:rPr>
          <w:ins w:id="1546" w:author="许胄资" w:date="2015-01-20T13:07:00Z"/>
          <w:rFonts w:hint="eastAsia"/>
          <w:lang w:eastAsia="zh-CN"/>
        </w:rPr>
      </w:pPr>
      <w:ins w:id="1547" w:author="许胄资" w:date="2015-01-20T13:19:00Z">
        <w:r>
          <w:rPr>
            <w:rFonts w:hint="eastAsia"/>
            <w:lang w:eastAsia="zh-CN"/>
          </w:rPr>
          <w:t>门户</w:t>
        </w:r>
      </w:ins>
    </w:p>
    <w:tbl>
      <w:tblPr>
        <w:tblStyle w:val="36"/>
        <w:tblW w:w="7092"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8DB3E2"/>
        <w:tblLayout w:type="fixed"/>
        <w:tblCellMar>
          <w:top w:w="0" w:type="dxa"/>
          <w:left w:w="108" w:type="dxa"/>
          <w:bottom w:w="0" w:type="dxa"/>
          <w:right w:w="108" w:type="dxa"/>
        </w:tblCellMar>
      </w:tblPr>
      <w:tblGrid>
        <w:gridCol w:w="1677"/>
        <w:gridCol w:w="2356"/>
        <w:gridCol w:w="833"/>
        <w:gridCol w:w="2226"/>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8DB3E2"/>
          <w:tblLayout w:type="fixed"/>
          <w:tblCellMar>
            <w:top w:w="0" w:type="dxa"/>
            <w:left w:w="108" w:type="dxa"/>
            <w:bottom w:w="0" w:type="dxa"/>
            <w:right w:w="108" w:type="dxa"/>
          </w:tblCellMar>
        </w:tblPrEx>
        <w:trPr>
          <w:ins w:id="1548" w:author="许胄资" w:date="2015-01-20T13:07:00Z"/>
        </w:trPr>
        <w:tc>
          <w:tcPr>
            <w:tcW w:w="1677" w:type="dxa"/>
            <w:shd w:val="clear" w:color="auto" w:fill="8DB3E2"/>
            <w:vAlign w:val="center"/>
          </w:tcPr>
          <w:p>
            <w:pPr>
              <w:ind w:left="0" w:right="0"/>
              <w:jc w:val="center"/>
              <w:rPr>
                <w:ins w:id="1549" w:author="许胄资" w:date="2015-01-20T13:07:00Z"/>
                <w:rFonts w:hint="default" w:ascii="微软雅黑" w:hAnsi="微软雅黑" w:eastAsia="微软雅黑" w:cs="Times New Roman"/>
                <w:b/>
                <w:sz w:val="18"/>
                <w:szCs w:val="18"/>
              </w:rPr>
            </w:pPr>
            <w:ins w:id="1550" w:author="许胄资" w:date="2015-01-20T13:07:00Z">
              <w:r>
                <w:rPr>
                  <w:rFonts w:hint="eastAsia" w:ascii="微软雅黑" w:hAnsi="微软雅黑" w:eastAsia="微软雅黑" w:cs="Times New Roman"/>
                  <w:b/>
                  <w:sz w:val="18"/>
                  <w:szCs w:val="18"/>
                </w:rPr>
                <w:t>数据库服务器</w:t>
              </w:r>
            </w:ins>
          </w:p>
        </w:tc>
        <w:tc>
          <w:tcPr>
            <w:tcW w:w="2356" w:type="dxa"/>
            <w:shd w:val="clear" w:color="auto" w:fill="8DB3E2"/>
            <w:vAlign w:val="center"/>
          </w:tcPr>
          <w:p>
            <w:pPr>
              <w:ind w:left="0" w:right="0"/>
              <w:jc w:val="center"/>
              <w:rPr>
                <w:ins w:id="1551" w:author="许胄资" w:date="2015-01-20T13:07:00Z"/>
                <w:rFonts w:hint="default" w:ascii="微软雅黑" w:hAnsi="微软雅黑" w:eastAsia="微软雅黑" w:cs="Times New Roman"/>
                <w:b/>
                <w:sz w:val="18"/>
                <w:szCs w:val="18"/>
              </w:rPr>
            </w:pPr>
            <w:ins w:id="1552" w:author="许胄资" w:date="2015-01-20T13:07:00Z">
              <w:r>
                <w:rPr>
                  <w:rFonts w:hint="eastAsia" w:ascii="微软雅黑" w:hAnsi="微软雅黑" w:eastAsia="微软雅黑" w:cs="Times New Roman"/>
                  <w:b/>
                  <w:sz w:val="18"/>
                  <w:szCs w:val="18"/>
                </w:rPr>
                <w:t>应用</w:t>
              </w:r>
            </w:ins>
            <w:ins w:id="1553" w:author="许胄资" w:date="2015-01-20T13:07:00Z">
              <w:r>
                <w:rPr>
                  <w:rFonts w:hint="default" w:ascii="微软雅黑" w:hAnsi="微软雅黑" w:eastAsia="微软雅黑" w:cs="Times New Roman"/>
                  <w:b/>
                  <w:sz w:val="18"/>
                  <w:szCs w:val="18"/>
                </w:rPr>
                <w:t>服务器</w:t>
              </w:r>
            </w:ins>
          </w:p>
        </w:tc>
        <w:tc>
          <w:tcPr>
            <w:tcW w:w="833" w:type="dxa"/>
            <w:shd w:val="clear" w:color="auto" w:fill="8DB3E2"/>
            <w:vAlign w:val="center"/>
          </w:tcPr>
          <w:p>
            <w:pPr>
              <w:ind w:left="0" w:right="0"/>
              <w:jc w:val="center"/>
              <w:rPr>
                <w:ins w:id="1554" w:author="许胄资" w:date="2015-01-20T13:07:00Z"/>
                <w:rFonts w:hint="default" w:ascii="微软雅黑" w:hAnsi="微软雅黑" w:eastAsia="微软雅黑" w:cs="Times New Roman"/>
                <w:b/>
                <w:sz w:val="18"/>
                <w:szCs w:val="18"/>
              </w:rPr>
            </w:pPr>
            <w:ins w:id="1555" w:author="许胄资" w:date="2015-01-20T13:07:00Z">
              <w:r>
                <w:rPr>
                  <w:rFonts w:hint="eastAsia" w:ascii="微软雅黑" w:hAnsi="微软雅黑" w:eastAsia="微软雅黑" w:cs="Times New Roman"/>
                  <w:b/>
                  <w:sz w:val="18"/>
                  <w:szCs w:val="18"/>
                </w:rPr>
                <w:t>数据库数量</w:t>
              </w:r>
            </w:ins>
          </w:p>
        </w:tc>
        <w:tc>
          <w:tcPr>
            <w:tcW w:w="2226" w:type="dxa"/>
            <w:shd w:val="clear" w:color="auto" w:fill="8DB3E2"/>
            <w:vAlign w:val="center"/>
          </w:tcPr>
          <w:p>
            <w:pPr>
              <w:ind w:left="0" w:right="0"/>
              <w:jc w:val="center"/>
              <w:rPr>
                <w:ins w:id="1556" w:author="许胄资" w:date="2015-01-20T13:07:00Z"/>
                <w:rFonts w:hint="default" w:ascii="微软雅黑" w:hAnsi="微软雅黑" w:eastAsia="微软雅黑" w:cs="Times New Roman"/>
                <w:b/>
                <w:sz w:val="18"/>
                <w:szCs w:val="18"/>
              </w:rPr>
            </w:pPr>
            <w:ins w:id="1557" w:author="许胄资" w:date="2015-01-20T13:07:00Z">
              <w:r>
                <w:rPr>
                  <w:rFonts w:hint="eastAsia" w:ascii="微软雅黑" w:hAnsi="微软雅黑" w:eastAsia="微软雅黑" w:cs="Times New Roman"/>
                  <w:b/>
                  <w:sz w:val="18"/>
                  <w:szCs w:val="18"/>
                </w:rPr>
                <w:t>应用</w:t>
              </w:r>
            </w:ins>
            <w:ins w:id="1558" w:author="许胄资" w:date="2015-01-20T13:07:00Z">
              <w:r>
                <w:rPr>
                  <w:rFonts w:hint="default" w:ascii="微软雅黑" w:hAnsi="微软雅黑" w:eastAsia="微软雅黑" w:cs="Times New Roman"/>
                  <w:b/>
                  <w:sz w:val="18"/>
                  <w:szCs w:val="18"/>
                </w:rPr>
                <w:t>服务器</w:t>
              </w:r>
            </w:ins>
            <w:ins w:id="1559" w:author="许胄资" w:date="2015-01-20T13:07:00Z">
              <w:r>
                <w:rPr>
                  <w:rFonts w:hint="eastAsia" w:ascii="微软雅黑" w:hAnsi="微软雅黑" w:eastAsia="微软雅黑" w:cs="Times New Roman"/>
                  <w:b/>
                  <w:sz w:val="18"/>
                  <w:szCs w:val="18"/>
                </w:rPr>
                <w:t>数量</w:t>
              </w:r>
            </w:ins>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auto"/>
          <w:tblLayout w:type="fixed"/>
          <w:tblCellMar>
            <w:top w:w="0" w:type="dxa"/>
            <w:left w:w="108" w:type="dxa"/>
            <w:bottom w:w="0" w:type="dxa"/>
            <w:right w:w="108" w:type="dxa"/>
          </w:tblCellMar>
        </w:tblPrEx>
        <w:trPr>
          <w:trHeight w:val="1792" w:hRule="atLeast"/>
          <w:ins w:id="1560" w:author="许胄资" w:date="2015-01-20T13:07:00Z"/>
        </w:trPr>
        <w:tc>
          <w:tcPr>
            <w:tcW w:w="1677" w:type="dxa"/>
            <w:vAlign w:val="top"/>
          </w:tcPr>
          <w:p>
            <w:pPr>
              <w:widowControl/>
              <w:ind w:left="0" w:right="0"/>
              <w:rPr>
                <w:ins w:id="1561" w:author="许胄资" w:date="2015-01-20T13:07:00Z"/>
                <w:rFonts w:hint="default" w:ascii="微软雅黑" w:hAnsi="微软雅黑" w:eastAsia="微软雅黑" w:cs="Calibri"/>
                <w:color w:val="000000"/>
                <w:kern w:val="0"/>
                <w:sz w:val="18"/>
                <w:szCs w:val="18"/>
              </w:rPr>
            </w:pPr>
            <w:ins w:id="1562" w:author="许胄资" w:date="2015-01-20T13:22:00Z">
              <w:r>
                <w:rPr>
                  <w:rFonts w:hint="eastAsia" w:ascii="微软雅黑" w:hAnsi="微软雅黑" w:eastAsia="微软雅黑" w:cs="Calibri"/>
                  <w:color w:val="000000"/>
                  <w:kern w:val="0"/>
                  <w:sz w:val="18"/>
                  <w:szCs w:val="18"/>
                  <w:lang w:val="en-US" w:eastAsia="zh-CN"/>
                </w:rPr>
                <w:t>MySQL5.5</w:t>
              </w:r>
            </w:ins>
            <w:ins w:id="1563" w:author="许胄资" w:date="2015-01-20T13:26:00Z">
              <w:r>
                <w:rPr>
                  <w:rFonts w:hint="eastAsia" w:ascii="微软雅黑" w:hAnsi="微软雅黑" w:eastAsia="微软雅黑" w:cs="Calibri"/>
                  <w:color w:val="000000"/>
                  <w:kern w:val="0"/>
                  <w:sz w:val="18"/>
                  <w:szCs w:val="18"/>
                  <w:lang w:val="en-US" w:eastAsia="zh-CN"/>
                </w:rPr>
                <w:t>及以上版本；</w:t>
              </w:r>
            </w:ins>
          </w:p>
          <w:p>
            <w:pPr>
              <w:widowControl/>
              <w:ind w:left="0" w:right="0"/>
              <w:rPr>
                <w:ins w:id="1564" w:author="许胄资" w:date="2015-01-20T13:07:00Z"/>
                <w:rFonts w:hint="default" w:ascii="微软雅黑" w:hAnsi="微软雅黑" w:eastAsia="微软雅黑" w:cs="Calibri"/>
                <w:color w:val="000000"/>
                <w:kern w:val="0"/>
                <w:sz w:val="18"/>
                <w:szCs w:val="18"/>
              </w:rPr>
            </w:pPr>
            <w:ins w:id="1565" w:author="许胄资" w:date="2015-01-20T13:07:00Z">
              <w:r>
                <w:rPr>
                  <w:rFonts w:hint="default" w:ascii="微软雅黑" w:hAnsi="微软雅黑" w:eastAsia="微软雅黑" w:cs="Calibri"/>
                  <w:color w:val="000000"/>
                  <w:kern w:val="0"/>
                  <w:sz w:val="18"/>
                  <w:szCs w:val="18"/>
                </w:rPr>
                <w:t>Oracle10</w:t>
              </w:r>
            </w:ins>
            <w:ins w:id="1566" w:author="许胄资" w:date="2015-01-20T13:26:00Z">
              <w:r>
                <w:rPr>
                  <w:rFonts w:hint="eastAsia" w:ascii="微软雅黑" w:hAnsi="微软雅黑" w:eastAsia="微软雅黑" w:cs="Calibri"/>
                  <w:color w:val="000000"/>
                  <w:kern w:val="0"/>
                  <w:sz w:val="18"/>
                  <w:szCs w:val="18"/>
                  <w:lang w:eastAsia="zh-CN"/>
                </w:rPr>
                <w:t>及以上</w:t>
              </w:r>
            </w:ins>
            <w:ins w:id="1567" w:author="许胄资" w:date="2015-01-20T13:07:00Z">
              <w:r>
                <w:rPr>
                  <w:rFonts w:hint="eastAsia" w:ascii="微软雅黑" w:hAnsi="微软雅黑" w:eastAsia="微软雅黑" w:cs="Calibri"/>
                  <w:color w:val="000000"/>
                  <w:kern w:val="0"/>
                  <w:sz w:val="18"/>
                  <w:szCs w:val="18"/>
                </w:rPr>
                <w:t>版本</w:t>
              </w:r>
            </w:ins>
            <w:ins w:id="1568" w:author="许胄资" w:date="2015-01-20T13:26:00Z">
              <w:r>
                <w:rPr>
                  <w:rFonts w:hint="eastAsia" w:ascii="微软雅黑" w:hAnsi="微软雅黑" w:eastAsia="微软雅黑" w:cs="Calibri"/>
                  <w:color w:val="000000"/>
                  <w:kern w:val="0"/>
                  <w:sz w:val="18"/>
                  <w:szCs w:val="18"/>
                  <w:lang w:eastAsia="zh-CN"/>
                </w:rPr>
                <w:t>；</w:t>
              </w:r>
            </w:ins>
            <w:ins w:id="1569" w:author="许胄资" w:date="2015-01-20T13:07:00Z">
              <w:r>
                <w:rPr>
                  <w:rFonts w:hint="eastAsia" w:ascii="微软雅黑" w:hAnsi="微软雅黑" w:eastAsia="微软雅黑" w:cs="Calibri"/>
                  <w:color w:val="000000"/>
                  <w:kern w:val="0"/>
                  <w:sz w:val="18"/>
                  <w:szCs w:val="18"/>
                </w:rPr>
                <w:t xml:space="preserve"> </w:t>
              </w:r>
            </w:ins>
          </w:p>
          <w:p>
            <w:pPr>
              <w:widowControl/>
              <w:ind w:left="0" w:right="0"/>
              <w:rPr>
                <w:ins w:id="1570" w:author="许胄资" w:date="2015-01-20T13:07:00Z"/>
                <w:rFonts w:hint="default" w:ascii="微软雅黑" w:hAnsi="微软雅黑" w:eastAsia="微软雅黑" w:cs="Calibri"/>
                <w:color w:val="000000"/>
                <w:kern w:val="0"/>
                <w:sz w:val="18"/>
                <w:szCs w:val="18"/>
              </w:rPr>
            </w:pPr>
          </w:p>
        </w:tc>
        <w:tc>
          <w:tcPr>
            <w:tcW w:w="2356" w:type="dxa"/>
            <w:vAlign w:val="top"/>
          </w:tcPr>
          <w:p>
            <w:pPr>
              <w:widowControl/>
              <w:ind w:left="0" w:right="0"/>
              <w:rPr>
                <w:ins w:id="1571" w:author="许胄资" w:date="2015-01-20T13:07:00Z"/>
                <w:rFonts w:hint="default" w:ascii="微软雅黑" w:hAnsi="微软雅黑" w:eastAsia="微软雅黑" w:cs="Calibri"/>
                <w:color w:val="000000"/>
                <w:kern w:val="0"/>
                <w:sz w:val="18"/>
                <w:szCs w:val="18"/>
              </w:rPr>
            </w:pPr>
            <w:ins w:id="1572" w:author="许胄资" w:date="2015-01-20T13:07:00Z">
              <w:r>
                <w:rPr>
                  <w:rFonts w:hint="default" w:ascii="微软雅黑" w:hAnsi="微软雅黑" w:eastAsia="微软雅黑" w:cs="Calibri"/>
                  <w:color w:val="000000"/>
                  <w:kern w:val="0"/>
                  <w:sz w:val="18"/>
                  <w:szCs w:val="18"/>
                </w:rPr>
                <w:t>Apache Tomcat</w:t>
              </w:r>
            </w:ins>
          </w:p>
          <w:p>
            <w:pPr>
              <w:widowControl/>
              <w:ind w:left="0" w:right="0"/>
              <w:rPr>
                <w:ins w:id="1573" w:author="许胄资" w:date="2015-01-20T13:07:00Z"/>
                <w:rFonts w:hint="default" w:ascii="微软雅黑" w:hAnsi="微软雅黑" w:eastAsia="微软雅黑" w:cs="Calibri"/>
                <w:color w:val="000000"/>
                <w:kern w:val="0"/>
                <w:sz w:val="18"/>
                <w:szCs w:val="18"/>
              </w:rPr>
            </w:pPr>
            <w:ins w:id="1574" w:author="许胄资" w:date="2015-01-20T13:07:00Z">
              <w:r>
                <w:rPr>
                  <w:rFonts w:hint="default" w:ascii="微软雅黑" w:hAnsi="微软雅黑" w:eastAsia="微软雅黑" w:cs="Calibri"/>
                  <w:color w:val="000000"/>
                  <w:kern w:val="0"/>
                  <w:sz w:val="18"/>
                  <w:szCs w:val="18"/>
                </w:rPr>
                <w:t>6.0 for Linux</w:t>
              </w:r>
            </w:ins>
          </w:p>
          <w:p>
            <w:pPr>
              <w:widowControl/>
              <w:ind w:left="0" w:right="0"/>
              <w:rPr>
                <w:ins w:id="1575" w:author="许胄资" w:date="2015-01-20T13:07:00Z"/>
                <w:rFonts w:hint="default" w:ascii="微软雅黑" w:hAnsi="微软雅黑" w:eastAsia="微软雅黑" w:cs="Calibri"/>
                <w:color w:val="000000"/>
                <w:kern w:val="0"/>
                <w:sz w:val="18"/>
                <w:szCs w:val="18"/>
              </w:rPr>
            </w:pPr>
          </w:p>
          <w:p>
            <w:pPr>
              <w:widowControl/>
              <w:ind w:left="0" w:right="0"/>
              <w:rPr>
                <w:ins w:id="1576" w:author="许胄资" w:date="2015-01-20T13:07:00Z"/>
                <w:rFonts w:hint="default" w:ascii="微软雅黑" w:hAnsi="微软雅黑" w:eastAsia="微软雅黑" w:cs="Calibri"/>
                <w:color w:val="000000"/>
                <w:kern w:val="0"/>
                <w:sz w:val="18"/>
                <w:szCs w:val="18"/>
              </w:rPr>
            </w:pPr>
            <w:ins w:id="1577" w:author="许胄资" w:date="2015-01-20T13:07:00Z">
              <w:r>
                <w:rPr>
                  <w:rFonts w:hint="eastAsia" w:ascii="微软雅黑" w:hAnsi="微软雅黑" w:eastAsia="微软雅黑" w:cs="Calibri"/>
                  <w:color w:val="000000"/>
                  <w:kern w:val="0"/>
                  <w:sz w:val="18"/>
                  <w:szCs w:val="18"/>
                </w:rPr>
                <w:t>Apache HTTP</w:t>
              </w:r>
            </w:ins>
          </w:p>
          <w:p>
            <w:pPr>
              <w:widowControl/>
              <w:ind w:left="0" w:right="0"/>
              <w:rPr>
                <w:ins w:id="1578" w:author="许胄资" w:date="2015-01-20T13:23:00Z"/>
                <w:rFonts w:hint="eastAsia" w:ascii="微软雅黑" w:hAnsi="微软雅黑" w:eastAsia="微软雅黑" w:cs="Calibri"/>
                <w:color w:val="000000"/>
                <w:kern w:val="0"/>
                <w:sz w:val="18"/>
                <w:szCs w:val="18"/>
              </w:rPr>
            </w:pPr>
            <w:ins w:id="1579" w:author="许胄资" w:date="2015-01-20T13:07:00Z">
              <w:r>
                <w:rPr>
                  <w:rFonts w:hint="default" w:ascii="微软雅黑" w:hAnsi="微软雅黑" w:eastAsia="微软雅黑" w:cs="Calibri"/>
                  <w:color w:val="000000"/>
                  <w:kern w:val="0"/>
                  <w:sz w:val="18"/>
                  <w:szCs w:val="18"/>
                </w:rPr>
                <w:t xml:space="preserve">Server </w:t>
              </w:r>
            </w:ins>
            <w:ins w:id="1580" w:author="许胄资" w:date="2015-01-20T13:07:00Z">
              <w:r>
                <w:rPr>
                  <w:rFonts w:hint="eastAsia" w:ascii="微软雅黑" w:hAnsi="微软雅黑" w:eastAsia="微软雅黑" w:cs="Calibri"/>
                  <w:color w:val="000000"/>
                  <w:kern w:val="0"/>
                  <w:sz w:val="18"/>
                  <w:szCs w:val="18"/>
                </w:rPr>
                <w:t>2.2.14或以上</w:t>
              </w:r>
            </w:ins>
          </w:p>
          <w:p>
            <w:pPr>
              <w:widowControl/>
              <w:ind w:left="0" w:right="0"/>
              <w:rPr>
                <w:ins w:id="1581" w:author="许胄资" w:date="2015-01-20T13:07:00Z"/>
                <w:rFonts w:hint="eastAsia" w:ascii="微软雅黑" w:hAnsi="微软雅黑" w:eastAsia="微软雅黑" w:cs="Calibri"/>
                <w:color w:val="000000"/>
                <w:kern w:val="0"/>
                <w:sz w:val="18"/>
                <w:szCs w:val="18"/>
                <w:lang w:val="en-US" w:eastAsia="zh-CN"/>
              </w:rPr>
            </w:pPr>
            <w:ins w:id="1582" w:author="许胄资" w:date="2015-01-20T13:24:00Z">
              <w:r>
                <w:rPr>
                  <w:rFonts w:hint="eastAsia" w:ascii="微软雅黑" w:hAnsi="微软雅黑" w:eastAsia="微软雅黑" w:cs="Calibri"/>
                  <w:color w:val="000000"/>
                  <w:kern w:val="0"/>
                  <w:sz w:val="18"/>
                  <w:szCs w:val="18"/>
                  <w:lang w:val="en-US" w:eastAsia="zh-CN"/>
                </w:rPr>
                <w:t>Resin PRO 4.0</w:t>
              </w:r>
            </w:ins>
          </w:p>
        </w:tc>
        <w:tc>
          <w:tcPr>
            <w:tcW w:w="833" w:type="dxa"/>
            <w:vAlign w:val="top"/>
          </w:tcPr>
          <w:p>
            <w:pPr>
              <w:widowControl/>
              <w:ind w:left="0" w:right="0"/>
              <w:jc w:val="center"/>
              <w:rPr>
                <w:ins w:id="1583" w:author="许胄资" w:date="2015-01-20T13:07:00Z"/>
                <w:rFonts w:hint="eastAsia" w:ascii="微软雅黑" w:hAnsi="微软雅黑" w:eastAsia="微软雅黑" w:cs="Calibri"/>
                <w:color w:val="000000"/>
                <w:kern w:val="0"/>
                <w:sz w:val="18"/>
                <w:szCs w:val="18"/>
                <w:lang w:val="en-US" w:eastAsia="zh-CN"/>
              </w:rPr>
            </w:pPr>
            <w:ins w:id="1584" w:author="许胄资" w:date="2015-01-20T13:27:00Z">
              <w:r>
                <w:rPr>
                  <w:rFonts w:hint="eastAsia" w:ascii="微软雅黑" w:hAnsi="微软雅黑" w:eastAsia="微软雅黑" w:cs="Calibri"/>
                  <w:color w:val="000000"/>
                  <w:kern w:val="0"/>
                  <w:sz w:val="18"/>
                  <w:szCs w:val="18"/>
                  <w:lang w:val="en-US" w:eastAsia="zh-CN"/>
                </w:rPr>
                <w:t>3</w:t>
              </w:r>
            </w:ins>
          </w:p>
        </w:tc>
        <w:tc>
          <w:tcPr>
            <w:tcW w:w="2226" w:type="dxa"/>
            <w:vAlign w:val="top"/>
          </w:tcPr>
          <w:p>
            <w:pPr>
              <w:widowControl/>
              <w:ind w:left="0" w:right="0"/>
              <w:rPr>
                <w:ins w:id="1585" w:author="许胄资" w:date="2015-01-20T13:07:00Z"/>
                <w:rFonts w:hint="default" w:ascii="微软雅黑" w:hAnsi="微软雅黑" w:eastAsia="微软雅黑" w:cs="Calibri"/>
                <w:color w:val="000000"/>
                <w:kern w:val="0"/>
                <w:sz w:val="18"/>
                <w:szCs w:val="18"/>
              </w:rPr>
            </w:pPr>
            <w:ins w:id="1586" w:author="许胄资" w:date="2015-01-20T13:07:00Z">
              <w:r>
                <w:rPr>
                  <w:rFonts w:hint="default" w:ascii="微软雅黑" w:hAnsi="微软雅黑" w:eastAsia="微软雅黑" w:cs="Calibri"/>
                  <w:color w:val="000000"/>
                  <w:kern w:val="0"/>
                  <w:sz w:val="18"/>
                  <w:szCs w:val="18"/>
                </w:rPr>
                <w:t>5</w:t>
              </w:r>
            </w:ins>
            <w:ins w:id="1587" w:author="许胄资" w:date="2015-01-20T13:07:00Z">
              <w:r>
                <w:rPr>
                  <w:rFonts w:hint="eastAsia" w:ascii="微软雅黑" w:hAnsi="微软雅黑" w:eastAsia="微软雅黑" w:cs="Calibri"/>
                  <w:color w:val="000000"/>
                  <w:kern w:val="0"/>
                  <w:sz w:val="18"/>
                  <w:szCs w:val="18"/>
                </w:rPr>
                <w:t>（Tomcat</w:t>
              </w:r>
            </w:ins>
            <w:ins w:id="1588" w:author="许胄资" w:date="2015-01-20T13:29:00Z">
              <w:r>
                <w:rPr>
                  <w:rFonts w:hint="eastAsia" w:ascii="微软雅黑" w:hAnsi="微软雅黑" w:eastAsia="微软雅黑" w:cs="Calibri"/>
                  <w:color w:val="000000"/>
                  <w:kern w:val="0"/>
                  <w:sz w:val="18"/>
                  <w:szCs w:val="18"/>
                  <w:lang w:val="en-US" w:eastAsia="zh-CN"/>
                </w:rPr>
                <w:t>/Resin</w:t>
              </w:r>
            </w:ins>
            <w:ins w:id="1589" w:author="许胄资" w:date="2015-01-20T13:07:00Z">
              <w:r>
                <w:rPr>
                  <w:rFonts w:hint="eastAsia" w:ascii="微软雅黑" w:hAnsi="微软雅黑" w:eastAsia="微软雅黑" w:cs="Calibri"/>
                  <w:color w:val="000000"/>
                  <w:kern w:val="0"/>
                  <w:sz w:val="18"/>
                  <w:szCs w:val="18"/>
                </w:rPr>
                <w:t>） +</w:t>
              </w:r>
            </w:ins>
            <w:ins w:id="1590" w:author="许胄资" w:date="2015-01-20T13:07:00Z">
              <w:r>
                <w:rPr>
                  <w:rFonts w:hint="default" w:ascii="微软雅黑" w:hAnsi="微软雅黑" w:eastAsia="微软雅黑" w:cs="Calibri"/>
                  <w:color w:val="000000"/>
                  <w:kern w:val="0"/>
                  <w:sz w:val="18"/>
                  <w:szCs w:val="18"/>
                </w:rPr>
                <w:t>2</w:t>
              </w:r>
            </w:ins>
            <w:ins w:id="1591" w:author="许胄资" w:date="2015-01-20T13:07:00Z">
              <w:r>
                <w:rPr>
                  <w:rFonts w:hint="eastAsia" w:ascii="微软雅黑" w:hAnsi="微软雅黑" w:eastAsia="微软雅黑" w:cs="Calibri"/>
                  <w:color w:val="000000"/>
                  <w:kern w:val="0"/>
                  <w:sz w:val="18"/>
                  <w:szCs w:val="18"/>
                </w:rPr>
                <w:t>（Apache）</w:t>
              </w:r>
            </w:ins>
          </w:p>
        </w:tc>
      </w:tr>
    </w:tbl>
    <w:p>
      <w:pPr>
        <w:pStyle w:val="39"/>
        <w:spacing w:before="156" w:after="156"/>
        <w:rPr>
          <w:ins w:id="1592" w:author="许胄资" w:date="2015-01-20T13:28:00Z"/>
          <w:rFonts w:hint="eastAsia"/>
          <w:lang w:eastAsia="zh-CN"/>
        </w:rPr>
      </w:pPr>
      <w:ins w:id="1593" w:author="许胄资" w:date="2015-01-20T13:28:00Z">
        <w:r>
          <w:rPr>
            <w:rFonts w:hint="eastAsia"/>
            <w:lang w:eastAsia="zh-CN"/>
          </w:rPr>
          <w:t>统一认证</w:t>
        </w:r>
      </w:ins>
    </w:p>
    <w:tbl>
      <w:tblPr>
        <w:tblStyle w:val="36"/>
        <w:tblW w:w="7092"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8DB3E2"/>
        <w:tblLayout w:type="fixed"/>
        <w:tblCellMar>
          <w:top w:w="0" w:type="dxa"/>
          <w:left w:w="108" w:type="dxa"/>
          <w:bottom w:w="0" w:type="dxa"/>
          <w:right w:w="108" w:type="dxa"/>
        </w:tblCellMar>
      </w:tblPr>
      <w:tblGrid>
        <w:gridCol w:w="1677"/>
        <w:gridCol w:w="2356"/>
        <w:gridCol w:w="833"/>
        <w:gridCol w:w="2226"/>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8DB3E2"/>
          <w:tblLayout w:type="fixed"/>
          <w:tblCellMar>
            <w:top w:w="0" w:type="dxa"/>
            <w:left w:w="108" w:type="dxa"/>
            <w:bottom w:w="0" w:type="dxa"/>
            <w:right w:w="108" w:type="dxa"/>
          </w:tblCellMar>
        </w:tblPrEx>
        <w:trPr>
          <w:ins w:id="1594" w:author="许胄资" w:date="2015-01-20T13:29:00Z"/>
        </w:trPr>
        <w:tc>
          <w:tcPr>
            <w:tcW w:w="1677" w:type="dxa"/>
            <w:shd w:val="clear" w:color="auto" w:fill="8DB3E2"/>
            <w:vAlign w:val="center"/>
          </w:tcPr>
          <w:p>
            <w:pPr>
              <w:ind w:left="0" w:right="0"/>
              <w:jc w:val="center"/>
              <w:rPr>
                <w:ins w:id="1595" w:author="许胄资" w:date="2015-01-20T13:29:00Z"/>
                <w:rFonts w:hint="default" w:ascii="微软雅黑" w:hAnsi="微软雅黑" w:eastAsia="微软雅黑" w:cs="Times New Roman"/>
                <w:b/>
                <w:sz w:val="18"/>
                <w:szCs w:val="18"/>
              </w:rPr>
            </w:pPr>
            <w:ins w:id="1596" w:author="许胄资" w:date="2015-01-20T13:29:00Z">
              <w:r>
                <w:rPr>
                  <w:rFonts w:hint="eastAsia" w:ascii="微软雅黑" w:hAnsi="微软雅黑" w:eastAsia="微软雅黑" w:cs="Times New Roman"/>
                  <w:b/>
                  <w:sz w:val="18"/>
                  <w:szCs w:val="18"/>
                </w:rPr>
                <w:t>数据库服务器</w:t>
              </w:r>
            </w:ins>
          </w:p>
        </w:tc>
        <w:tc>
          <w:tcPr>
            <w:tcW w:w="2356" w:type="dxa"/>
            <w:shd w:val="clear" w:color="auto" w:fill="8DB3E2"/>
            <w:vAlign w:val="center"/>
          </w:tcPr>
          <w:p>
            <w:pPr>
              <w:ind w:left="0" w:right="0"/>
              <w:jc w:val="center"/>
              <w:rPr>
                <w:ins w:id="1597" w:author="许胄资" w:date="2015-01-20T13:29:00Z"/>
                <w:rFonts w:hint="default" w:ascii="微软雅黑" w:hAnsi="微软雅黑" w:eastAsia="微软雅黑" w:cs="Times New Roman"/>
                <w:b/>
                <w:sz w:val="18"/>
                <w:szCs w:val="18"/>
              </w:rPr>
            </w:pPr>
            <w:ins w:id="1598" w:author="许胄资" w:date="2015-01-20T13:29:00Z">
              <w:r>
                <w:rPr>
                  <w:rFonts w:hint="eastAsia" w:ascii="微软雅黑" w:hAnsi="微软雅黑" w:eastAsia="微软雅黑" w:cs="Times New Roman"/>
                  <w:b/>
                  <w:sz w:val="18"/>
                  <w:szCs w:val="18"/>
                </w:rPr>
                <w:t>应用</w:t>
              </w:r>
            </w:ins>
            <w:ins w:id="1599" w:author="许胄资" w:date="2015-01-20T13:29:00Z">
              <w:r>
                <w:rPr>
                  <w:rFonts w:hint="default" w:ascii="微软雅黑" w:hAnsi="微软雅黑" w:eastAsia="微软雅黑" w:cs="Times New Roman"/>
                  <w:b/>
                  <w:sz w:val="18"/>
                  <w:szCs w:val="18"/>
                </w:rPr>
                <w:t>服务器</w:t>
              </w:r>
            </w:ins>
          </w:p>
        </w:tc>
        <w:tc>
          <w:tcPr>
            <w:tcW w:w="833" w:type="dxa"/>
            <w:shd w:val="clear" w:color="auto" w:fill="8DB3E2"/>
            <w:vAlign w:val="center"/>
          </w:tcPr>
          <w:p>
            <w:pPr>
              <w:ind w:left="0" w:right="0"/>
              <w:jc w:val="center"/>
              <w:rPr>
                <w:ins w:id="1600" w:author="许胄资" w:date="2015-01-20T13:29:00Z"/>
                <w:rFonts w:hint="default" w:ascii="微软雅黑" w:hAnsi="微软雅黑" w:eastAsia="微软雅黑" w:cs="Times New Roman"/>
                <w:b/>
                <w:sz w:val="18"/>
                <w:szCs w:val="18"/>
              </w:rPr>
            </w:pPr>
            <w:ins w:id="1601" w:author="许胄资" w:date="2015-01-20T13:29:00Z">
              <w:r>
                <w:rPr>
                  <w:rFonts w:hint="eastAsia" w:ascii="微软雅黑" w:hAnsi="微软雅黑" w:eastAsia="微软雅黑" w:cs="Times New Roman"/>
                  <w:b/>
                  <w:sz w:val="18"/>
                  <w:szCs w:val="18"/>
                </w:rPr>
                <w:t>数据库数量</w:t>
              </w:r>
            </w:ins>
          </w:p>
        </w:tc>
        <w:tc>
          <w:tcPr>
            <w:tcW w:w="2226" w:type="dxa"/>
            <w:shd w:val="clear" w:color="auto" w:fill="8DB3E2"/>
            <w:vAlign w:val="center"/>
          </w:tcPr>
          <w:p>
            <w:pPr>
              <w:ind w:left="0" w:right="0"/>
              <w:jc w:val="center"/>
              <w:rPr>
                <w:ins w:id="1602" w:author="许胄资" w:date="2015-01-20T13:29:00Z"/>
                <w:rFonts w:hint="default" w:ascii="微软雅黑" w:hAnsi="微软雅黑" w:eastAsia="微软雅黑" w:cs="Times New Roman"/>
                <w:b/>
                <w:sz w:val="18"/>
                <w:szCs w:val="18"/>
              </w:rPr>
            </w:pPr>
            <w:ins w:id="1603" w:author="许胄资" w:date="2015-01-20T13:29:00Z">
              <w:r>
                <w:rPr>
                  <w:rFonts w:hint="eastAsia" w:ascii="微软雅黑" w:hAnsi="微软雅黑" w:eastAsia="微软雅黑" w:cs="Times New Roman"/>
                  <w:b/>
                  <w:sz w:val="18"/>
                  <w:szCs w:val="18"/>
                </w:rPr>
                <w:t>应用</w:t>
              </w:r>
            </w:ins>
            <w:ins w:id="1604" w:author="许胄资" w:date="2015-01-20T13:29:00Z">
              <w:r>
                <w:rPr>
                  <w:rFonts w:hint="default" w:ascii="微软雅黑" w:hAnsi="微软雅黑" w:eastAsia="微软雅黑" w:cs="Times New Roman"/>
                  <w:b/>
                  <w:sz w:val="18"/>
                  <w:szCs w:val="18"/>
                </w:rPr>
                <w:t>服务器</w:t>
              </w:r>
            </w:ins>
            <w:ins w:id="1605" w:author="许胄资" w:date="2015-01-20T13:29:00Z">
              <w:r>
                <w:rPr>
                  <w:rFonts w:hint="eastAsia" w:ascii="微软雅黑" w:hAnsi="微软雅黑" w:eastAsia="微软雅黑" w:cs="Times New Roman"/>
                  <w:b/>
                  <w:sz w:val="18"/>
                  <w:szCs w:val="18"/>
                </w:rPr>
                <w:t>数量</w:t>
              </w:r>
            </w:ins>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shd w:val="clear" w:color="auto" w:fill="auto"/>
          <w:tblLayout w:type="fixed"/>
          <w:tblCellMar>
            <w:top w:w="0" w:type="dxa"/>
            <w:left w:w="108" w:type="dxa"/>
            <w:bottom w:w="0" w:type="dxa"/>
            <w:right w:w="108" w:type="dxa"/>
          </w:tblCellMar>
        </w:tblPrEx>
        <w:trPr>
          <w:trHeight w:val="1792" w:hRule="atLeast"/>
          <w:ins w:id="1606" w:author="许胄资" w:date="2015-01-20T13:29:00Z"/>
        </w:trPr>
        <w:tc>
          <w:tcPr>
            <w:tcW w:w="1677" w:type="dxa"/>
            <w:vAlign w:val="top"/>
          </w:tcPr>
          <w:p>
            <w:pPr>
              <w:widowControl/>
              <w:ind w:left="0" w:right="0"/>
              <w:rPr>
                <w:ins w:id="1607" w:author="许胄资" w:date="2015-01-20T13:29:00Z"/>
                <w:rFonts w:hint="default" w:ascii="微软雅黑" w:hAnsi="微软雅黑" w:eastAsia="微软雅黑" w:cs="Calibri"/>
                <w:color w:val="000000"/>
                <w:kern w:val="0"/>
                <w:sz w:val="18"/>
                <w:szCs w:val="18"/>
              </w:rPr>
            </w:pPr>
            <w:ins w:id="1608" w:author="许胄资" w:date="2015-01-20T13:29:00Z">
              <w:r>
                <w:rPr>
                  <w:rFonts w:hint="eastAsia" w:ascii="微软雅黑" w:hAnsi="微软雅黑" w:eastAsia="微软雅黑" w:cs="Calibri"/>
                  <w:color w:val="000000"/>
                  <w:kern w:val="0"/>
                  <w:sz w:val="18"/>
                  <w:szCs w:val="18"/>
                  <w:lang w:val="en-US" w:eastAsia="zh-CN"/>
                </w:rPr>
                <w:t>MySQL5.5及以上版本；</w:t>
              </w:r>
            </w:ins>
          </w:p>
          <w:p>
            <w:pPr>
              <w:widowControl/>
              <w:ind w:left="0" w:right="0"/>
              <w:rPr>
                <w:ins w:id="1609" w:author="许胄资" w:date="2015-01-20T13:29:00Z"/>
                <w:rFonts w:hint="default" w:ascii="微软雅黑" w:hAnsi="微软雅黑" w:eastAsia="微软雅黑" w:cs="Calibri"/>
                <w:color w:val="000000"/>
                <w:kern w:val="0"/>
                <w:sz w:val="18"/>
                <w:szCs w:val="18"/>
              </w:rPr>
            </w:pPr>
            <w:ins w:id="1610" w:author="许胄资" w:date="2015-01-20T13:29:00Z">
              <w:r>
                <w:rPr>
                  <w:rFonts w:hint="default" w:ascii="微软雅黑" w:hAnsi="微软雅黑" w:eastAsia="微软雅黑" w:cs="Calibri"/>
                  <w:color w:val="000000"/>
                  <w:kern w:val="0"/>
                  <w:sz w:val="18"/>
                  <w:szCs w:val="18"/>
                </w:rPr>
                <w:t>Oracle10</w:t>
              </w:r>
            </w:ins>
            <w:ins w:id="1611" w:author="许胄资" w:date="2015-01-20T13:29:00Z">
              <w:r>
                <w:rPr>
                  <w:rFonts w:hint="eastAsia" w:ascii="微软雅黑" w:hAnsi="微软雅黑" w:eastAsia="微软雅黑" w:cs="Calibri"/>
                  <w:color w:val="000000"/>
                  <w:kern w:val="0"/>
                  <w:sz w:val="18"/>
                  <w:szCs w:val="18"/>
                  <w:lang w:eastAsia="zh-CN"/>
                </w:rPr>
                <w:t>及以上</w:t>
              </w:r>
            </w:ins>
            <w:ins w:id="1612" w:author="许胄资" w:date="2015-01-20T13:29:00Z">
              <w:r>
                <w:rPr>
                  <w:rFonts w:hint="eastAsia" w:ascii="微软雅黑" w:hAnsi="微软雅黑" w:eastAsia="微软雅黑" w:cs="Calibri"/>
                  <w:color w:val="000000"/>
                  <w:kern w:val="0"/>
                  <w:sz w:val="18"/>
                  <w:szCs w:val="18"/>
                </w:rPr>
                <w:t>版本</w:t>
              </w:r>
            </w:ins>
            <w:ins w:id="1613" w:author="许胄资" w:date="2015-01-20T13:29:00Z">
              <w:r>
                <w:rPr>
                  <w:rFonts w:hint="eastAsia" w:ascii="微软雅黑" w:hAnsi="微软雅黑" w:eastAsia="微软雅黑" w:cs="Calibri"/>
                  <w:color w:val="000000"/>
                  <w:kern w:val="0"/>
                  <w:sz w:val="18"/>
                  <w:szCs w:val="18"/>
                  <w:lang w:eastAsia="zh-CN"/>
                </w:rPr>
                <w:t>；</w:t>
              </w:r>
            </w:ins>
            <w:ins w:id="1614" w:author="许胄资" w:date="2015-01-20T13:29:00Z">
              <w:r>
                <w:rPr>
                  <w:rFonts w:hint="eastAsia" w:ascii="微软雅黑" w:hAnsi="微软雅黑" w:eastAsia="微软雅黑" w:cs="Calibri"/>
                  <w:color w:val="000000"/>
                  <w:kern w:val="0"/>
                  <w:sz w:val="18"/>
                  <w:szCs w:val="18"/>
                </w:rPr>
                <w:t xml:space="preserve"> </w:t>
              </w:r>
            </w:ins>
          </w:p>
          <w:p>
            <w:pPr>
              <w:widowControl/>
              <w:ind w:left="0" w:right="0"/>
              <w:rPr>
                <w:ins w:id="1615" w:author="许胄资" w:date="2015-01-20T13:29:00Z"/>
                <w:rFonts w:hint="default" w:ascii="微软雅黑" w:hAnsi="微软雅黑" w:eastAsia="微软雅黑" w:cs="Calibri"/>
                <w:color w:val="000000"/>
                <w:kern w:val="0"/>
                <w:sz w:val="18"/>
                <w:szCs w:val="18"/>
              </w:rPr>
            </w:pPr>
          </w:p>
        </w:tc>
        <w:tc>
          <w:tcPr>
            <w:tcW w:w="2356" w:type="dxa"/>
            <w:vAlign w:val="top"/>
          </w:tcPr>
          <w:p>
            <w:pPr>
              <w:widowControl/>
              <w:ind w:left="0" w:right="0"/>
              <w:rPr>
                <w:ins w:id="1616" w:author="许胄资" w:date="2015-01-20T13:29:00Z"/>
                <w:rFonts w:hint="default" w:ascii="微软雅黑" w:hAnsi="微软雅黑" w:eastAsia="微软雅黑" w:cs="Calibri"/>
                <w:color w:val="000000"/>
                <w:kern w:val="0"/>
                <w:sz w:val="18"/>
                <w:szCs w:val="18"/>
              </w:rPr>
            </w:pPr>
            <w:ins w:id="1617" w:author="许胄资" w:date="2015-01-20T13:29:00Z">
              <w:r>
                <w:rPr>
                  <w:rFonts w:hint="default" w:ascii="微软雅黑" w:hAnsi="微软雅黑" w:eastAsia="微软雅黑" w:cs="Calibri"/>
                  <w:color w:val="000000"/>
                  <w:kern w:val="0"/>
                  <w:sz w:val="18"/>
                  <w:szCs w:val="18"/>
                </w:rPr>
                <w:t>Apache Tomcat</w:t>
              </w:r>
            </w:ins>
          </w:p>
          <w:p>
            <w:pPr>
              <w:widowControl/>
              <w:ind w:left="0" w:right="0"/>
              <w:rPr>
                <w:ins w:id="1618" w:author="许胄资" w:date="2015-01-20T13:29:00Z"/>
                <w:rFonts w:hint="default" w:ascii="微软雅黑" w:hAnsi="微软雅黑" w:eastAsia="微软雅黑" w:cs="Calibri"/>
                <w:color w:val="000000"/>
                <w:kern w:val="0"/>
                <w:sz w:val="18"/>
                <w:szCs w:val="18"/>
              </w:rPr>
            </w:pPr>
            <w:ins w:id="1619" w:author="许胄资" w:date="2015-01-20T13:29:00Z">
              <w:r>
                <w:rPr>
                  <w:rFonts w:hint="default" w:ascii="微软雅黑" w:hAnsi="微软雅黑" w:eastAsia="微软雅黑" w:cs="Calibri"/>
                  <w:color w:val="000000"/>
                  <w:kern w:val="0"/>
                  <w:sz w:val="18"/>
                  <w:szCs w:val="18"/>
                </w:rPr>
                <w:t>6.0 for Linux</w:t>
              </w:r>
            </w:ins>
          </w:p>
          <w:p>
            <w:pPr>
              <w:widowControl/>
              <w:ind w:left="0" w:right="0"/>
              <w:rPr>
                <w:ins w:id="1620" w:author="许胄资" w:date="2015-01-20T13:29:00Z"/>
                <w:rFonts w:hint="default" w:ascii="微软雅黑" w:hAnsi="微软雅黑" w:eastAsia="微软雅黑" w:cs="Calibri"/>
                <w:color w:val="000000"/>
                <w:kern w:val="0"/>
                <w:sz w:val="18"/>
                <w:szCs w:val="18"/>
              </w:rPr>
            </w:pPr>
          </w:p>
          <w:p>
            <w:pPr>
              <w:widowControl/>
              <w:ind w:left="0" w:right="0"/>
              <w:rPr>
                <w:ins w:id="1621" w:author="许胄资" w:date="2015-01-20T13:29:00Z"/>
                <w:rFonts w:hint="default" w:ascii="微软雅黑" w:hAnsi="微软雅黑" w:eastAsia="微软雅黑" w:cs="Calibri"/>
                <w:color w:val="000000"/>
                <w:kern w:val="0"/>
                <w:sz w:val="18"/>
                <w:szCs w:val="18"/>
              </w:rPr>
            </w:pPr>
            <w:ins w:id="1622" w:author="许胄资" w:date="2015-01-20T13:29:00Z">
              <w:r>
                <w:rPr>
                  <w:rFonts w:hint="eastAsia" w:ascii="微软雅黑" w:hAnsi="微软雅黑" w:eastAsia="微软雅黑" w:cs="Calibri"/>
                  <w:color w:val="000000"/>
                  <w:kern w:val="0"/>
                  <w:sz w:val="18"/>
                  <w:szCs w:val="18"/>
                </w:rPr>
                <w:t>Apache HTTP</w:t>
              </w:r>
            </w:ins>
          </w:p>
          <w:p>
            <w:pPr>
              <w:widowControl/>
              <w:ind w:left="0" w:right="0"/>
              <w:rPr>
                <w:ins w:id="1623" w:author="许胄资" w:date="2015-01-20T13:29:00Z"/>
                <w:rFonts w:hint="eastAsia" w:ascii="微软雅黑" w:hAnsi="微软雅黑" w:eastAsia="微软雅黑" w:cs="Calibri"/>
                <w:color w:val="000000"/>
                <w:kern w:val="0"/>
                <w:sz w:val="18"/>
                <w:szCs w:val="18"/>
              </w:rPr>
            </w:pPr>
            <w:ins w:id="1624" w:author="许胄资" w:date="2015-01-20T13:29:00Z">
              <w:r>
                <w:rPr>
                  <w:rFonts w:hint="default" w:ascii="微软雅黑" w:hAnsi="微软雅黑" w:eastAsia="微软雅黑" w:cs="Calibri"/>
                  <w:color w:val="000000"/>
                  <w:kern w:val="0"/>
                  <w:sz w:val="18"/>
                  <w:szCs w:val="18"/>
                </w:rPr>
                <w:t xml:space="preserve">Server </w:t>
              </w:r>
            </w:ins>
            <w:ins w:id="1625" w:author="许胄资" w:date="2015-01-20T13:29:00Z">
              <w:r>
                <w:rPr>
                  <w:rFonts w:hint="eastAsia" w:ascii="微软雅黑" w:hAnsi="微软雅黑" w:eastAsia="微软雅黑" w:cs="Calibri"/>
                  <w:color w:val="000000"/>
                  <w:kern w:val="0"/>
                  <w:sz w:val="18"/>
                  <w:szCs w:val="18"/>
                </w:rPr>
                <w:t>2.2.14或以上</w:t>
              </w:r>
            </w:ins>
          </w:p>
          <w:p>
            <w:pPr>
              <w:widowControl/>
              <w:ind w:left="0" w:right="0"/>
              <w:rPr>
                <w:ins w:id="1626" w:author="许胄资" w:date="2015-01-20T13:29:00Z"/>
                <w:rFonts w:hint="eastAsia" w:ascii="微软雅黑" w:hAnsi="微软雅黑" w:eastAsia="微软雅黑" w:cs="Calibri"/>
                <w:color w:val="000000"/>
                <w:kern w:val="0"/>
                <w:sz w:val="18"/>
                <w:szCs w:val="18"/>
                <w:lang w:val="en-US" w:eastAsia="zh-CN"/>
              </w:rPr>
            </w:pPr>
            <w:ins w:id="1627" w:author="许胄资" w:date="2015-01-20T13:29:00Z">
              <w:r>
                <w:rPr>
                  <w:rFonts w:hint="eastAsia" w:ascii="微软雅黑" w:hAnsi="微软雅黑" w:eastAsia="微软雅黑" w:cs="Calibri"/>
                  <w:color w:val="000000"/>
                  <w:kern w:val="0"/>
                  <w:sz w:val="18"/>
                  <w:szCs w:val="18"/>
                  <w:lang w:val="en-US" w:eastAsia="zh-CN"/>
                </w:rPr>
                <w:t>Resin PRO 4.0</w:t>
              </w:r>
            </w:ins>
          </w:p>
        </w:tc>
        <w:tc>
          <w:tcPr>
            <w:tcW w:w="833" w:type="dxa"/>
            <w:vAlign w:val="top"/>
          </w:tcPr>
          <w:p>
            <w:pPr>
              <w:widowControl/>
              <w:ind w:left="0" w:right="0"/>
              <w:jc w:val="center"/>
              <w:rPr>
                <w:ins w:id="1628" w:author="许胄资" w:date="2015-01-20T13:29:00Z"/>
                <w:rFonts w:hint="eastAsia" w:ascii="微软雅黑" w:hAnsi="微软雅黑" w:eastAsia="微软雅黑" w:cs="Calibri"/>
                <w:color w:val="000000"/>
                <w:kern w:val="0"/>
                <w:sz w:val="18"/>
                <w:szCs w:val="18"/>
                <w:lang w:val="en-US" w:eastAsia="zh-CN"/>
              </w:rPr>
            </w:pPr>
            <w:ins w:id="1629" w:author="许胄资" w:date="2015-01-20T13:29:00Z">
              <w:r>
                <w:rPr>
                  <w:rFonts w:hint="eastAsia" w:ascii="微软雅黑" w:hAnsi="微软雅黑" w:eastAsia="微软雅黑" w:cs="Calibri"/>
                  <w:color w:val="000000"/>
                  <w:kern w:val="0"/>
                  <w:sz w:val="18"/>
                  <w:szCs w:val="18"/>
                  <w:lang w:val="en-US" w:eastAsia="zh-CN"/>
                </w:rPr>
                <w:t>3</w:t>
              </w:r>
            </w:ins>
          </w:p>
        </w:tc>
        <w:tc>
          <w:tcPr>
            <w:tcW w:w="2226" w:type="dxa"/>
            <w:vAlign w:val="top"/>
          </w:tcPr>
          <w:p>
            <w:pPr>
              <w:widowControl/>
              <w:ind w:left="0" w:right="0"/>
              <w:rPr>
                <w:ins w:id="1630" w:author="许胄资" w:date="2015-01-20T13:29:00Z"/>
                <w:rFonts w:hint="default" w:ascii="微软雅黑" w:hAnsi="微软雅黑" w:eastAsia="微软雅黑" w:cs="Calibri"/>
                <w:color w:val="000000"/>
                <w:kern w:val="0"/>
                <w:sz w:val="18"/>
                <w:szCs w:val="18"/>
              </w:rPr>
            </w:pPr>
            <w:ins w:id="1631" w:author="许胄资" w:date="2015-01-20T13:29:00Z">
              <w:r>
                <w:rPr>
                  <w:rFonts w:hint="default" w:ascii="微软雅黑" w:hAnsi="微软雅黑" w:eastAsia="微软雅黑" w:cs="Calibri"/>
                  <w:color w:val="000000"/>
                  <w:kern w:val="0"/>
                  <w:sz w:val="18"/>
                  <w:szCs w:val="18"/>
                </w:rPr>
                <w:t>5</w:t>
              </w:r>
            </w:ins>
            <w:ins w:id="1632" w:author="许胄资" w:date="2015-01-20T13:29:00Z">
              <w:r>
                <w:rPr>
                  <w:rFonts w:hint="eastAsia" w:ascii="微软雅黑" w:hAnsi="微软雅黑" w:eastAsia="微软雅黑" w:cs="Calibri"/>
                  <w:color w:val="000000"/>
                  <w:kern w:val="0"/>
                  <w:sz w:val="18"/>
                  <w:szCs w:val="18"/>
                </w:rPr>
                <w:t>（Tomcat</w:t>
              </w:r>
            </w:ins>
            <w:ins w:id="1633" w:author="许胄资" w:date="2015-01-20T13:29:00Z">
              <w:r>
                <w:rPr>
                  <w:rFonts w:hint="eastAsia" w:ascii="微软雅黑" w:hAnsi="微软雅黑" w:eastAsia="微软雅黑" w:cs="Calibri"/>
                  <w:color w:val="000000"/>
                  <w:kern w:val="0"/>
                  <w:sz w:val="18"/>
                  <w:szCs w:val="18"/>
                  <w:lang w:val="en-US" w:eastAsia="zh-CN"/>
                </w:rPr>
                <w:t>/Resin</w:t>
              </w:r>
            </w:ins>
            <w:ins w:id="1634" w:author="许胄资" w:date="2015-01-20T13:29:00Z">
              <w:r>
                <w:rPr>
                  <w:rFonts w:hint="eastAsia" w:ascii="微软雅黑" w:hAnsi="微软雅黑" w:eastAsia="微软雅黑" w:cs="Calibri"/>
                  <w:color w:val="000000"/>
                  <w:kern w:val="0"/>
                  <w:sz w:val="18"/>
                  <w:szCs w:val="18"/>
                </w:rPr>
                <w:t>） +</w:t>
              </w:r>
            </w:ins>
            <w:ins w:id="1635" w:author="许胄资" w:date="2015-01-20T13:29:00Z">
              <w:r>
                <w:rPr>
                  <w:rFonts w:hint="default" w:ascii="微软雅黑" w:hAnsi="微软雅黑" w:eastAsia="微软雅黑" w:cs="Calibri"/>
                  <w:color w:val="000000"/>
                  <w:kern w:val="0"/>
                  <w:sz w:val="18"/>
                  <w:szCs w:val="18"/>
                </w:rPr>
                <w:t>2</w:t>
              </w:r>
            </w:ins>
            <w:ins w:id="1636" w:author="许胄资" w:date="2015-01-20T13:29:00Z">
              <w:r>
                <w:rPr>
                  <w:rFonts w:hint="eastAsia" w:ascii="微软雅黑" w:hAnsi="微软雅黑" w:eastAsia="微软雅黑" w:cs="Calibri"/>
                  <w:color w:val="000000"/>
                  <w:kern w:val="0"/>
                  <w:sz w:val="18"/>
                  <w:szCs w:val="18"/>
                </w:rPr>
                <w:t>（Apache）</w:t>
              </w:r>
            </w:ins>
          </w:p>
        </w:tc>
      </w:tr>
    </w:tbl>
    <w:p>
      <w:pPr>
        <w:pStyle w:val="39"/>
        <w:spacing w:before="156" w:after="156"/>
        <w:ind w:firstLine="0"/>
        <w:rPr>
          <w:rFonts w:hint="eastAsia"/>
          <w:lang w:eastAsia="zh-CN"/>
        </w:rPr>
        <w:pPrChange w:id="1637" w:author="许胄资" w:date="2015-01-20T13:07:00Z">
          <w:pPr>
            <w:pStyle w:val="39"/>
          </w:pPr>
        </w:pPrChange>
      </w:pPr>
    </w:p>
    <w:p>
      <w:pPr>
        <w:pStyle w:val="45"/>
        <w:jc w:val="both"/>
      </w:pPr>
      <w:r>
        <w:rPr>
          <w:rFonts w:hint="eastAsia"/>
        </w:rPr>
        <w:t>硬件资源要求</w:t>
      </w:r>
    </w:p>
    <w:p>
      <w:pPr>
        <w:pStyle w:val="39"/>
        <w:spacing w:before="156" w:after="156"/>
      </w:pPr>
    </w:p>
    <w:p>
      <w:pPr>
        <w:pStyle w:val="39"/>
        <w:spacing w:before="156" w:after="156"/>
      </w:pPr>
      <w:ins w:id="1638" w:author="y" w:date="2015-01-19T17:54:00Z">
        <w:r>
          <w:rPr/>
          <w:t>公文办理和事务处理系统</w:t>
        </w:r>
      </w:ins>
      <w:del w:id="1639" w:author="y" w:date="2015-01-19T17:54:00Z">
        <w:r>
          <w:rPr>
            <w:rFonts w:hint="eastAsia"/>
          </w:rPr>
          <w:delText>G6</w:delText>
        </w:r>
      </w:del>
      <w:r>
        <w:rPr>
          <w:rFonts w:hint="eastAsia"/>
        </w:rPr>
        <w:t>:</w:t>
      </w:r>
    </w:p>
    <w:tbl>
      <w:tblPr>
        <w:tblStyle w:val="36"/>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701"/>
        <w:gridCol w:w="5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jc w:val="center"/>
            </w:pPr>
            <w:r>
              <w:rPr>
                <w:rFonts w:hint="eastAsia" w:ascii="Times New Roman" w:hAnsi="Times New Roman" w:eastAsia="Times New Roman" w:cs="Times New Roman"/>
                <w:sz w:val="20"/>
                <w:szCs w:val="20"/>
              </w:rPr>
              <w:t>分类</w:t>
            </w:r>
          </w:p>
        </w:tc>
        <w:tc>
          <w:tcPr>
            <w:tcW w:w="1701" w:type="dxa"/>
            <w:vAlign w:val="top"/>
          </w:tcPr>
          <w:p>
            <w:pPr>
              <w:spacing w:before="120" w:after="120"/>
              <w:ind w:left="0" w:right="0"/>
              <w:jc w:val="center"/>
            </w:pPr>
            <w:r>
              <w:rPr>
                <w:rFonts w:hint="eastAsia" w:ascii="Times New Roman" w:hAnsi="Times New Roman" w:eastAsia="Times New Roman" w:cs="Times New Roman"/>
                <w:sz w:val="20"/>
                <w:szCs w:val="20"/>
              </w:rPr>
              <w:t>服务器</w:t>
            </w:r>
            <w:r>
              <w:rPr>
                <w:rFonts w:hint="default" w:ascii="Times New Roman" w:hAnsi="Times New Roman" w:eastAsia="Times New Roman" w:cs="Times New Roman"/>
                <w:sz w:val="20"/>
                <w:szCs w:val="20"/>
              </w:rPr>
              <w:t>数量</w:t>
            </w:r>
          </w:p>
        </w:tc>
        <w:tc>
          <w:tcPr>
            <w:tcW w:w="5153" w:type="dxa"/>
            <w:vAlign w:val="top"/>
          </w:tcPr>
          <w:p>
            <w:pPr>
              <w:spacing w:before="120" w:after="120"/>
              <w:ind w:left="0" w:right="0"/>
              <w:jc w:val="center"/>
            </w:pPr>
            <w:r>
              <w:rPr>
                <w:rFonts w:hint="eastAsia" w:ascii="Times New Roman" w:hAnsi="Times New Roman" w:eastAsia="Times New Roman" w:cs="Times New Roman"/>
                <w:sz w:val="20"/>
                <w:szCs w:val="20"/>
              </w:rPr>
              <w:t>单机</w:t>
            </w:r>
            <w:r>
              <w:rPr>
                <w:rFonts w:hint="default" w:ascii="Times New Roman" w:hAnsi="Times New Roman" w:eastAsia="Times New Roman" w:cs="Times New Roman"/>
                <w:sz w:val="20"/>
                <w:szCs w:val="20"/>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del w:id="1640" w:author="y" w:date="2015-01-19T17:54:00Z">
              <w:r>
                <w:rPr>
                  <w:rFonts w:hint="eastAsia" w:ascii="Times New Roman" w:hAnsi="Times New Roman" w:eastAsia="Times New Roman" w:cs="Times New Roman"/>
                  <w:sz w:val="20"/>
                  <w:szCs w:val="20"/>
                </w:rPr>
                <w:delText>协同</w:delText>
              </w:r>
            </w:del>
            <w:r>
              <w:rPr>
                <w:rFonts w:hint="eastAsia" w:ascii="Times New Roman" w:hAnsi="Times New Roman" w:eastAsia="Times New Roman" w:cs="Times New Roman"/>
                <w:sz w:val="20"/>
                <w:szCs w:val="20"/>
              </w:rPr>
              <w:t>应用服务</w:t>
            </w:r>
          </w:p>
        </w:tc>
        <w:tc>
          <w:tcPr>
            <w:tcW w:w="1701" w:type="dxa"/>
            <w:vAlign w:val="top"/>
          </w:tcPr>
          <w:p>
            <w:pPr>
              <w:spacing w:before="120" w:after="120"/>
              <w:ind w:left="0" w:right="0"/>
            </w:pPr>
            <w:r>
              <w:rPr>
                <w:rFonts w:hint="default" w:ascii="Times New Roman" w:hAnsi="Times New Roman" w:eastAsia="Times New Roman" w:cs="Times New Roman"/>
                <w:sz w:val="20"/>
                <w:szCs w:val="20"/>
              </w:rPr>
              <w:t>3</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2.13G/E7系列/32 核；内存：32GB；存储：1T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r>
              <w:rPr>
                <w:rFonts w:hint="eastAsia" w:ascii="Times New Roman" w:hAnsi="Times New Roman" w:eastAsia="Times New Roman" w:cs="Times New Roman"/>
                <w:sz w:val="20"/>
                <w:szCs w:val="20"/>
              </w:rPr>
              <w:t>数据库服务</w:t>
            </w:r>
          </w:p>
        </w:tc>
        <w:tc>
          <w:tcPr>
            <w:tcW w:w="1701" w:type="dxa"/>
            <w:vAlign w:val="top"/>
          </w:tcPr>
          <w:p>
            <w:pPr>
              <w:spacing w:before="120" w:after="120"/>
              <w:ind w:left="0" w:right="0"/>
            </w:pPr>
            <w:r>
              <w:rPr>
                <w:rFonts w:hint="default" w:ascii="Times New Roman" w:hAnsi="Times New Roman" w:eastAsia="Times New Roman" w:cs="Times New Roman"/>
                <w:sz w:val="20"/>
                <w:szCs w:val="20"/>
              </w:rPr>
              <w:t>2</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2.13G/E7系列/32 核；内存：</w:t>
            </w:r>
            <w:r>
              <w:rPr>
                <w:rFonts w:hint="default" w:ascii="Times New Roman" w:hAnsi="Times New Roman" w:eastAsia="Times New Roman" w:cs="Times New Roman"/>
                <w:sz w:val="20"/>
                <w:szCs w:val="20"/>
              </w:rPr>
              <w:t>64</w:t>
            </w:r>
            <w:r>
              <w:rPr>
                <w:rFonts w:hint="eastAsia" w:ascii="Times New Roman" w:hAnsi="Times New Roman" w:eastAsia="Times New Roman" w:cs="Times New Roman"/>
                <w:sz w:val="20"/>
                <w:szCs w:val="20"/>
              </w:rPr>
              <w:t>GB；存储：1T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r>
              <w:rPr>
                <w:rFonts w:hint="eastAsia" w:ascii="Times New Roman" w:hAnsi="Times New Roman" w:eastAsia="Times New Roman" w:cs="Times New Roman"/>
                <w:sz w:val="20"/>
                <w:szCs w:val="20"/>
              </w:rPr>
              <w:t>全文检索服务</w:t>
            </w:r>
          </w:p>
        </w:tc>
        <w:tc>
          <w:tcPr>
            <w:tcW w:w="1701" w:type="dxa"/>
            <w:vAlign w:val="top"/>
          </w:tcPr>
          <w:p>
            <w:pPr>
              <w:spacing w:before="120" w:after="120"/>
              <w:ind w:left="0" w:right="0"/>
            </w:pPr>
            <w:r>
              <w:rPr>
                <w:rFonts w:hint="default" w:ascii="Times New Roman" w:hAnsi="Times New Roman" w:eastAsia="Times New Roman" w:cs="Times New Roman"/>
                <w:sz w:val="20"/>
                <w:szCs w:val="20"/>
              </w:rPr>
              <w:t>1</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2.13G/E7系列/32 核；内存：32GB；存储：1T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r>
              <w:rPr>
                <w:rFonts w:hint="eastAsia" w:ascii="Times New Roman" w:hAnsi="Times New Roman" w:eastAsia="Times New Roman" w:cs="Times New Roman"/>
                <w:sz w:val="20"/>
                <w:szCs w:val="20"/>
              </w:rPr>
              <w:t>文件服务器</w:t>
            </w:r>
          </w:p>
        </w:tc>
        <w:tc>
          <w:tcPr>
            <w:tcW w:w="1701" w:type="dxa"/>
            <w:vAlign w:val="top"/>
          </w:tcPr>
          <w:p>
            <w:pPr>
              <w:spacing w:before="120" w:after="120"/>
              <w:ind w:left="0" w:right="0"/>
            </w:pPr>
            <w:r>
              <w:rPr>
                <w:rFonts w:hint="default" w:ascii="Times New Roman" w:hAnsi="Times New Roman" w:eastAsia="Times New Roman" w:cs="Times New Roman"/>
                <w:sz w:val="20"/>
                <w:szCs w:val="20"/>
              </w:rPr>
              <w:t>1</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2.13G/E7系列/16 核；内存：32GB；存储：1T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r>
              <w:rPr>
                <w:rFonts w:hint="eastAsia" w:ascii="Times New Roman" w:hAnsi="Times New Roman" w:eastAsia="Times New Roman" w:cs="Times New Roman"/>
                <w:sz w:val="20"/>
                <w:szCs w:val="20"/>
              </w:rPr>
              <w:t>M1 服务</w:t>
            </w:r>
          </w:p>
        </w:tc>
        <w:tc>
          <w:tcPr>
            <w:tcW w:w="1701" w:type="dxa"/>
            <w:vAlign w:val="top"/>
          </w:tcPr>
          <w:p>
            <w:pPr>
              <w:spacing w:before="120" w:after="120"/>
              <w:ind w:left="0" w:right="0"/>
            </w:pPr>
            <w:r>
              <w:rPr>
                <w:rFonts w:hint="default" w:ascii="Times New Roman" w:hAnsi="Times New Roman" w:eastAsia="Times New Roman" w:cs="Times New Roman"/>
                <w:sz w:val="20"/>
                <w:szCs w:val="20"/>
              </w:rPr>
              <w:t>2</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2.13G/E7系列/16 核；内存：32GB；存储：1T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r>
              <w:rPr>
                <w:rFonts w:hint="eastAsia" w:ascii="Times New Roman" w:hAnsi="Times New Roman" w:eastAsia="Times New Roman" w:cs="Times New Roman"/>
                <w:sz w:val="20"/>
                <w:szCs w:val="20"/>
              </w:rPr>
              <w:t>web 服务</w:t>
            </w:r>
          </w:p>
        </w:tc>
        <w:tc>
          <w:tcPr>
            <w:tcW w:w="1701" w:type="dxa"/>
            <w:vAlign w:val="top"/>
          </w:tcPr>
          <w:p>
            <w:pPr>
              <w:spacing w:before="120" w:after="120"/>
              <w:ind w:left="0" w:right="0"/>
            </w:pPr>
            <w:r>
              <w:rPr>
                <w:rFonts w:hint="default" w:ascii="Times New Roman" w:hAnsi="Times New Roman" w:eastAsia="Times New Roman" w:cs="Times New Roman"/>
                <w:sz w:val="20"/>
                <w:szCs w:val="20"/>
              </w:rPr>
              <w:t>2</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2.13G/E7系列/32 核；内存：32GB；存储：1T</w:t>
            </w:r>
          </w:p>
        </w:tc>
      </w:tr>
    </w:tbl>
    <w:p>
      <w:pPr>
        <w:pStyle w:val="39"/>
        <w:spacing w:before="156" w:after="156"/>
      </w:pPr>
    </w:p>
    <w:p>
      <w:pPr>
        <w:pStyle w:val="39"/>
        <w:spacing w:before="156" w:after="156"/>
      </w:pPr>
      <w:del w:id="1641" w:author="y" w:date="2015-01-19T17:55:00Z">
        <w:r>
          <w:rPr>
            <w:rFonts w:hint="eastAsia"/>
          </w:rPr>
          <w:delText>GCCP</w:delText>
        </w:r>
      </w:del>
      <w:ins w:id="1642" w:author="y" w:date="2015-01-19T17:55:00Z">
        <w:r>
          <w:rPr>
            <w:rFonts w:hint="eastAsia"/>
          </w:rPr>
          <w:t>电子政务网</w:t>
        </w:r>
      </w:ins>
      <w:r>
        <w:rPr>
          <w:rFonts w:hint="eastAsia"/>
        </w:rPr>
        <w:t>:</w:t>
      </w:r>
    </w:p>
    <w:tbl>
      <w:tblPr>
        <w:tblStyle w:val="36"/>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701"/>
        <w:gridCol w:w="5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jc w:val="center"/>
            </w:pPr>
            <w:r>
              <w:rPr>
                <w:rFonts w:hint="eastAsia" w:ascii="Times New Roman" w:hAnsi="Times New Roman" w:eastAsia="Times New Roman" w:cs="Times New Roman"/>
                <w:sz w:val="20"/>
                <w:szCs w:val="20"/>
              </w:rPr>
              <w:t>分类</w:t>
            </w:r>
          </w:p>
        </w:tc>
        <w:tc>
          <w:tcPr>
            <w:tcW w:w="1701" w:type="dxa"/>
            <w:vAlign w:val="top"/>
          </w:tcPr>
          <w:p>
            <w:pPr>
              <w:spacing w:before="120" w:after="120"/>
              <w:ind w:left="0" w:right="0"/>
              <w:jc w:val="center"/>
            </w:pPr>
            <w:r>
              <w:rPr>
                <w:rFonts w:hint="eastAsia" w:ascii="Times New Roman" w:hAnsi="Times New Roman" w:eastAsia="Times New Roman" w:cs="Times New Roman"/>
                <w:sz w:val="20"/>
                <w:szCs w:val="20"/>
              </w:rPr>
              <w:t>服务器</w:t>
            </w:r>
            <w:r>
              <w:rPr>
                <w:rFonts w:hint="default" w:ascii="Times New Roman" w:hAnsi="Times New Roman" w:eastAsia="Times New Roman" w:cs="Times New Roman"/>
                <w:sz w:val="20"/>
                <w:szCs w:val="20"/>
              </w:rPr>
              <w:t>数量</w:t>
            </w:r>
          </w:p>
        </w:tc>
        <w:tc>
          <w:tcPr>
            <w:tcW w:w="5153" w:type="dxa"/>
            <w:vAlign w:val="top"/>
          </w:tcPr>
          <w:p>
            <w:pPr>
              <w:spacing w:before="120" w:after="120"/>
              <w:ind w:left="0" w:right="0"/>
              <w:jc w:val="center"/>
            </w:pPr>
            <w:r>
              <w:rPr>
                <w:rFonts w:hint="eastAsia" w:ascii="Times New Roman" w:hAnsi="Times New Roman" w:eastAsia="Times New Roman" w:cs="Times New Roman"/>
                <w:sz w:val="20"/>
                <w:szCs w:val="20"/>
              </w:rPr>
              <w:t>单机</w:t>
            </w:r>
            <w:r>
              <w:rPr>
                <w:rFonts w:hint="default" w:ascii="Times New Roman" w:hAnsi="Times New Roman" w:eastAsia="Times New Roman" w:cs="Times New Roman"/>
                <w:sz w:val="20"/>
                <w:szCs w:val="20"/>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r>
              <w:rPr>
                <w:rFonts w:hint="eastAsia" w:ascii="Times New Roman" w:hAnsi="Times New Roman" w:eastAsia="Times New Roman" w:cs="Times New Roman"/>
                <w:sz w:val="20"/>
                <w:szCs w:val="20"/>
              </w:rPr>
              <w:t>组织</w:t>
            </w:r>
            <w:r>
              <w:rPr>
                <w:rFonts w:hint="default" w:ascii="Times New Roman" w:hAnsi="Times New Roman" w:eastAsia="Times New Roman" w:cs="Times New Roman"/>
                <w:sz w:val="20"/>
                <w:szCs w:val="20"/>
              </w:rPr>
              <w:t>架构服务</w:t>
            </w:r>
          </w:p>
        </w:tc>
        <w:tc>
          <w:tcPr>
            <w:tcW w:w="1701" w:type="dxa"/>
            <w:vAlign w:val="top"/>
          </w:tcPr>
          <w:p>
            <w:pPr>
              <w:spacing w:before="120" w:after="120"/>
              <w:ind w:left="0" w:right="0"/>
            </w:pPr>
            <w:r>
              <w:rPr>
                <w:rFonts w:hint="default" w:ascii="Times New Roman" w:hAnsi="Times New Roman" w:eastAsia="Times New Roman" w:cs="Times New Roman"/>
                <w:sz w:val="20"/>
                <w:szCs w:val="20"/>
              </w:rPr>
              <w:t>1</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2.13G/E7系列/32 核；内存：128GB；存储：320G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r>
              <w:rPr>
                <w:rFonts w:hint="eastAsia" w:ascii="Times New Roman" w:hAnsi="Times New Roman" w:eastAsia="Times New Roman" w:cs="Times New Roman"/>
                <w:sz w:val="20"/>
                <w:szCs w:val="20"/>
              </w:rPr>
              <w:t>门户服务</w:t>
            </w:r>
          </w:p>
        </w:tc>
        <w:tc>
          <w:tcPr>
            <w:tcW w:w="1701" w:type="dxa"/>
            <w:vAlign w:val="top"/>
          </w:tcPr>
          <w:p>
            <w:pPr>
              <w:spacing w:before="120" w:after="120"/>
              <w:ind w:left="0" w:right="0"/>
            </w:pPr>
            <w:r>
              <w:rPr>
                <w:rFonts w:hint="default" w:ascii="Times New Roman" w:hAnsi="Times New Roman" w:eastAsia="Times New Roman" w:cs="Times New Roman"/>
                <w:sz w:val="20"/>
                <w:szCs w:val="20"/>
              </w:rPr>
              <w:t>3</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2.13G/E7系列/32 核；内存：32GB；存储：1T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r>
              <w:rPr>
                <w:rFonts w:hint="eastAsia" w:ascii="Times New Roman" w:hAnsi="Times New Roman" w:eastAsia="Times New Roman" w:cs="Times New Roman"/>
                <w:sz w:val="20"/>
                <w:szCs w:val="20"/>
              </w:rPr>
              <w:t>交换服务</w:t>
            </w:r>
          </w:p>
        </w:tc>
        <w:tc>
          <w:tcPr>
            <w:tcW w:w="1701" w:type="dxa"/>
            <w:vAlign w:val="top"/>
          </w:tcPr>
          <w:p>
            <w:pPr>
              <w:spacing w:before="120" w:after="120"/>
              <w:ind w:left="0" w:right="0"/>
            </w:pPr>
            <w:r>
              <w:rPr>
                <w:rFonts w:hint="default" w:ascii="Times New Roman" w:hAnsi="Times New Roman" w:eastAsia="Times New Roman" w:cs="Times New Roman"/>
                <w:sz w:val="20"/>
                <w:szCs w:val="20"/>
              </w:rPr>
              <w:t>3</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2.13G/E7系列/32 核；内存：128GB；存储：500G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68" w:type="dxa"/>
            <w:vAlign w:val="top"/>
          </w:tcPr>
          <w:p>
            <w:pPr>
              <w:spacing w:before="120" w:after="120"/>
              <w:ind w:left="0" w:right="0"/>
            </w:pPr>
            <w:r>
              <w:rPr>
                <w:rFonts w:hint="eastAsia" w:ascii="Times New Roman" w:hAnsi="Times New Roman" w:eastAsia="Times New Roman" w:cs="Times New Roman"/>
                <w:sz w:val="20"/>
                <w:szCs w:val="20"/>
              </w:rPr>
              <w:t>W</w:t>
            </w:r>
            <w:r>
              <w:rPr>
                <w:rFonts w:hint="default" w:ascii="Times New Roman" w:hAnsi="Times New Roman" w:eastAsia="Times New Roman" w:cs="Times New Roman"/>
                <w:sz w:val="20"/>
                <w:szCs w:val="20"/>
              </w:rPr>
              <w:t>eb</w:t>
            </w:r>
            <w:r>
              <w:rPr>
                <w:rFonts w:hint="eastAsia" w:ascii="Times New Roman" w:hAnsi="Times New Roman" w:eastAsia="Times New Roman" w:cs="Times New Roman"/>
                <w:sz w:val="20"/>
                <w:szCs w:val="20"/>
              </w:rPr>
              <w:t>服务</w:t>
            </w:r>
          </w:p>
        </w:tc>
        <w:tc>
          <w:tcPr>
            <w:tcW w:w="1701" w:type="dxa"/>
            <w:vAlign w:val="top"/>
          </w:tcPr>
          <w:p>
            <w:pPr>
              <w:spacing w:before="120" w:after="120"/>
              <w:ind w:left="0" w:right="0"/>
            </w:pPr>
            <w:r>
              <w:rPr>
                <w:rFonts w:hint="default" w:ascii="Times New Roman" w:hAnsi="Times New Roman" w:eastAsia="Times New Roman" w:cs="Times New Roman"/>
                <w:sz w:val="20"/>
                <w:szCs w:val="20"/>
              </w:rPr>
              <w:t>2</w:t>
            </w:r>
          </w:p>
        </w:tc>
        <w:tc>
          <w:tcPr>
            <w:tcW w:w="5153" w:type="dxa"/>
            <w:vAlign w:val="top"/>
          </w:tcPr>
          <w:p>
            <w:pPr>
              <w:spacing w:before="120" w:after="120"/>
              <w:ind w:left="0" w:right="0"/>
            </w:pPr>
            <w:r>
              <w:rPr>
                <w:rFonts w:hint="eastAsia" w:ascii="Times New Roman" w:hAnsi="Times New Roman" w:eastAsia="Times New Roman" w:cs="Times New Roman"/>
                <w:sz w:val="20"/>
                <w:szCs w:val="20"/>
              </w:rPr>
              <w:t>2.13G/E7系列/32 核；内存：32GB；存储：500G</w:t>
            </w:r>
          </w:p>
        </w:tc>
      </w:tr>
    </w:tbl>
    <w:p>
      <w:pPr>
        <w:pStyle w:val="39"/>
        <w:spacing w:before="156" w:after="156"/>
        <w:rPr>
          <w:color w:val="FF0000"/>
          <w:rPrChange w:id="1643" w:author="y" w:date="2015-01-19T11:47:00Z">
            <w:rPr/>
          </w:rPrChange>
        </w:rPr>
      </w:pPr>
      <w:r>
        <w:rPr>
          <w:rFonts w:hint="eastAsia"/>
          <w:color w:val="FF0000"/>
          <w:rPrChange w:id="1644" w:author="y" w:date="2015-01-19T11:47:00Z">
            <w:rPr>
              <w:rFonts w:hint="eastAsia"/>
            </w:rPr>
          </w:rPrChange>
        </w:rPr>
        <w:t>门户：</w:t>
      </w:r>
    </w:p>
    <w:tbl>
      <w:tblPr>
        <w:tblStyle w:val="36"/>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701"/>
        <w:gridCol w:w="5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645" w:author="许胄资" w:date="2015-01-20T13:29:00Z"/>
        </w:trPr>
        <w:tc>
          <w:tcPr>
            <w:tcW w:w="1668" w:type="dxa"/>
            <w:vAlign w:val="top"/>
          </w:tcPr>
          <w:p>
            <w:pPr>
              <w:spacing w:before="120" w:after="120"/>
              <w:ind w:left="0" w:right="0"/>
              <w:jc w:val="center"/>
              <w:rPr>
                <w:ins w:id="1646" w:author="许胄资" w:date="2015-01-20T13:29:00Z"/>
                <w:rFonts w:hint="default" w:ascii="Times New Roman" w:hAnsi="Times New Roman" w:eastAsia="Times New Roman" w:cs="Times New Roman"/>
                <w:sz w:val="20"/>
                <w:szCs w:val="20"/>
              </w:rPr>
            </w:pPr>
            <w:ins w:id="1647" w:author="许胄资" w:date="2015-01-20T13:29:00Z">
              <w:r>
                <w:rPr>
                  <w:rFonts w:hint="eastAsia" w:ascii="Times New Roman" w:hAnsi="Times New Roman" w:eastAsia="Times New Roman" w:cs="Times New Roman"/>
                  <w:sz w:val="20"/>
                  <w:szCs w:val="20"/>
                </w:rPr>
                <w:t>分类</w:t>
              </w:r>
            </w:ins>
          </w:p>
        </w:tc>
        <w:tc>
          <w:tcPr>
            <w:tcW w:w="1701" w:type="dxa"/>
            <w:vAlign w:val="top"/>
          </w:tcPr>
          <w:p>
            <w:pPr>
              <w:spacing w:before="120" w:after="120"/>
              <w:ind w:left="0" w:right="0"/>
              <w:jc w:val="center"/>
              <w:rPr>
                <w:ins w:id="1648" w:author="许胄资" w:date="2015-01-20T13:29:00Z"/>
                <w:rFonts w:hint="default" w:ascii="Times New Roman" w:hAnsi="Times New Roman" w:eastAsia="Times New Roman" w:cs="Times New Roman"/>
                <w:sz w:val="20"/>
                <w:szCs w:val="20"/>
              </w:rPr>
            </w:pPr>
            <w:ins w:id="1649" w:author="许胄资" w:date="2015-01-20T13:29:00Z">
              <w:r>
                <w:rPr>
                  <w:rFonts w:hint="eastAsia" w:ascii="Times New Roman" w:hAnsi="Times New Roman" w:eastAsia="Times New Roman" w:cs="Times New Roman"/>
                  <w:sz w:val="20"/>
                  <w:szCs w:val="20"/>
                </w:rPr>
                <w:t>服务器</w:t>
              </w:r>
            </w:ins>
            <w:ins w:id="1650" w:author="许胄资" w:date="2015-01-20T13:29:00Z">
              <w:r>
                <w:rPr>
                  <w:rFonts w:hint="default" w:ascii="Times New Roman" w:hAnsi="Times New Roman" w:eastAsia="Times New Roman" w:cs="Times New Roman"/>
                  <w:sz w:val="20"/>
                  <w:szCs w:val="20"/>
                </w:rPr>
                <w:t>数量</w:t>
              </w:r>
            </w:ins>
          </w:p>
        </w:tc>
        <w:tc>
          <w:tcPr>
            <w:tcW w:w="5153" w:type="dxa"/>
            <w:vAlign w:val="top"/>
          </w:tcPr>
          <w:p>
            <w:pPr>
              <w:spacing w:before="120" w:after="120"/>
              <w:ind w:left="0" w:right="0"/>
              <w:jc w:val="center"/>
              <w:rPr>
                <w:ins w:id="1651" w:author="许胄资" w:date="2015-01-20T13:29:00Z"/>
                <w:rFonts w:hint="default" w:ascii="Times New Roman" w:hAnsi="Times New Roman" w:eastAsia="Times New Roman" w:cs="Times New Roman"/>
                <w:sz w:val="20"/>
                <w:szCs w:val="20"/>
              </w:rPr>
            </w:pPr>
            <w:ins w:id="1652" w:author="许胄资" w:date="2015-01-20T13:29:00Z">
              <w:r>
                <w:rPr>
                  <w:rFonts w:hint="eastAsia" w:ascii="Times New Roman" w:hAnsi="Times New Roman" w:eastAsia="Times New Roman" w:cs="Times New Roman"/>
                  <w:sz w:val="20"/>
                  <w:szCs w:val="20"/>
                </w:rPr>
                <w:t>单机</w:t>
              </w:r>
            </w:ins>
            <w:ins w:id="1653" w:author="许胄资" w:date="2015-01-20T13:29:00Z">
              <w:r>
                <w:rPr>
                  <w:rFonts w:hint="default" w:ascii="Times New Roman" w:hAnsi="Times New Roman" w:eastAsia="Times New Roman" w:cs="Times New Roman"/>
                  <w:sz w:val="20"/>
                  <w:szCs w:val="20"/>
                </w:rPr>
                <w:t>配置</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654" w:author="许胄资" w:date="2015-01-20T13:29:00Z"/>
        </w:trPr>
        <w:tc>
          <w:tcPr>
            <w:tcW w:w="1668" w:type="dxa"/>
            <w:vAlign w:val="top"/>
          </w:tcPr>
          <w:p>
            <w:pPr>
              <w:spacing w:before="120" w:after="120"/>
              <w:ind w:left="0" w:right="0"/>
              <w:rPr>
                <w:ins w:id="1655" w:author="许胄资" w:date="2015-01-20T13:29:00Z"/>
                <w:rFonts w:hint="default" w:ascii="Times New Roman" w:hAnsi="Times New Roman" w:eastAsia="Times New Roman" w:cs="Times New Roman"/>
                <w:sz w:val="20"/>
                <w:szCs w:val="20"/>
              </w:rPr>
            </w:pPr>
            <w:ins w:id="1656" w:author="许胄资" w:date="2015-01-20T13:29:00Z">
              <w:r>
                <w:rPr>
                  <w:rFonts w:hint="eastAsia" w:ascii="Times New Roman" w:hAnsi="Times New Roman" w:eastAsia="Times New Roman" w:cs="Times New Roman"/>
                  <w:sz w:val="20"/>
                  <w:szCs w:val="20"/>
                </w:rPr>
                <w:t>门户服务</w:t>
              </w:r>
            </w:ins>
          </w:p>
        </w:tc>
        <w:tc>
          <w:tcPr>
            <w:tcW w:w="1701" w:type="dxa"/>
            <w:vAlign w:val="top"/>
          </w:tcPr>
          <w:p>
            <w:pPr>
              <w:spacing w:before="120" w:after="120"/>
              <w:ind w:left="0" w:right="0"/>
              <w:rPr>
                <w:ins w:id="1657" w:author="许胄资" w:date="2015-01-20T13:29:00Z"/>
                <w:rFonts w:hint="eastAsia" w:ascii="Times New Roman" w:hAnsi="Times New Roman" w:eastAsia="仿宋" w:cs="Times New Roman"/>
                <w:sz w:val="20"/>
                <w:szCs w:val="20"/>
                <w:lang w:val="en-US" w:eastAsia="zh-CN"/>
              </w:rPr>
            </w:pPr>
            <w:ins w:id="1658" w:author="许胄资" w:date="2015-01-20T13:30:00Z">
              <w:r>
                <w:rPr>
                  <w:rFonts w:hint="eastAsia" w:ascii="Times New Roman" w:hAnsi="Times New Roman" w:eastAsia="Times New Roman" w:cs="Times New Roman"/>
                  <w:sz w:val="20"/>
                  <w:szCs w:val="20"/>
                  <w:lang w:val="en-US" w:eastAsia="zh-CN"/>
                </w:rPr>
                <w:t>10</w:t>
              </w:r>
            </w:ins>
          </w:p>
        </w:tc>
        <w:tc>
          <w:tcPr>
            <w:tcW w:w="5153" w:type="dxa"/>
            <w:vAlign w:val="top"/>
          </w:tcPr>
          <w:p>
            <w:pPr>
              <w:spacing w:before="120" w:after="120"/>
              <w:ind w:left="0" w:right="0"/>
              <w:rPr>
                <w:ins w:id="1659" w:author="许胄资" w:date="2015-01-20T13:29:00Z"/>
                <w:rFonts w:hint="default" w:ascii="Times New Roman" w:hAnsi="Times New Roman" w:eastAsia="Times New Roman" w:cs="Times New Roman"/>
                <w:sz w:val="20"/>
                <w:szCs w:val="20"/>
              </w:rPr>
            </w:pPr>
            <w:ins w:id="1660" w:author="许胄资" w:date="2015-01-20T13:30:00Z">
              <w:r>
                <w:rPr>
                  <w:rFonts w:hint="default" w:ascii="Times New Roman" w:hAnsi="Times New Roman" w:eastAsia="Times New Roman" w:cs="Times New Roman"/>
                  <w:kern w:val="2"/>
                  <w:sz w:val="20"/>
                  <w:szCs w:val="20"/>
                  <w:lang w:val="en-US" w:eastAsia="zh-CN" w:bidi="ar-SA"/>
                  <w:rPrChange w:id="1661" w:author="许胄资" w:date="2015-01-20T13:30:00Z">
                    <w:rPr>
                      <w:rFonts w:hint="eastAsia" w:ascii="仿宋_GB2312" w:hAnsi="Times New Roman" w:eastAsia="仿宋_GB2312" w:cs="Times New Roman"/>
                      <w:kern w:val="2"/>
                      <w:sz w:val="32"/>
                      <w:szCs w:val="32"/>
                      <w:lang w:val="en-US" w:eastAsia="zh-CN" w:bidi="ar-SA"/>
                    </w:rPr>
                  </w:rPrChange>
                </w:rPr>
                <w:t>CentOS6.5_x64, 8核CPU/64G内存/120G硬盘</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662" w:author="许胄资" w:date="2015-01-20T13:29:00Z"/>
        </w:trPr>
        <w:tc>
          <w:tcPr>
            <w:tcW w:w="1668" w:type="dxa"/>
            <w:vAlign w:val="top"/>
          </w:tcPr>
          <w:p>
            <w:pPr>
              <w:spacing w:before="120" w:after="120"/>
              <w:ind w:left="0" w:right="0"/>
              <w:rPr>
                <w:ins w:id="1663" w:author="许胄资" w:date="2015-01-20T13:29:00Z"/>
                <w:rFonts w:hint="default" w:ascii="Times New Roman" w:hAnsi="Times New Roman" w:eastAsia="Times New Roman" w:cs="Times New Roman"/>
                <w:sz w:val="20"/>
                <w:szCs w:val="20"/>
              </w:rPr>
            </w:pPr>
            <w:ins w:id="1664" w:author="许胄资" w:date="2015-01-20T13:29:00Z">
              <w:r>
                <w:rPr>
                  <w:rFonts w:hint="eastAsia" w:ascii="Times New Roman" w:hAnsi="Times New Roman" w:eastAsia="Times New Roman" w:cs="Times New Roman"/>
                  <w:sz w:val="20"/>
                  <w:szCs w:val="20"/>
                </w:rPr>
                <w:t>交换服务</w:t>
              </w:r>
            </w:ins>
          </w:p>
        </w:tc>
        <w:tc>
          <w:tcPr>
            <w:tcW w:w="1701" w:type="dxa"/>
            <w:vAlign w:val="top"/>
          </w:tcPr>
          <w:p>
            <w:pPr>
              <w:spacing w:before="120" w:after="120"/>
              <w:ind w:left="0" w:right="0"/>
              <w:rPr>
                <w:ins w:id="1665" w:author="许胄资" w:date="2015-01-20T13:29:00Z"/>
                <w:rFonts w:hint="default" w:ascii="Times New Roman" w:hAnsi="Times New Roman" w:eastAsia="Times New Roman" w:cs="Times New Roman"/>
                <w:sz w:val="20"/>
                <w:szCs w:val="20"/>
              </w:rPr>
            </w:pPr>
            <w:ins w:id="1666" w:author="许胄资" w:date="2015-01-20T13:29:00Z">
              <w:r>
                <w:rPr>
                  <w:rFonts w:hint="default" w:ascii="Times New Roman" w:hAnsi="Times New Roman" w:eastAsia="Times New Roman" w:cs="Times New Roman"/>
                  <w:sz w:val="20"/>
                  <w:szCs w:val="20"/>
                </w:rPr>
                <w:t>3</w:t>
              </w:r>
            </w:ins>
          </w:p>
        </w:tc>
        <w:tc>
          <w:tcPr>
            <w:tcW w:w="5153" w:type="dxa"/>
            <w:vAlign w:val="top"/>
          </w:tcPr>
          <w:p>
            <w:pPr>
              <w:spacing w:before="120" w:after="120"/>
              <w:ind w:left="0" w:right="0"/>
              <w:rPr>
                <w:ins w:id="1667" w:author="许胄资" w:date="2015-01-20T13:29:00Z"/>
                <w:rFonts w:hint="default" w:ascii="Times New Roman" w:hAnsi="Times New Roman" w:eastAsia="Times New Roman" w:cs="Times New Roman"/>
                <w:sz w:val="20"/>
                <w:szCs w:val="20"/>
              </w:rPr>
            </w:pPr>
            <w:ins w:id="1668" w:author="许胄资" w:date="2015-01-20T13:30:00Z">
              <w:r>
                <w:rPr>
                  <w:rFonts w:hint="eastAsia" w:ascii="仿宋_GB2312" w:hAnsi="Times New Roman" w:eastAsia="仿宋_GB2312" w:cs="Times New Roman"/>
                  <w:kern w:val="2"/>
                  <w:sz w:val="24"/>
                  <w:szCs w:val="24"/>
                  <w:lang w:val="en-US" w:eastAsia="zh-CN" w:bidi="ar-SA"/>
                </w:rPr>
                <w:t>CentOS6.5_x64, 8核CPU/64G内存/120G硬盘</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669" w:author="许胄资" w:date="2015-01-20T13:29:00Z"/>
        </w:trPr>
        <w:tc>
          <w:tcPr>
            <w:tcW w:w="1668" w:type="dxa"/>
            <w:vAlign w:val="top"/>
          </w:tcPr>
          <w:p>
            <w:pPr>
              <w:spacing w:before="120" w:after="120"/>
              <w:ind w:left="0" w:right="0"/>
              <w:rPr>
                <w:ins w:id="1670" w:author="许胄资" w:date="2015-01-20T13:29:00Z"/>
                <w:rFonts w:hint="default" w:ascii="Times New Roman" w:hAnsi="Times New Roman" w:eastAsia="Times New Roman" w:cs="Times New Roman"/>
                <w:sz w:val="20"/>
                <w:szCs w:val="20"/>
              </w:rPr>
            </w:pPr>
            <w:ins w:id="1671" w:author="许胄资" w:date="2015-01-20T13:29:00Z">
              <w:r>
                <w:rPr>
                  <w:rFonts w:hint="eastAsia" w:ascii="Times New Roman" w:hAnsi="Times New Roman" w:eastAsia="Times New Roman" w:cs="Times New Roman"/>
                  <w:sz w:val="20"/>
                  <w:szCs w:val="20"/>
                </w:rPr>
                <w:t>W</w:t>
              </w:r>
            </w:ins>
            <w:ins w:id="1672" w:author="许胄资" w:date="2015-01-20T13:29:00Z">
              <w:r>
                <w:rPr>
                  <w:rFonts w:hint="default" w:ascii="Times New Roman" w:hAnsi="Times New Roman" w:eastAsia="Times New Roman" w:cs="Times New Roman"/>
                  <w:sz w:val="20"/>
                  <w:szCs w:val="20"/>
                </w:rPr>
                <w:t>eb</w:t>
              </w:r>
            </w:ins>
            <w:ins w:id="1673" w:author="许胄资" w:date="2015-01-20T13:29:00Z">
              <w:r>
                <w:rPr>
                  <w:rFonts w:hint="eastAsia" w:ascii="Times New Roman" w:hAnsi="Times New Roman" w:eastAsia="Times New Roman" w:cs="Times New Roman"/>
                  <w:sz w:val="20"/>
                  <w:szCs w:val="20"/>
                </w:rPr>
                <w:t>服务</w:t>
              </w:r>
            </w:ins>
          </w:p>
        </w:tc>
        <w:tc>
          <w:tcPr>
            <w:tcW w:w="1701" w:type="dxa"/>
            <w:vAlign w:val="top"/>
          </w:tcPr>
          <w:p>
            <w:pPr>
              <w:spacing w:before="120" w:after="120"/>
              <w:ind w:left="0" w:right="0"/>
              <w:rPr>
                <w:ins w:id="1674" w:author="许胄资" w:date="2015-01-20T13:29:00Z"/>
                <w:rFonts w:hint="eastAsia" w:ascii="Times New Roman" w:hAnsi="Times New Roman" w:eastAsia="仿宋" w:cs="Times New Roman"/>
                <w:sz w:val="20"/>
                <w:szCs w:val="20"/>
                <w:lang w:eastAsia="zh-CN"/>
              </w:rPr>
            </w:pPr>
            <w:ins w:id="1675" w:author="许胄资" w:date="2015-01-20T13:31:00Z">
              <w:r>
                <w:rPr>
                  <w:rFonts w:hint="eastAsia" w:ascii="Times New Roman" w:hAnsi="Times New Roman" w:eastAsia="Times New Roman" w:cs="Times New Roman"/>
                  <w:sz w:val="20"/>
                  <w:szCs w:val="20"/>
                  <w:lang w:val="en-US" w:eastAsia="zh-CN"/>
                </w:rPr>
                <w:t>3</w:t>
              </w:r>
            </w:ins>
          </w:p>
        </w:tc>
        <w:tc>
          <w:tcPr>
            <w:tcW w:w="5153" w:type="dxa"/>
            <w:vAlign w:val="top"/>
          </w:tcPr>
          <w:p>
            <w:pPr>
              <w:spacing w:before="120" w:after="120"/>
              <w:ind w:left="0" w:right="0"/>
              <w:rPr>
                <w:ins w:id="1676" w:author="许胄资" w:date="2015-01-20T13:29:00Z"/>
                <w:rFonts w:hint="default" w:ascii="Times New Roman" w:hAnsi="Times New Roman" w:eastAsia="Times New Roman" w:cs="Times New Roman"/>
                <w:sz w:val="20"/>
                <w:szCs w:val="20"/>
              </w:rPr>
            </w:pPr>
            <w:ins w:id="1677" w:author="许胄资" w:date="2015-01-20T13:30:00Z">
              <w:r>
                <w:rPr>
                  <w:rFonts w:hint="eastAsia" w:ascii="仿宋_GB2312" w:hAnsi="Times New Roman" w:eastAsia="仿宋_GB2312" w:cs="Times New Roman"/>
                  <w:kern w:val="2"/>
                  <w:sz w:val="24"/>
                  <w:szCs w:val="24"/>
                  <w:lang w:val="en-US" w:eastAsia="zh-CN" w:bidi="ar-SA"/>
                </w:rPr>
                <w:t>CentOS6.5_x64, 8核CPU/64G内存/120G硬盘</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678" w:author="许胄资" w:date="2015-01-20T13:31:00Z"/>
        </w:trPr>
        <w:tc>
          <w:tcPr>
            <w:tcW w:w="1668" w:type="dxa"/>
            <w:vAlign w:val="top"/>
          </w:tcPr>
          <w:p>
            <w:pPr>
              <w:spacing w:before="120" w:after="120"/>
              <w:ind w:left="0" w:right="0"/>
              <w:rPr>
                <w:ins w:id="1679" w:author="许胄资" w:date="2015-01-20T13:31:00Z"/>
                <w:rFonts w:hint="eastAsia" w:ascii="Times New Roman" w:hAnsi="Times New Roman" w:eastAsia="仿宋" w:cs="Times New Roman"/>
                <w:sz w:val="20"/>
                <w:szCs w:val="20"/>
                <w:lang w:eastAsia="zh-CN"/>
              </w:rPr>
            </w:pPr>
            <w:ins w:id="1680" w:author="许胄资" w:date="2015-01-20T13:31:00Z">
              <w:r>
                <w:rPr>
                  <w:rFonts w:hint="eastAsia" w:ascii="Times New Roman" w:hAnsi="Times New Roman" w:eastAsia="Times New Roman" w:cs="Times New Roman"/>
                  <w:sz w:val="20"/>
                  <w:szCs w:val="20"/>
                  <w:lang w:eastAsia="zh-CN"/>
                </w:rPr>
                <w:t>缓存服务</w:t>
              </w:r>
            </w:ins>
          </w:p>
        </w:tc>
        <w:tc>
          <w:tcPr>
            <w:tcW w:w="1701" w:type="dxa"/>
            <w:vAlign w:val="top"/>
          </w:tcPr>
          <w:p>
            <w:pPr>
              <w:spacing w:before="120" w:after="120"/>
              <w:ind w:left="0" w:right="0"/>
              <w:rPr>
                <w:ins w:id="1681" w:author="许胄资" w:date="2015-01-20T13:31:00Z"/>
                <w:rFonts w:hint="eastAsia" w:ascii="Times New Roman" w:hAnsi="Times New Roman" w:eastAsia="Times New Roman" w:cs="Times New Roman"/>
                <w:sz w:val="20"/>
                <w:szCs w:val="20"/>
                <w:lang w:val="en-US" w:eastAsia="zh-CN"/>
              </w:rPr>
            </w:pPr>
            <w:ins w:id="1682" w:author="许胄资" w:date="2015-01-20T13:31:00Z">
              <w:r>
                <w:rPr>
                  <w:rFonts w:hint="eastAsia" w:ascii="Times New Roman" w:hAnsi="Times New Roman" w:eastAsia="Times New Roman" w:cs="Times New Roman"/>
                  <w:sz w:val="20"/>
                  <w:szCs w:val="20"/>
                  <w:lang w:val="en-US" w:eastAsia="zh-CN"/>
                </w:rPr>
                <w:t>6</w:t>
              </w:r>
            </w:ins>
          </w:p>
        </w:tc>
        <w:tc>
          <w:tcPr>
            <w:tcW w:w="5153" w:type="dxa"/>
            <w:vAlign w:val="top"/>
          </w:tcPr>
          <w:p>
            <w:pPr>
              <w:spacing w:before="120" w:after="120"/>
              <w:ind w:left="0" w:right="0"/>
              <w:rPr>
                <w:ins w:id="1683" w:author="许胄资" w:date="2015-01-20T13:31:00Z"/>
                <w:rFonts w:hint="eastAsia" w:ascii="仿宋_GB2312" w:hAnsi="Times New Roman" w:eastAsia="仿宋_GB2312" w:cs="Times New Roman"/>
                <w:kern w:val="2"/>
                <w:sz w:val="24"/>
                <w:szCs w:val="24"/>
                <w:lang w:val="en-US" w:eastAsia="zh-CN" w:bidi="ar-SA"/>
              </w:rPr>
            </w:pPr>
            <w:ins w:id="1684" w:author="许胄资" w:date="2015-01-20T13:31:00Z">
              <w:r>
                <w:rPr>
                  <w:rFonts w:hint="eastAsia" w:ascii="仿宋_GB2312" w:hAnsi="Times New Roman" w:eastAsia="仿宋_GB2312" w:cs="Times New Roman"/>
                  <w:kern w:val="2"/>
                  <w:sz w:val="24"/>
                  <w:szCs w:val="24"/>
                  <w:lang w:val="en-US" w:eastAsia="zh-CN" w:bidi="ar-SA"/>
                </w:rPr>
                <w:t>CentOS6.5_x64, 8核CPU/64G内存/120G硬盘</w:t>
              </w:r>
            </w:ins>
          </w:p>
        </w:tc>
      </w:tr>
    </w:tbl>
    <w:p>
      <w:pPr>
        <w:pStyle w:val="39"/>
        <w:spacing w:before="156" w:after="156"/>
        <w:ind w:firstLine="420"/>
        <w:rPr>
          <w:ins w:id="1686" w:author="许胄资" w:date="2015-01-20T13:31:00Z"/>
          <w:rFonts w:hint="eastAsia" w:eastAsia="仿宋"/>
          <w:lang w:eastAsia="zh-CN"/>
        </w:rPr>
        <w:pPrChange w:id="1685" w:author="许胄资" w:date="2015-01-20T13:31:00Z">
          <w:pPr>
            <w:pStyle w:val="39"/>
          </w:pPr>
        </w:pPrChange>
      </w:pPr>
      <w:ins w:id="1687" w:author="许胄资" w:date="2015-01-20T13:31:00Z">
        <w:r>
          <w:rPr>
            <w:rFonts w:hint="eastAsia"/>
            <w:lang w:eastAsia="zh-CN"/>
          </w:rPr>
          <w:t>统一认证：</w:t>
        </w:r>
      </w:ins>
    </w:p>
    <w:tbl>
      <w:tblPr>
        <w:tblStyle w:val="36"/>
        <w:tblW w:w="85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68"/>
        <w:gridCol w:w="1701"/>
        <w:gridCol w:w="5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688" w:author="许胄资" w:date="2015-01-20T13:31:00Z"/>
        </w:trPr>
        <w:tc>
          <w:tcPr>
            <w:tcW w:w="1668" w:type="dxa"/>
            <w:vAlign w:val="top"/>
          </w:tcPr>
          <w:p>
            <w:pPr>
              <w:spacing w:before="120" w:after="120"/>
              <w:ind w:left="0" w:right="0"/>
              <w:jc w:val="center"/>
              <w:rPr>
                <w:ins w:id="1689" w:author="许胄资" w:date="2015-01-20T13:31:00Z"/>
                <w:rFonts w:hint="default" w:ascii="Times New Roman" w:hAnsi="Times New Roman" w:eastAsia="Times New Roman" w:cs="Times New Roman"/>
                <w:sz w:val="20"/>
                <w:szCs w:val="20"/>
              </w:rPr>
            </w:pPr>
            <w:ins w:id="1690" w:author="许胄资" w:date="2015-01-20T13:31:00Z">
              <w:r>
                <w:rPr>
                  <w:rFonts w:hint="eastAsia" w:ascii="Times New Roman" w:hAnsi="Times New Roman" w:eastAsia="Times New Roman" w:cs="Times New Roman"/>
                  <w:sz w:val="20"/>
                  <w:szCs w:val="20"/>
                </w:rPr>
                <w:t>分类</w:t>
              </w:r>
            </w:ins>
          </w:p>
        </w:tc>
        <w:tc>
          <w:tcPr>
            <w:tcW w:w="1701" w:type="dxa"/>
            <w:vAlign w:val="top"/>
          </w:tcPr>
          <w:p>
            <w:pPr>
              <w:spacing w:before="120" w:after="120"/>
              <w:ind w:left="0" w:right="0"/>
              <w:jc w:val="center"/>
              <w:rPr>
                <w:ins w:id="1691" w:author="许胄资" w:date="2015-01-20T13:31:00Z"/>
                <w:rFonts w:hint="default" w:ascii="Times New Roman" w:hAnsi="Times New Roman" w:eastAsia="Times New Roman" w:cs="Times New Roman"/>
                <w:sz w:val="20"/>
                <w:szCs w:val="20"/>
              </w:rPr>
            </w:pPr>
            <w:ins w:id="1692" w:author="许胄资" w:date="2015-01-20T13:31:00Z">
              <w:r>
                <w:rPr>
                  <w:rFonts w:hint="eastAsia" w:ascii="Times New Roman" w:hAnsi="Times New Roman" w:eastAsia="Times New Roman" w:cs="Times New Roman"/>
                  <w:sz w:val="20"/>
                  <w:szCs w:val="20"/>
                </w:rPr>
                <w:t>服务器</w:t>
              </w:r>
            </w:ins>
            <w:ins w:id="1693" w:author="许胄资" w:date="2015-01-20T13:31:00Z">
              <w:r>
                <w:rPr>
                  <w:rFonts w:hint="default" w:ascii="Times New Roman" w:hAnsi="Times New Roman" w:eastAsia="Times New Roman" w:cs="Times New Roman"/>
                  <w:sz w:val="20"/>
                  <w:szCs w:val="20"/>
                </w:rPr>
                <w:t>数量</w:t>
              </w:r>
            </w:ins>
          </w:p>
        </w:tc>
        <w:tc>
          <w:tcPr>
            <w:tcW w:w="5153" w:type="dxa"/>
            <w:vAlign w:val="top"/>
          </w:tcPr>
          <w:p>
            <w:pPr>
              <w:spacing w:before="120" w:after="120"/>
              <w:ind w:left="0" w:right="0"/>
              <w:jc w:val="center"/>
              <w:rPr>
                <w:ins w:id="1694" w:author="许胄资" w:date="2015-01-20T13:31:00Z"/>
                <w:rFonts w:hint="default" w:ascii="Times New Roman" w:hAnsi="Times New Roman" w:eastAsia="Times New Roman" w:cs="Times New Roman"/>
                <w:sz w:val="20"/>
                <w:szCs w:val="20"/>
              </w:rPr>
            </w:pPr>
            <w:ins w:id="1695" w:author="许胄资" w:date="2015-01-20T13:31:00Z">
              <w:r>
                <w:rPr>
                  <w:rFonts w:hint="eastAsia" w:ascii="Times New Roman" w:hAnsi="Times New Roman" w:eastAsia="Times New Roman" w:cs="Times New Roman"/>
                  <w:sz w:val="20"/>
                  <w:szCs w:val="20"/>
                </w:rPr>
                <w:t>单机</w:t>
              </w:r>
            </w:ins>
            <w:ins w:id="1696" w:author="许胄资" w:date="2015-01-20T13:31:00Z">
              <w:r>
                <w:rPr>
                  <w:rFonts w:hint="default" w:ascii="Times New Roman" w:hAnsi="Times New Roman" w:eastAsia="Times New Roman" w:cs="Times New Roman"/>
                  <w:sz w:val="20"/>
                  <w:szCs w:val="20"/>
                </w:rPr>
                <w:t>配置</w:t>
              </w:r>
            </w:ins>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ins w:id="1697" w:author="许胄资" w:date="2015-01-20T13:31:00Z"/>
        </w:trPr>
        <w:tc>
          <w:tcPr>
            <w:tcW w:w="1668" w:type="dxa"/>
            <w:vAlign w:val="top"/>
          </w:tcPr>
          <w:p>
            <w:pPr>
              <w:spacing w:before="120" w:after="120"/>
              <w:ind w:left="0" w:right="0"/>
              <w:rPr>
                <w:ins w:id="1698" w:author="许胄资" w:date="2015-01-20T13:31:00Z"/>
                <w:rFonts w:hint="default" w:ascii="Times New Roman" w:hAnsi="Times New Roman" w:eastAsia="Times New Roman" w:cs="Times New Roman"/>
                <w:sz w:val="20"/>
                <w:szCs w:val="20"/>
              </w:rPr>
            </w:pPr>
            <w:ins w:id="1699" w:author="许胄资" w:date="2015-01-20T13:31:00Z">
              <w:r>
                <w:rPr>
                  <w:rFonts w:hint="eastAsia" w:ascii="Times New Roman" w:hAnsi="Times New Roman" w:eastAsia="Times New Roman" w:cs="Times New Roman"/>
                  <w:sz w:val="20"/>
                  <w:szCs w:val="20"/>
                  <w:lang w:eastAsia="zh-CN"/>
                </w:rPr>
                <w:t>统一认证</w:t>
              </w:r>
            </w:ins>
            <w:ins w:id="1700" w:author="许胄资" w:date="2015-01-20T13:31:00Z">
              <w:r>
                <w:rPr>
                  <w:rFonts w:hint="eastAsia" w:ascii="Times New Roman" w:hAnsi="Times New Roman" w:eastAsia="Times New Roman" w:cs="Times New Roman"/>
                  <w:sz w:val="20"/>
                  <w:szCs w:val="20"/>
                </w:rPr>
                <w:t>服务</w:t>
              </w:r>
            </w:ins>
          </w:p>
        </w:tc>
        <w:tc>
          <w:tcPr>
            <w:tcW w:w="1701" w:type="dxa"/>
            <w:vAlign w:val="top"/>
          </w:tcPr>
          <w:p>
            <w:pPr>
              <w:spacing w:before="120" w:after="120"/>
              <w:ind w:left="0" w:right="0"/>
              <w:rPr>
                <w:ins w:id="1701" w:author="许胄资" w:date="2015-01-20T13:31:00Z"/>
                <w:rFonts w:hint="eastAsia" w:ascii="Times New Roman" w:hAnsi="Times New Roman" w:eastAsia="仿宋" w:cs="Times New Roman"/>
                <w:sz w:val="20"/>
                <w:szCs w:val="20"/>
                <w:lang w:val="en-US" w:eastAsia="zh-CN"/>
              </w:rPr>
            </w:pPr>
            <w:ins w:id="1702" w:author="许胄资" w:date="2015-01-20T13:31:00Z">
              <w:r>
                <w:rPr>
                  <w:rFonts w:hint="eastAsia" w:ascii="Times New Roman" w:hAnsi="Times New Roman" w:eastAsia="Times New Roman" w:cs="Times New Roman"/>
                  <w:sz w:val="20"/>
                  <w:szCs w:val="20"/>
                  <w:lang w:val="en-US" w:eastAsia="zh-CN"/>
                </w:rPr>
                <w:t>5</w:t>
              </w:r>
            </w:ins>
          </w:p>
        </w:tc>
        <w:tc>
          <w:tcPr>
            <w:tcW w:w="5153" w:type="dxa"/>
            <w:vAlign w:val="top"/>
          </w:tcPr>
          <w:p>
            <w:pPr>
              <w:spacing w:before="120" w:after="120"/>
              <w:ind w:left="0" w:right="0"/>
              <w:rPr>
                <w:ins w:id="1703" w:author="许胄资" w:date="2015-01-20T13:31:00Z"/>
                <w:rFonts w:hint="default" w:ascii="Times New Roman" w:hAnsi="Times New Roman" w:eastAsia="Times New Roman" w:cs="Times New Roman"/>
                <w:sz w:val="20"/>
                <w:szCs w:val="20"/>
              </w:rPr>
            </w:pPr>
            <w:ins w:id="1704" w:author="许胄资" w:date="2015-01-20T13:31:00Z">
              <w:r>
                <w:rPr>
                  <w:rFonts w:hint="eastAsia" w:ascii="仿宋_GB2312" w:hAnsi="Times New Roman" w:eastAsia="仿宋_GB2312" w:cs="Times New Roman"/>
                  <w:kern w:val="2"/>
                  <w:sz w:val="24"/>
                  <w:szCs w:val="24"/>
                  <w:lang w:val="en-US" w:eastAsia="zh-CN" w:bidi="ar-SA"/>
                </w:rPr>
                <w:t>CentOS6.5_x64, 8核CPU/64G内存/120G硬盘</w:t>
              </w:r>
            </w:ins>
          </w:p>
        </w:tc>
      </w:tr>
    </w:tbl>
    <w:p>
      <w:pPr>
        <w:pStyle w:val="39"/>
        <w:spacing w:before="156" w:after="156"/>
        <w:ind w:firstLine="0"/>
        <w:pPrChange w:id="1705" w:author="许胄资" w:date="2015-01-20T13:29:00Z">
          <w:pPr>
            <w:pStyle w:val="39"/>
          </w:pPr>
        </w:pPrChange>
      </w:pPr>
    </w:p>
    <w:p>
      <w:pPr>
        <w:pStyle w:val="3"/>
        <w:spacing w:before="312" w:after="156"/>
      </w:pPr>
      <w:bookmarkStart w:id="301" w:name="_Toc407110463"/>
      <w:bookmarkStart w:id="302" w:name="_Toc407110735"/>
      <w:bookmarkStart w:id="303" w:name="_Toc407110803"/>
      <w:bookmarkStart w:id="304" w:name="_Toc407119597"/>
      <w:r>
        <w:t>数据处理和存储系统建设</w:t>
      </w:r>
      <w:r>
        <w:rPr>
          <w:rFonts w:hint="eastAsia"/>
        </w:rPr>
        <w:t>方案</w:t>
      </w:r>
      <w:bookmarkEnd w:id="301"/>
      <w:bookmarkEnd w:id="302"/>
      <w:bookmarkEnd w:id="303"/>
      <w:bookmarkEnd w:id="304"/>
    </w:p>
    <w:p>
      <w:pPr>
        <w:pStyle w:val="4"/>
        <w:jc w:val="both"/>
      </w:pPr>
      <w:r>
        <w:t>集群</w:t>
      </w:r>
      <w:r>
        <w:rPr>
          <w:rFonts w:hint="eastAsia"/>
        </w:rPr>
        <w:t>存储</w:t>
      </w:r>
      <w:r>
        <w:t>方案</w:t>
      </w:r>
    </w:p>
    <w:p>
      <w:pPr>
        <w:ind w:firstLine="420"/>
      </w:pPr>
      <w:r>
        <w:rPr>
          <w:rFonts w:hint="eastAsia"/>
        </w:rPr>
        <w:t>单个</w:t>
      </w:r>
      <w:r>
        <w:t>G6</w:t>
      </w:r>
      <w:r>
        <w:rPr>
          <w:rFonts w:hint="eastAsia"/>
        </w:rPr>
        <w:t>节点可以</w:t>
      </w:r>
      <w:r>
        <w:t>部署为集群，</w:t>
      </w:r>
      <w:r>
        <w:rPr>
          <w:rFonts w:hint="eastAsia"/>
        </w:rPr>
        <w:t>其中</w:t>
      </w:r>
      <w:r>
        <w:t>的</w:t>
      </w:r>
      <w:r>
        <w:rPr>
          <w:rFonts w:hint="eastAsia"/>
        </w:rPr>
        <w:t>数据存储</w:t>
      </w:r>
      <w:r>
        <w:t>包括</w:t>
      </w:r>
      <w:r>
        <w:rPr>
          <w:rFonts w:hint="eastAsia"/>
        </w:rPr>
        <w:t>存放</w:t>
      </w:r>
      <w:r>
        <w:t>结构化数据的</w:t>
      </w:r>
      <w:r>
        <w:rPr>
          <w:rFonts w:hint="eastAsia"/>
        </w:rPr>
        <w:t>数据库服务器</w:t>
      </w:r>
      <w:r>
        <w:t>和数据库</w:t>
      </w:r>
      <w:r>
        <w:rPr>
          <w:rFonts w:hint="eastAsia"/>
        </w:rPr>
        <w:t>磁盘阵列</w:t>
      </w:r>
      <w:r>
        <w:t>，以及</w:t>
      </w:r>
      <w:r>
        <w:rPr>
          <w:rFonts w:hint="eastAsia"/>
        </w:rPr>
        <w:t>存储</w:t>
      </w:r>
      <w:r>
        <w:t>文件数据</w:t>
      </w:r>
      <w:r>
        <w:rPr>
          <w:rFonts w:hint="eastAsia"/>
        </w:rPr>
        <w:t>的</w:t>
      </w:r>
      <w:r>
        <w:t>文件磁盘</w:t>
      </w:r>
      <w:r>
        <w:rPr>
          <w:rFonts w:hint="eastAsia"/>
        </w:rPr>
        <w:t>阵列</w:t>
      </w:r>
      <w:r>
        <w:t>，如下图。</w:t>
      </w:r>
    </w:p>
    <w:p>
      <w:pPr>
        <w:widowControl/>
        <w:snapToGrid w:val="0"/>
        <w:spacing w:before="240" w:after="240" w:line="360" w:lineRule="auto"/>
        <w:rPr>
          <w:rFonts w:ascii="仿宋" w:hAnsi="仿宋"/>
          <w:color w:val="FF0000"/>
          <w:kern w:val="0"/>
        </w:rPr>
      </w:pPr>
      <w:r>
        <w:rPr>
          <w:rFonts w:ascii="Times New Roman" w:hAnsi="Times New Roman" w:eastAsia="仿宋" w:cs="Times New Roman"/>
          <w:kern w:val="2"/>
          <w:sz w:val="24"/>
          <w:szCs w:val="24"/>
          <w:lang w:val="en-US" w:eastAsia="zh-CN" w:bidi="ar-SA"/>
        </w:rPr>
        <w:pict>
          <v:shape id="图片 2" o:spid="_x0000_s1064" type="#_x0000_t75" style="height:428.75pt;width:441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pStyle w:val="4"/>
        <w:jc w:val="both"/>
      </w:pPr>
      <w:r>
        <w:rPr>
          <w:rFonts w:hint="eastAsia"/>
        </w:rPr>
        <w:t>加密</w:t>
      </w:r>
      <w:r>
        <w:t>存储</w:t>
      </w:r>
    </w:p>
    <w:p>
      <w:pPr>
        <w:pStyle w:val="39"/>
        <w:spacing w:before="156" w:after="156"/>
      </w:pPr>
      <w:r>
        <w:rPr>
          <w:rFonts w:hint="eastAsia"/>
        </w:rPr>
        <w:t>对非结构化数据（文件和附件）存储采用加密措施，分为中度和深度加密，采用MD5加密算法，适合不同安全级别的数据存储加密。</w:t>
      </w:r>
    </w:p>
    <w:p>
      <w:pPr>
        <w:pStyle w:val="39"/>
        <w:spacing w:before="156" w:after="156"/>
      </w:pPr>
      <w:r>
        <w:t>数据存储方面采取两道机制进行的保护，一是系统提供的访问权限控制，二是数据的加密存放。而在本方案中采取了更高级别的安全防护，就是数据的加密保存。</w:t>
      </w:r>
    </w:p>
    <w:p>
      <w:pPr>
        <w:pStyle w:val="39"/>
        <w:spacing w:before="156" w:after="156"/>
      </w:pPr>
      <w:r>
        <w:t>所有公文在数据库里面都是经过</w:t>
      </w:r>
      <w:r>
        <w:rPr>
          <w:rFonts w:hint="eastAsia"/>
        </w:rPr>
        <w:t>128</w:t>
      </w:r>
      <w:r>
        <w:t>位加密再存储的，即使恶意访问者窃取了数据库管理员的密码，但是他看到的只是加密后产生的乱码。</w:t>
      </w:r>
    </w:p>
    <w:p>
      <w:pPr>
        <w:pStyle w:val="39"/>
        <w:spacing w:before="156" w:after="156"/>
      </w:pPr>
      <w:r>
        <w:t>数据存取范围控制，关键保密信息细化到记录（Record）一级，涉及金额保密则细化到字段（Field）一级。</w:t>
      </w:r>
    </w:p>
    <w:p>
      <w:pPr>
        <w:widowControl/>
        <w:snapToGrid w:val="0"/>
        <w:spacing w:before="240" w:after="240" w:line="360" w:lineRule="auto"/>
        <w:rPr>
          <w:rFonts w:ascii="仿宋" w:hAnsi="仿宋"/>
          <w:color w:val="FF0000"/>
          <w:kern w:val="0"/>
        </w:rPr>
      </w:pPr>
    </w:p>
    <w:p>
      <w:pPr>
        <w:pStyle w:val="3"/>
        <w:spacing w:before="312" w:after="156"/>
        <w:rPr>
          <w:color w:val="FF0000"/>
          <w:rPrChange w:id="1706" w:author="y" w:date="2015-01-19T11:48:00Z">
            <w:rPr/>
          </w:rPrChange>
        </w:rPr>
      </w:pPr>
      <w:bookmarkStart w:id="305" w:name="_Toc407110464"/>
      <w:bookmarkStart w:id="306" w:name="_Toc407110736"/>
      <w:bookmarkStart w:id="307" w:name="_Toc407110804"/>
      <w:bookmarkStart w:id="308" w:name="_Toc407119598"/>
      <w:r>
        <w:rPr>
          <w:color w:val="FF0000"/>
          <w:rPrChange w:id="1707" w:author="y" w:date="2015-01-19T11:48:00Z">
            <w:rPr/>
          </w:rPrChange>
        </w:rPr>
        <w:t>终端系统建设方案</w:t>
      </w:r>
      <w:bookmarkEnd w:id="305"/>
      <w:bookmarkEnd w:id="306"/>
      <w:bookmarkEnd w:id="307"/>
      <w:bookmarkEnd w:id="308"/>
    </w:p>
    <w:p>
      <w:pPr>
        <w:pStyle w:val="38"/>
        <w:widowControl/>
        <w:numPr>
          <w:ilvl w:val="0"/>
          <w:numId w:val="14"/>
        </w:numPr>
        <w:snapToGrid w:val="0"/>
        <w:spacing w:before="240" w:after="240" w:line="360" w:lineRule="auto"/>
        <w:rPr>
          <w:rFonts w:ascii="仿宋" w:hAnsi="仿宋"/>
          <w:color w:val="FF0000"/>
          <w:kern w:val="0"/>
        </w:rPr>
      </w:pPr>
      <w:r>
        <w:rPr>
          <w:rFonts w:ascii="仿宋" w:hAnsi="仿宋"/>
          <w:color w:val="FF0000"/>
          <w:kern w:val="0"/>
        </w:rPr>
        <w:t>终端系统建设方案：对于配置大量终端系统的大型政务业务系统，提出终端系统设计方案，设计人机交互界面，确定终端设备配置方案。</w:t>
      </w:r>
    </w:p>
    <w:p>
      <w:pPr>
        <w:widowControl/>
        <w:snapToGrid w:val="0"/>
        <w:spacing w:before="240" w:after="240" w:line="360" w:lineRule="auto"/>
        <w:rPr>
          <w:rFonts w:ascii="仿宋" w:hAnsi="仿宋"/>
          <w:color w:val="FF0000"/>
          <w:kern w:val="0"/>
        </w:rPr>
      </w:pPr>
    </w:p>
    <w:p>
      <w:pPr>
        <w:pStyle w:val="3"/>
        <w:spacing w:before="312" w:after="156"/>
      </w:pPr>
      <w:bookmarkStart w:id="309" w:name="_Toc407110465"/>
      <w:bookmarkStart w:id="310" w:name="_Toc407110737"/>
      <w:bookmarkStart w:id="311" w:name="_Toc407110805"/>
      <w:bookmarkStart w:id="312" w:name="_Toc407119599"/>
      <w:r>
        <w:rPr>
          <w:rFonts w:hint="eastAsia"/>
        </w:rPr>
        <w:t>网络</w:t>
      </w:r>
      <w:r>
        <w:t>系统建设方案</w:t>
      </w:r>
      <w:bookmarkEnd w:id="309"/>
      <w:bookmarkEnd w:id="310"/>
      <w:bookmarkEnd w:id="311"/>
      <w:bookmarkEnd w:id="312"/>
    </w:p>
    <w:p>
      <w:pPr>
        <w:pStyle w:val="38"/>
        <w:widowControl/>
        <w:numPr>
          <w:ilvl w:val="0"/>
          <w:numId w:val="14"/>
        </w:numPr>
        <w:snapToGrid w:val="0"/>
        <w:spacing w:before="240" w:after="240" w:line="360" w:lineRule="auto"/>
        <w:rPr>
          <w:del w:id="1708" w:author="y" w:date="2015-01-19T11:48:00Z"/>
          <w:rFonts w:ascii="仿宋" w:hAnsi="仿宋" w:cs="Arial"/>
          <w:color w:val="FF0000"/>
          <w:kern w:val="0"/>
        </w:rPr>
      </w:pPr>
      <w:del w:id="1709" w:author="y" w:date="2015-01-19T11:48:00Z">
        <w:r>
          <w:rPr>
            <w:rFonts w:ascii="仿宋" w:hAnsi="仿宋"/>
            <w:color w:val="FF0000"/>
            <w:kern w:val="0"/>
          </w:rPr>
          <w:delText>网络系统建设方案：详述各个网络系统的结构、技术特征、网络带宽、主</w:delText>
        </w:r>
      </w:del>
      <w:del w:id="1710" w:author="y" w:date="2015-01-19T11:48:00Z">
        <w:r>
          <w:rPr>
            <w:rFonts w:ascii="仿宋" w:hAnsi="仿宋" w:cs="Arial"/>
            <w:color w:val="FF0000"/>
            <w:kern w:val="0"/>
          </w:rPr>
          <w:delText>要网络及网管设备选型</w:delText>
        </w:r>
      </w:del>
      <w:del w:id="1711" w:author="y" w:date="2015-01-19T11:48:00Z">
        <w:r>
          <w:rPr>
            <w:rFonts w:hint="eastAsia" w:ascii="仿宋" w:hAnsi="仿宋" w:cs="Arial"/>
            <w:color w:val="FF0000"/>
            <w:kern w:val="0"/>
          </w:rPr>
          <w:delText>，绘制网络拓朴图。</w:delText>
        </w:r>
      </w:del>
    </w:p>
    <w:p>
      <w:pPr>
        <w:pStyle w:val="39"/>
        <w:spacing w:before="156" w:after="156"/>
      </w:pPr>
      <w:r>
        <w:rPr>
          <w:rFonts w:hint="eastAsia"/>
        </w:rPr>
        <w:t>整个系统包括</w:t>
      </w:r>
      <w:r>
        <w:t>客户端、</w:t>
      </w:r>
      <w:r>
        <w:rPr>
          <w:rFonts w:hint="eastAsia"/>
        </w:rPr>
        <w:t>负载</w:t>
      </w:r>
      <w:r>
        <w:t>均衡器、应用服务器、数据库服务器、</w:t>
      </w:r>
      <w:r>
        <w:rPr>
          <w:rFonts w:hint="eastAsia"/>
        </w:rPr>
        <w:t>存储</w:t>
      </w:r>
      <w:r>
        <w:t>系统</w:t>
      </w:r>
      <w:r>
        <w:rPr>
          <w:rFonts w:hint="eastAsia"/>
        </w:rPr>
        <w:t>等，其</w:t>
      </w:r>
      <w:r>
        <w:t>网络的逻辑结构如下。</w:t>
      </w:r>
    </w:p>
    <w:p>
      <w:pPr>
        <w:pStyle w:val="39"/>
        <w:spacing w:before="156" w:after="156"/>
        <w:ind w:firstLine="0"/>
        <w:jc w:val="center"/>
        <w:rPr>
          <w:color w:val="FF0000"/>
        </w:rPr>
      </w:pPr>
      <w:r>
        <w:rPr>
          <w:rFonts w:ascii="Times New Roman" w:hAnsi="Times New Roman" w:eastAsia="仿宋" w:cs="Times New Roman"/>
          <w:color w:val="FF0000"/>
          <w:kern w:val="2"/>
          <w:sz w:val="24"/>
          <w:szCs w:val="24"/>
          <w:lang w:val="en-US" w:eastAsia="zh-CN" w:bidi="ar-SA"/>
        </w:rPr>
        <w:pict>
          <v:shape id="Picture 3" o:spid="_x0000_s1065" type="#_x0000_t75" style="height:254.25pt;width:375.7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pStyle w:val="39"/>
        <w:spacing w:before="156" w:after="156"/>
        <w:rPr>
          <w:color w:val="FF0000"/>
        </w:rPr>
      </w:pPr>
      <w:r>
        <w:rPr>
          <w:rFonts w:hint="eastAsia"/>
        </w:rPr>
        <w:t>整个</w:t>
      </w:r>
      <w:r>
        <w:t>系统</w:t>
      </w:r>
      <w:r>
        <w:rPr>
          <w:rFonts w:hint="eastAsia"/>
        </w:rPr>
        <w:t>包括了</w:t>
      </w:r>
      <w:r>
        <w:t>G6</w:t>
      </w:r>
      <w:r>
        <w:rPr>
          <w:rFonts w:hint="eastAsia"/>
        </w:rPr>
        <w:t>、交换</w:t>
      </w:r>
      <w:r>
        <w:t>系统</w:t>
      </w:r>
      <w:r>
        <w:rPr>
          <w:rFonts w:hint="eastAsia"/>
        </w:rPr>
        <w:t>、</w:t>
      </w:r>
      <w:r>
        <w:t>普通</w:t>
      </w:r>
      <w:r>
        <w:rPr>
          <w:rFonts w:hint="eastAsia"/>
        </w:rPr>
        <w:t>用户</w:t>
      </w:r>
      <w:r>
        <w:t>的</w:t>
      </w:r>
      <w:r>
        <w:rPr>
          <w:rFonts w:hint="eastAsia"/>
        </w:rPr>
        <w:t>网络</w:t>
      </w:r>
      <w:r>
        <w:t>拓扑图如下。</w:t>
      </w:r>
    </w:p>
    <w:p>
      <w:pPr>
        <w:pStyle w:val="39"/>
        <w:spacing w:before="156" w:after="156"/>
        <w:ind w:firstLine="0"/>
        <w:jc w:val="center"/>
        <w:rPr>
          <w:color w:val="FF0000"/>
        </w:rPr>
      </w:pPr>
      <w:r>
        <w:rPr>
          <w:rFonts w:ascii="Times New Roman" w:hAnsi="Times New Roman" w:eastAsia="仿宋" w:cs="Times New Roman"/>
          <w:kern w:val="2"/>
          <w:sz w:val="24"/>
          <w:szCs w:val="24"/>
          <w:lang w:val="en-US" w:eastAsia="zh-CN" w:bidi="ar-SA"/>
        </w:rPr>
        <w:pict>
          <v:shape id="图片 21" o:spid="_x0000_s1066" type="#_x0000_t75" style="height:297.75pt;width:387.1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39"/>
        <w:spacing w:before="156" w:after="156"/>
      </w:pPr>
    </w:p>
    <w:p>
      <w:pPr>
        <w:pStyle w:val="39"/>
        <w:spacing w:before="156" w:after="156"/>
      </w:pPr>
    </w:p>
    <w:p>
      <w:pPr>
        <w:pStyle w:val="3"/>
        <w:spacing w:before="312" w:after="156"/>
      </w:pPr>
      <w:bookmarkStart w:id="313" w:name="_Toc407110466"/>
      <w:bookmarkStart w:id="314" w:name="_Toc407110738"/>
      <w:bookmarkStart w:id="315" w:name="_Toc407110806"/>
      <w:bookmarkStart w:id="316" w:name="_Toc407119600"/>
      <w:r>
        <w:t>安全系统建设方案</w:t>
      </w:r>
      <w:bookmarkEnd w:id="313"/>
      <w:bookmarkEnd w:id="314"/>
      <w:bookmarkEnd w:id="315"/>
      <w:bookmarkEnd w:id="316"/>
    </w:p>
    <w:p>
      <w:pPr>
        <w:pStyle w:val="38"/>
        <w:widowControl/>
        <w:numPr>
          <w:ilvl w:val="0"/>
          <w:numId w:val="14"/>
        </w:numPr>
        <w:snapToGrid w:val="0"/>
        <w:spacing w:before="240" w:after="240" w:line="360" w:lineRule="auto"/>
        <w:rPr>
          <w:del w:id="1712" w:author="y" w:date="2015-01-19T11:48:00Z"/>
          <w:rFonts w:ascii="仿宋" w:hAnsi="仿宋"/>
          <w:color w:val="FF0000"/>
          <w:kern w:val="0"/>
        </w:rPr>
      </w:pPr>
      <w:del w:id="1713" w:author="y" w:date="2015-01-19T11:48:00Z">
        <w:r>
          <w:rPr>
            <w:rFonts w:ascii="仿宋" w:hAnsi="仿宋"/>
            <w:color w:val="FF0000"/>
            <w:kern w:val="0"/>
          </w:rPr>
          <w:delText>安全系统建设方案：结合业务需求分析安全风险隐患，明确系统的安全域划分，确定系统的安全等级，制定安全策略，提出安全解决方案和主要软硬件设备选型。</w:delText>
        </w:r>
      </w:del>
    </w:p>
    <w:p>
      <w:pPr>
        <w:pStyle w:val="39"/>
        <w:spacing w:before="156" w:after="156"/>
      </w:pPr>
      <w:r>
        <w:rPr>
          <w:rFonts w:hint="eastAsia"/>
        </w:rPr>
        <w:t>平台设计了体系化的安全架构，设计了系统安全体系、信息安全体系、安全服务体系，从访问、数据存储、网络、系统管理方和移动办公安全面全面构建安全保障。</w:t>
      </w:r>
    </w:p>
    <w:p>
      <w:pPr>
        <w:pStyle w:val="39"/>
        <w:spacing w:before="156" w:after="156"/>
        <w:ind w:firstLine="0"/>
        <w:jc w:val="center"/>
      </w:pPr>
      <w:r>
        <w:rPr>
          <w:rFonts w:ascii="Times New Roman" w:hAnsi="Times New Roman" w:eastAsia="仿宋" w:cs="Times New Roman"/>
          <w:kern w:val="2"/>
          <w:sz w:val="24"/>
          <w:szCs w:val="24"/>
          <w:lang w:val="en-US" w:eastAsia="zh-CN" w:bidi="ar-SA"/>
        </w:rPr>
        <w:pict>
          <v:shape id="图片 1" o:spid="_x0000_s1067" type="#_x0000_t75" style="height:311.1pt;width:412.3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pStyle w:val="39"/>
        <w:spacing w:before="156" w:after="156"/>
      </w:pPr>
    </w:p>
    <w:p>
      <w:pPr>
        <w:pStyle w:val="4"/>
        <w:jc w:val="both"/>
      </w:pPr>
      <w:bookmarkStart w:id="317" w:name="_Toc388889381"/>
      <w:bookmarkStart w:id="318" w:name="_Toc405373034"/>
      <w:bookmarkStart w:id="319" w:name="_Toc406753074"/>
      <w:r>
        <w:rPr>
          <w:rFonts w:hint="eastAsia"/>
        </w:rPr>
        <w:t>访问安全</w:t>
      </w:r>
      <w:bookmarkEnd w:id="317"/>
      <w:bookmarkEnd w:id="318"/>
      <w:bookmarkEnd w:id="319"/>
    </w:p>
    <w:p>
      <w:pPr>
        <w:pStyle w:val="39"/>
        <w:spacing w:before="156" w:after="156"/>
      </w:pPr>
      <w:r>
        <w:t>身份确认对于</w:t>
      </w:r>
      <w:del w:id="1714" w:author="y" w:date="2015-01-19T17:55:00Z">
        <w:r>
          <w:rPr/>
          <w:delText>协同</w:delText>
        </w:r>
      </w:del>
      <w:r>
        <w:t>办公系统来说有两重含义，一是用户身份的确认，二是服务器身份的确认。</w:t>
      </w:r>
    </w:p>
    <w:p>
      <w:pPr>
        <w:pStyle w:val="39"/>
        <w:spacing w:before="156" w:after="156"/>
      </w:pPr>
      <w:r>
        <w:t>用户身份确认是通过个人数字证书和密码得以保证，使系统确认用户没有被冒认。同时通过和公文内部记录以及日志功能的结合，实现操作的不可抵赖性。</w:t>
      </w:r>
    </w:p>
    <w:p>
      <w:pPr>
        <w:pStyle w:val="39"/>
        <w:spacing w:before="156" w:after="156"/>
      </w:pPr>
      <w:r>
        <w:t>而服务器的身份认证也是非常重要的技术之一，这是因为已经出现很多利用冒认服务器身份骗取用户密码和投放木马程序的黑客技术。通过PKI结构下的服务器认证技术，确保服务器的身份也是确认无误的，同时在该服务器下载的各种控件也是通过该服务器签名，为用户和机器双方都建立起了良好的信任关系，这对于</w:t>
      </w:r>
      <w:r>
        <w:rPr>
          <w:rFonts w:hint="eastAsia"/>
        </w:rPr>
        <w:t>政务统一办公平台安全</w:t>
      </w:r>
      <w:r>
        <w:t>会有非常重要的意义。</w:t>
      </w:r>
    </w:p>
    <w:p>
      <w:pPr>
        <w:pStyle w:val="39"/>
        <w:spacing w:before="156" w:after="156"/>
      </w:pPr>
      <w:r>
        <w:rPr>
          <w:rFonts w:hint="eastAsia"/>
        </w:rPr>
        <w:t>访问安全包括身份认证、登录密码验证、加密锁和CA（数字签名）认证等安全策略。</w:t>
      </w:r>
    </w:p>
    <w:p>
      <w:pPr>
        <w:pStyle w:val="39"/>
        <w:spacing w:before="156" w:after="156"/>
      </w:pPr>
    </w:p>
    <w:p>
      <w:pPr>
        <w:pStyle w:val="4"/>
        <w:jc w:val="both"/>
      </w:pPr>
      <w:bookmarkStart w:id="320" w:name="_Toc388889382"/>
      <w:bookmarkStart w:id="321" w:name="_Toc405373035"/>
      <w:bookmarkStart w:id="322" w:name="_Toc406753075"/>
      <w:bookmarkStart w:id="323" w:name="_Toc336442152"/>
      <w:r>
        <w:rPr>
          <w:rFonts w:hint="eastAsia"/>
        </w:rPr>
        <w:t>数据加密</w:t>
      </w:r>
      <w:bookmarkEnd w:id="320"/>
      <w:bookmarkEnd w:id="321"/>
      <w:bookmarkEnd w:id="322"/>
    </w:p>
    <w:p>
      <w:pPr>
        <w:pStyle w:val="39"/>
        <w:spacing w:before="156" w:after="156"/>
      </w:pPr>
      <w:r>
        <w:rPr>
          <w:rFonts w:hint="eastAsia"/>
        </w:rPr>
        <w:t>数据在传输支持</w:t>
      </w:r>
      <w:r>
        <w:t>128</w:t>
      </w:r>
      <w:r>
        <w:rPr>
          <w:rFonts w:hint="eastAsia"/>
        </w:rPr>
        <w:t>位加密，支持从浏览器到服务器之间机密信息的高强度加密传输，从而有效地防止了机密文件信息在文件传递过程中的非法窃取和非法篡改，保证了文件的机密性和完整性。</w:t>
      </w:r>
    </w:p>
    <w:p>
      <w:pPr>
        <w:pStyle w:val="39"/>
        <w:spacing w:before="156" w:after="156"/>
      </w:pPr>
      <w:r>
        <w:rPr>
          <w:rFonts w:hint="eastAsia"/>
        </w:rPr>
        <w:t>对数据（文件和附件）存储采用加密措施，分为中度和深度加密，采用MD5加密算法，适合不同安全级别的数据存储加密。</w:t>
      </w:r>
    </w:p>
    <w:p>
      <w:pPr>
        <w:pStyle w:val="39"/>
        <w:spacing w:before="156" w:after="156"/>
      </w:pPr>
      <w:r>
        <w:t>数据存储方面采取两道机制进行的保护，一是系统提供的访问权限控制，二是数据的加密存放。而在本方案中采取了更高级别的安全防护，就是数据的加密保存。</w:t>
      </w:r>
    </w:p>
    <w:p>
      <w:pPr>
        <w:pStyle w:val="39"/>
        <w:spacing w:before="156" w:after="156"/>
      </w:pPr>
      <w:r>
        <w:t>所有公文在数据库里面都是经过</w:t>
      </w:r>
      <w:r>
        <w:rPr>
          <w:rFonts w:hint="eastAsia"/>
        </w:rPr>
        <w:t>128</w:t>
      </w:r>
      <w:r>
        <w:t>位加密再存储的，即使恶意访问者窃取了数据库管理员的密码，但是他看到的只是加密后产生的乱码。</w:t>
      </w:r>
    </w:p>
    <w:p>
      <w:pPr>
        <w:pStyle w:val="39"/>
        <w:spacing w:before="156" w:after="156"/>
      </w:pPr>
      <w:r>
        <w:t>数据存取范围控制，关键保密信息细化到记录（Record）一级，涉及金额保密则细化到字段（Field）一级。</w:t>
      </w:r>
    </w:p>
    <w:p>
      <w:pPr>
        <w:pStyle w:val="39"/>
        <w:spacing w:before="156" w:after="156"/>
      </w:pPr>
      <w:r>
        <w:t>数据发布到网页上以后能确保完整性，网页的信息内容可以具有防打印、防复制、防另存的控制。</w:t>
      </w:r>
    </w:p>
    <w:p>
      <w:pPr>
        <w:pStyle w:val="39"/>
        <w:spacing w:before="156" w:after="156"/>
      </w:pPr>
    </w:p>
    <w:p>
      <w:pPr>
        <w:pStyle w:val="4"/>
        <w:jc w:val="both"/>
      </w:pPr>
      <w:bookmarkStart w:id="324" w:name="_Toc388889383"/>
      <w:bookmarkStart w:id="325" w:name="_Toc405373036"/>
      <w:bookmarkStart w:id="326" w:name="_Toc406753076"/>
      <w:r>
        <w:rPr>
          <w:rFonts w:hint="eastAsia"/>
        </w:rPr>
        <w:t>网络安全</w:t>
      </w:r>
      <w:bookmarkEnd w:id="324"/>
      <w:bookmarkEnd w:id="325"/>
      <w:bookmarkEnd w:id="326"/>
    </w:p>
    <w:p>
      <w:pPr>
        <w:pStyle w:val="38"/>
        <w:numPr>
          <w:ilvl w:val="0"/>
          <w:numId w:val="15"/>
        </w:numPr>
        <w:spacing w:line="360" w:lineRule="auto"/>
        <w:jc w:val="both"/>
        <w:rPr>
          <w:rFonts w:ascii="仿宋" w:hAnsi="仿宋"/>
        </w:rPr>
      </w:pPr>
      <w:r>
        <w:rPr>
          <w:rFonts w:hint="eastAsia" w:ascii="仿宋" w:hAnsi="仿宋"/>
        </w:rPr>
        <w:t>通道访问加密</w:t>
      </w:r>
    </w:p>
    <w:p>
      <w:pPr>
        <w:pStyle w:val="39"/>
        <w:spacing w:before="156" w:after="156"/>
      </w:pPr>
      <w:r>
        <w:rPr>
          <w:rFonts w:hint="eastAsia"/>
        </w:rPr>
        <w:t>实现</w:t>
      </w:r>
      <w:r>
        <w:t>HTTPS</w:t>
      </w:r>
      <w:r>
        <w:rPr>
          <w:rFonts w:hint="eastAsia"/>
        </w:rPr>
        <w:t>通道访问加密和防</w:t>
      </w:r>
      <w:r>
        <w:t>DOS</w:t>
      </w:r>
      <w:r>
        <w:rPr>
          <w:rFonts w:hint="eastAsia"/>
        </w:rPr>
        <w:t>攻击，记录访问请求日志，通过</w:t>
      </w:r>
      <w:r>
        <w:t>HTTPS</w:t>
      </w:r>
      <w:r>
        <w:rPr>
          <w:rFonts w:hint="eastAsia"/>
        </w:rPr>
        <w:t>保证传输信息加密安全性。同时可以防止蜘蛛爬虫的信息采样。</w:t>
      </w:r>
    </w:p>
    <w:p>
      <w:pPr>
        <w:pStyle w:val="38"/>
        <w:numPr>
          <w:ilvl w:val="0"/>
          <w:numId w:val="15"/>
        </w:numPr>
        <w:spacing w:line="360" w:lineRule="auto"/>
        <w:jc w:val="both"/>
        <w:rPr>
          <w:rFonts w:ascii="仿宋" w:hAnsi="仿宋"/>
        </w:rPr>
      </w:pPr>
      <w:r>
        <w:rPr>
          <w:rFonts w:hint="eastAsia" w:ascii="仿宋" w:hAnsi="仿宋"/>
        </w:rPr>
        <w:t>VPN和安全网关</w:t>
      </w:r>
    </w:p>
    <w:p>
      <w:pPr>
        <w:pStyle w:val="39"/>
        <w:spacing w:before="156" w:after="156"/>
      </w:pPr>
      <w:r>
        <w:rPr>
          <w:rFonts w:hint="eastAsia"/>
        </w:rPr>
        <w:t>采用虚拟专用网络，安全网关设备，保障网络传输安全。</w:t>
      </w:r>
    </w:p>
    <w:p>
      <w:pPr>
        <w:pStyle w:val="38"/>
        <w:numPr>
          <w:ilvl w:val="0"/>
          <w:numId w:val="15"/>
        </w:numPr>
        <w:spacing w:line="360" w:lineRule="auto"/>
        <w:jc w:val="both"/>
        <w:rPr>
          <w:rFonts w:ascii="仿宋" w:hAnsi="仿宋"/>
        </w:rPr>
      </w:pPr>
      <w:r>
        <w:rPr>
          <w:rFonts w:hint="eastAsia" w:ascii="仿宋" w:hAnsi="仿宋"/>
        </w:rPr>
        <w:t>防火墙、入侵检测、防DOSS攻击、防病毒软件等安全防护系统。</w:t>
      </w:r>
    </w:p>
    <w:p>
      <w:pPr>
        <w:pStyle w:val="39"/>
        <w:spacing w:before="156" w:after="156"/>
      </w:pPr>
      <w:r>
        <w:rPr>
          <w:rFonts w:hint="eastAsia"/>
        </w:rPr>
        <w:t>构建网络安全防护体系。</w:t>
      </w:r>
    </w:p>
    <w:p>
      <w:pPr>
        <w:pStyle w:val="38"/>
        <w:numPr>
          <w:ilvl w:val="0"/>
          <w:numId w:val="15"/>
        </w:numPr>
        <w:spacing w:line="360" w:lineRule="auto"/>
        <w:jc w:val="both"/>
        <w:rPr>
          <w:rFonts w:ascii="仿宋" w:hAnsi="仿宋"/>
        </w:rPr>
      </w:pPr>
      <w:r>
        <w:rPr>
          <w:rFonts w:hint="eastAsia" w:ascii="仿宋" w:hAnsi="仿宋"/>
        </w:rPr>
        <w:t>加密机和加密机</w:t>
      </w:r>
    </w:p>
    <w:p>
      <w:pPr>
        <w:pStyle w:val="39"/>
        <w:spacing w:before="156" w:after="156"/>
      </w:pPr>
      <w:r>
        <w:rPr>
          <w:rFonts w:hint="eastAsia"/>
        </w:rPr>
        <w:t>涉密网络可以按照等级防护要求，使用经过国家安全认证的加密机。非涉密网络选择使用商秘机。</w:t>
      </w:r>
    </w:p>
    <w:p>
      <w:pPr>
        <w:pStyle w:val="39"/>
        <w:spacing w:before="156" w:after="156"/>
      </w:pPr>
    </w:p>
    <w:bookmarkEnd w:id="323"/>
    <w:p>
      <w:pPr>
        <w:pStyle w:val="4"/>
        <w:jc w:val="both"/>
      </w:pPr>
      <w:bookmarkStart w:id="327" w:name="_Toc388889384"/>
      <w:bookmarkStart w:id="328" w:name="_Toc405373037"/>
      <w:bookmarkStart w:id="329" w:name="_Toc406753077"/>
      <w:bookmarkStart w:id="330" w:name="_Toc336442141"/>
      <w:r>
        <w:rPr>
          <w:rFonts w:hint="eastAsia"/>
        </w:rPr>
        <w:t>大并发稳定运行</w:t>
      </w:r>
      <w:bookmarkEnd w:id="327"/>
      <w:bookmarkEnd w:id="328"/>
      <w:bookmarkEnd w:id="329"/>
    </w:p>
    <w:p>
      <w:pPr>
        <w:pStyle w:val="39"/>
        <w:spacing w:before="156" w:after="156"/>
      </w:pPr>
      <w:r>
        <w:rPr>
          <w:rFonts w:hint="eastAsia"/>
        </w:rPr>
        <w:t>重建之后，平台将覆盖全省各市、自治州人民政府，贵安新区管委会，各县（市、区、特区）人民政府，省政府各部门、各直属机构、各有关单位，注册人数将达到20万，并发达到5万。</w:t>
      </w:r>
      <w:r>
        <w:t>保证系统平稳运行</w:t>
      </w:r>
      <w:r>
        <w:rPr>
          <w:rFonts w:hint="eastAsia"/>
        </w:rPr>
        <w:t>措施</w:t>
      </w:r>
      <w:r>
        <w:t>：</w:t>
      </w:r>
    </w:p>
    <w:p>
      <w:pPr>
        <w:spacing w:line="360" w:lineRule="auto"/>
        <w:ind w:firstLine="480"/>
        <w:rPr>
          <w:rFonts w:ascii="仿宋" w:hAnsi="仿宋"/>
        </w:rPr>
      </w:pPr>
      <w:r>
        <w:rPr>
          <w:rFonts w:ascii="仿宋" w:hAnsi="仿宋"/>
        </w:rPr>
        <w:t>1</w:t>
      </w:r>
      <w:r>
        <w:rPr>
          <w:rFonts w:hint="eastAsia" w:ascii="仿宋" w:hAnsi="仿宋"/>
        </w:rPr>
        <w:t>、个人登录时系统根据应用服务器的运行状态，及请求发起时的响应时间判断应用服务系统的繁忙程度，自动分配对应的应用服务器；</w:t>
      </w:r>
    </w:p>
    <w:p>
      <w:pPr>
        <w:spacing w:line="360" w:lineRule="auto"/>
        <w:ind w:firstLine="480"/>
        <w:rPr>
          <w:rFonts w:ascii="仿宋" w:hAnsi="仿宋"/>
        </w:rPr>
      </w:pPr>
      <w:r>
        <w:rPr>
          <w:rFonts w:hint="eastAsia" w:ascii="仿宋" w:hAnsi="仿宋"/>
        </w:rPr>
        <w:t>2、应用服务器在接受某个人的登录请求之后，根据该人员的组织属性，调用对应的数据库连接，应用服务器可以无限添加；</w:t>
      </w:r>
    </w:p>
    <w:p>
      <w:pPr>
        <w:spacing w:line="360" w:lineRule="auto"/>
        <w:ind w:firstLine="480"/>
        <w:rPr>
          <w:rFonts w:ascii="仿宋" w:hAnsi="仿宋"/>
        </w:rPr>
      </w:pPr>
      <w:r>
        <w:rPr>
          <w:rFonts w:hint="eastAsia" w:ascii="仿宋" w:hAnsi="仿宋"/>
        </w:rPr>
        <w:t>3、数据目录服务是根据组织架构设计的，一个数据服务可以面向多个应用服务，当数据服务出现瓶颈时，可增加对应存储。</w:t>
      </w:r>
    </w:p>
    <w:p>
      <w:pPr>
        <w:spacing w:line="360" w:lineRule="auto"/>
        <w:ind w:firstLine="480"/>
        <w:rPr>
          <w:rFonts w:ascii="仿宋" w:hAnsi="仿宋"/>
        </w:rPr>
      </w:pPr>
    </w:p>
    <w:p>
      <w:pPr>
        <w:pStyle w:val="4"/>
        <w:jc w:val="both"/>
      </w:pPr>
      <w:bookmarkStart w:id="331" w:name="_Toc388889385"/>
      <w:bookmarkStart w:id="332" w:name="_Toc405373038"/>
      <w:bookmarkStart w:id="333" w:name="_Toc406753078"/>
      <w:r>
        <w:t>系统管理</w:t>
      </w:r>
      <w:bookmarkEnd w:id="330"/>
      <w:r>
        <w:rPr>
          <w:rFonts w:hint="eastAsia"/>
        </w:rPr>
        <w:t>安全</w:t>
      </w:r>
      <w:bookmarkEnd w:id="331"/>
      <w:bookmarkEnd w:id="332"/>
      <w:bookmarkEnd w:id="333"/>
    </w:p>
    <w:p>
      <w:pPr>
        <w:pStyle w:val="39"/>
        <w:spacing w:before="156" w:after="156"/>
      </w:pPr>
      <w:r>
        <w:rPr>
          <w:rFonts w:hint="eastAsia"/>
        </w:rPr>
        <w:t>系统的后台管理模块仅对管理员开放，分为系统管理员、组织管理员、审计管理员等，针对不同的下属单位还可设置单独的管理员。为不同权限的用户提供不同的后台管理服务。权限控制、日志管理三个角度来满足用户日常对系统维护的需求。</w:t>
      </w:r>
    </w:p>
    <w:p>
      <w:pPr>
        <w:pStyle w:val="39"/>
        <w:spacing w:before="156" w:after="156"/>
      </w:pPr>
    </w:p>
    <w:p>
      <w:pPr>
        <w:pStyle w:val="4"/>
        <w:jc w:val="both"/>
      </w:pPr>
      <w:bookmarkStart w:id="334" w:name="_Toc388889390"/>
      <w:bookmarkStart w:id="335" w:name="_Toc405373039"/>
      <w:bookmarkStart w:id="336" w:name="_Toc406753079"/>
      <w:r>
        <w:rPr>
          <w:rFonts w:hint="eastAsia"/>
        </w:rPr>
        <w:t>移动应用安全</w:t>
      </w:r>
      <w:bookmarkEnd w:id="334"/>
      <w:bookmarkEnd w:id="335"/>
      <w:bookmarkEnd w:id="336"/>
    </w:p>
    <w:p>
      <w:pPr>
        <w:pStyle w:val="45"/>
        <w:jc w:val="both"/>
        <w:outlineLvl w:val="9"/>
      </w:pPr>
      <w:bookmarkStart w:id="337" w:name="_Toc388889409"/>
      <w:r>
        <w:rPr>
          <w:rFonts w:hint="eastAsia"/>
        </w:rPr>
        <w:t>整体解决方案</w:t>
      </w:r>
      <w:bookmarkEnd w:id="337"/>
    </w:p>
    <w:p>
      <w:pPr>
        <w:jc w:val="center"/>
        <w:rPr>
          <w:rFonts w:ascii="仿宋" w:hAnsi="仿宋"/>
        </w:rPr>
      </w:pPr>
      <w:r>
        <w:rPr>
          <w:rFonts w:ascii="仿宋" w:hAnsi="仿宋" w:eastAsia="仿宋" w:cs="Times New Roman"/>
          <w:kern w:val="2"/>
          <w:sz w:val="24"/>
          <w:szCs w:val="24"/>
          <w:bdr w:val="single" w:color="auto" w:sz="4" w:space="0"/>
          <w:lang w:val="en-US" w:eastAsia="zh-CN" w:bidi="ar-SA"/>
        </w:rPr>
        <w:pict>
          <v:shape id="图片 468" o:spid="_x0000_s1068" type="#_x0000_t75" style="height:183.4pt;width:394.65pt;rotation:0f;" o:ole="f" fillcolor="#FFFFFF" filled="f" o:preferrelative="t" stroked="f" coordorigin="0,0" coordsize="21600,21600">
            <v:fill on="f" color2="#FFFFFF" focus="0%"/>
            <v:imagedata cropleft="1798f" croptop="11669f" cropright="676f" cropbottom="9271f" gain="65536f" blacklevel="0f" gamma="0" o:title="" r:id="rId41"/>
            <o:lock v:ext="edit" position="f" selection="f" grouping="f" rotation="f" cropping="f" text="f" aspectratio="t"/>
            <w10:wrap type="none"/>
            <w10:anchorlock/>
          </v:shape>
        </w:pict>
      </w:r>
    </w:p>
    <w:p>
      <w:pPr>
        <w:ind w:firstLine="480"/>
        <w:rPr>
          <w:rFonts w:ascii="仿宋" w:hAnsi="仿宋"/>
        </w:rPr>
      </w:pPr>
    </w:p>
    <w:p>
      <w:pPr>
        <w:pStyle w:val="45"/>
        <w:jc w:val="both"/>
        <w:outlineLvl w:val="9"/>
      </w:pPr>
      <w:bookmarkStart w:id="338" w:name="_Toc388889410"/>
      <w:r>
        <w:rPr>
          <w:rFonts w:hint="eastAsia"/>
        </w:rPr>
        <w:t>移动终端方案</w:t>
      </w:r>
      <w:bookmarkEnd w:id="338"/>
    </w:p>
    <w:p>
      <w:pPr>
        <w:numPr>
          <w:ilvl w:val="0"/>
          <w:numId w:val="16"/>
        </w:numPr>
        <w:spacing w:line="360" w:lineRule="auto"/>
        <w:jc w:val="both"/>
        <w:rPr>
          <w:rFonts w:ascii="仿宋" w:hAnsi="仿宋"/>
        </w:rPr>
      </w:pPr>
      <w:r>
        <w:rPr>
          <w:rFonts w:hint="eastAsia" w:ascii="仿宋" w:hAnsi="仿宋"/>
        </w:rPr>
        <w:t>移动终端类型</w:t>
      </w:r>
    </w:p>
    <w:p>
      <w:pPr>
        <w:numPr>
          <w:ilvl w:val="1"/>
          <w:numId w:val="16"/>
        </w:numPr>
        <w:spacing w:line="360" w:lineRule="auto"/>
        <w:jc w:val="both"/>
        <w:rPr>
          <w:rFonts w:ascii="仿宋" w:hAnsi="仿宋"/>
        </w:rPr>
      </w:pPr>
      <w:r>
        <w:rPr>
          <w:rFonts w:hint="eastAsia" w:ascii="仿宋" w:hAnsi="仿宋"/>
        </w:rPr>
        <w:t>笔记本（无线上网卡）</w:t>
      </w:r>
    </w:p>
    <w:p>
      <w:pPr>
        <w:numPr>
          <w:ilvl w:val="1"/>
          <w:numId w:val="16"/>
        </w:numPr>
        <w:spacing w:line="360" w:lineRule="auto"/>
        <w:jc w:val="both"/>
        <w:rPr>
          <w:rFonts w:ascii="仿宋" w:hAnsi="仿宋"/>
        </w:rPr>
      </w:pPr>
      <w:r>
        <w:rPr>
          <w:rFonts w:hint="eastAsia" w:ascii="仿宋" w:hAnsi="仿宋"/>
        </w:rPr>
        <w:t>智能手机/终端</w:t>
      </w:r>
    </w:p>
    <w:p>
      <w:pPr>
        <w:numPr>
          <w:ilvl w:val="1"/>
          <w:numId w:val="16"/>
        </w:numPr>
        <w:spacing w:line="360" w:lineRule="auto"/>
        <w:jc w:val="both"/>
        <w:rPr>
          <w:rFonts w:ascii="仿宋" w:hAnsi="仿宋"/>
        </w:rPr>
      </w:pPr>
      <w:r>
        <w:rPr>
          <w:rFonts w:hint="eastAsia" w:ascii="仿宋" w:hAnsi="仿宋"/>
        </w:rPr>
        <w:t>特制终端</w:t>
      </w:r>
    </w:p>
    <w:p>
      <w:pPr>
        <w:numPr>
          <w:ilvl w:val="0"/>
          <w:numId w:val="16"/>
        </w:numPr>
        <w:spacing w:line="360" w:lineRule="auto"/>
        <w:jc w:val="both"/>
        <w:rPr>
          <w:rFonts w:ascii="仿宋" w:hAnsi="仿宋"/>
        </w:rPr>
      </w:pPr>
      <w:r>
        <w:rPr>
          <w:rFonts w:hint="eastAsia" w:ascii="仿宋" w:hAnsi="仿宋"/>
        </w:rPr>
        <w:t>移动终端安全方案</w:t>
      </w:r>
    </w:p>
    <w:p>
      <w:pPr>
        <w:spacing w:line="360" w:lineRule="auto"/>
        <w:ind w:firstLine="720" w:firstLineChars="300"/>
        <w:rPr>
          <w:rFonts w:ascii="仿宋" w:hAnsi="仿宋"/>
        </w:rPr>
      </w:pPr>
      <w:r>
        <w:rPr>
          <w:rFonts w:hint="eastAsia" w:ascii="仿宋" w:hAnsi="仿宋"/>
        </w:rPr>
        <w:t>（1）终端自身安全</w:t>
      </w:r>
    </w:p>
    <w:p>
      <w:pPr>
        <w:numPr>
          <w:ilvl w:val="2"/>
          <w:numId w:val="16"/>
        </w:numPr>
        <w:spacing w:line="360" w:lineRule="auto"/>
        <w:jc w:val="both"/>
        <w:rPr>
          <w:rFonts w:ascii="仿宋" w:hAnsi="仿宋"/>
        </w:rPr>
      </w:pPr>
      <w:r>
        <w:rPr>
          <w:rFonts w:hint="eastAsia" w:ascii="仿宋" w:hAnsi="仿宋"/>
        </w:rPr>
        <w:t>终端对用户身份识别：可采用开机密码、用户名/口令、指纹等多种方式</w:t>
      </w:r>
    </w:p>
    <w:p>
      <w:pPr>
        <w:numPr>
          <w:ilvl w:val="2"/>
          <w:numId w:val="16"/>
        </w:numPr>
        <w:spacing w:line="360" w:lineRule="auto"/>
        <w:jc w:val="both"/>
        <w:rPr>
          <w:rFonts w:ascii="仿宋" w:hAnsi="仿宋"/>
        </w:rPr>
      </w:pPr>
      <w:r>
        <w:rPr>
          <w:rFonts w:hint="eastAsia" w:ascii="仿宋" w:hAnsi="仿宋"/>
        </w:rPr>
        <w:t>手机终端可捆绑</w:t>
      </w:r>
      <w:r>
        <w:rPr>
          <w:rFonts w:ascii="仿宋" w:hAnsi="仿宋"/>
        </w:rPr>
        <w:t>“移动运营商”</w:t>
      </w:r>
      <w:r>
        <w:rPr>
          <w:rFonts w:hint="eastAsia" w:ascii="仿宋" w:hAnsi="仿宋"/>
        </w:rPr>
        <w:t>业务套餐，实现终端的综合安防。</w:t>
      </w:r>
    </w:p>
    <w:p>
      <w:pPr>
        <w:spacing w:line="360" w:lineRule="auto"/>
        <w:ind w:firstLine="720" w:firstLineChars="300"/>
        <w:rPr>
          <w:rFonts w:ascii="仿宋" w:hAnsi="仿宋"/>
        </w:rPr>
      </w:pPr>
      <w:r>
        <w:rPr>
          <w:rFonts w:hint="eastAsia" w:ascii="仿宋" w:hAnsi="仿宋"/>
        </w:rPr>
        <w:t>（2）公网接入安全</w:t>
      </w:r>
    </w:p>
    <w:p>
      <w:pPr>
        <w:numPr>
          <w:ilvl w:val="2"/>
          <w:numId w:val="16"/>
        </w:numPr>
        <w:spacing w:line="360" w:lineRule="auto"/>
        <w:jc w:val="both"/>
        <w:rPr>
          <w:rFonts w:ascii="仿宋" w:hAnsi="仿宋"/>
        </w:rPr>
      </w:pPr>
      <w:r>
        <w:rPr>
          <w:rFonts w:hint="eastAsia" w:ascii="仿宋" w:hAnsi="仿宋"/>
        </w:rPr>
        <w:t>基于SIM卡的安全接入鉴权机制</w:t>
      </w:r>
    </w:p>
    <w:p>
      <w:pPr>
        <w:spacing w:line="360" w:lineRule="auto"/>
        <w:ind w:firstLine="720" w:firstLineChars="300"/>
        <w:rPr>
          <w:rFonts w:ascii="仿宋" w:hAnsi="仿宋"/>
        </w:rPr>
      </w:pPr>
      <w:r>
        <w:rPr>
          <w:rFonts w:hint="eastAsia" w:ascii="仿宋" w:hAnsi="仿宋"/>
        </w:rPr>
        <w:t>（3）支持基于终端的应用层安全</w:t>
      </w:r>
    </w:p>
    <w:p>
      <w:pPr>
        <w:numPr>
          <w:ilvl w:val="2"/>
          <w:numId w:val="16"/>
        </w:numPr>
        <w:tabs>
          <w:tab w:val="clear" w:pos="2160"/>
        </w:tabs>
        <w:spacing w:line="360" w:lineRule="auto"/>
        <w:ind w:left="1560" w:hanging="284"/>
        <w:jc w:val="both"/>
        <w:rPr>
          <w:rFonts w:ascii="仿宋" w:hAnsi="仿宋"/>
        </w:rPr>
      </w:pPr>
      <w:r>
        <w:rPr>
          <w:rFonts w:hint="eastAsia" w:ascii="仿宋" w:hAnsi="仿宋"/>
        </w:rPr>
        <w:t>移动终端上配备安全SIM卡、U Key、加密SD卡或TF卡等基于多种终端接口的硬件加密卡</w:t>
      </w:r>
    </w:p>
    <w:p>
      <w:pPr>
        <w:numPr>
          <w:ilvl w:val="3"/>
          <w:numId w:val="16"/>
        </w:numPr>
        <w:spacing w:line="360" w:lineRule="auto"/>
        <w:ind w:left="1560" w:hanging="284"/>
        <w:jc w:val="both"/>
        <w:rPr>
          <w:rFonts w:ascii="仿宋" w:hAnsi="仿宋"/>
        </w:rPr>
      </w:pPr>
      <w:r>
        <w:rPr>
          <w:rFonts w:hint="eastAsia" w:ascii="仿宋" w:hAnsi="仿宋"/>
        </w:rPr>
        <w:t>加载符合国家相关政策要求的商用算法和数字证书</w:t>
      </w:r>
    </w:p>
    <w:p>
      <w:pPr>
        <w:numPr>
          <w:ilvl w:val="2"/>
          <w:numId w:val="16"/>
        </w:numPr>
        <w:tabs>
          <w:tab w:val="clear" w:pos="2160"/>
        </w:tabs>
        <w:spacing w:line="360" w:lineRule="auto"/>
        <w:ind w:left="1560" w:hanging="284"/>
        <w:jc w:val="both"/>
        <w:rPr>
          <w:rFonts w:ascii="仿宋" w:hAnsi="仿宋"/>
        </w:rPr>
      </w:pPr>
      <w:r>
        <w:rPr>
          <w:rFonts w:hint="eastAsia" w:ascii="仿宋" w:hAnsi="仿宋"/>
        </w:rPr>
        <w:t>VPN拨号软件（PC版、手机版）</w:t>
      </w:r>
    </w:p>
    <w:p>
      <w:pPr>
        <w:numPr>
          <w:ilvl w:val="2"/>
          <w:numId w:val="16"/>
        </w:numPr>
        <w:tabs>
          <w:tab w:val="clear" w:pos="2160"/>
        </w:tabs>
        <w:spacing w:line="360" w:lineRule="auto"/>
        <w:ind w:left="1560" w:hanging="284"/>
        <w:jc w:val="both"/>
        <w:rPr>
          <w:rFonts w:ascii="仿宋" w:hAnsi="仿宋"/>
        </w:rPr>
      </w:pPr>
    </w:p>
    <w:p>
      <w:pPr>
        <w:pStyle w:val="45"/>
        <w:jc w:val="both"/>
        <w:outlineLvl w:val="9"/>
      </w:pPr>
      <w:bookmarkStart w:id="339" w:name="_Toc388889411"/>
      <w:r>
        <w:rPr>
          <w:rFonts w:hint="eastAsia"/>
        </w:rPr>
        <w:t>移动接入及数据传输安全方案</w:t>
      </w:r>
      <w:bookmarkEnd w:id="339"/>
    </w:p>
    <w:p>
      <w:pPr>
        <w:numPr>
          <w:ilvl w:val="0"/>
          <w:numId w:val="17"/>
        </w:numPr>
        <w:spacing w:line="360" w:lineRule="auto"/>
        <w:ind w:hanging="357"/>
        <w:jc w:val="both"/>
        <w:rPr>
          <w:rFonts w:ascii="仿宋" w:hAnsi="仿宋"/>
        </w:rPr>
      </w:pPr>
      <w:r>
        <w:rPr>
          <w:rFonts w:hint="eastAsia" w:ascii="仿宋" w:hAnsi="仿宋"/>
        </w:rPr>
        <w:t>移动接入安全</w:t>
      </w:r>
    </w:p>
    <w:p>
      <w:pPr>
        <w:numPr>
          <w:ilvl w:val="1"/>
          <w:numId w:val="17"/>
        </w:numPr>
        <w:spacing w:line="360" w:lineRule="auto"/>
        <w:ind w:hanging="357"/>
        <w:jc w:val="both"/>
        <w:rPr>
          <w:rFonts w:ascii="仿宋" w:hAnsi="仿宋"/>
        </w:rPr>
      </w:pPr>
      <w:r>
        <w:rPr>
          <w:rFonts w:hint="eastAsia" w:ascii="仿宋" w:hAnsi="仿宋"/>
        </w:rPr>
        <w:t>采用二次认证方案，基于PKI认证体系，可采用双因子认证方案（数字证书+密码）</w:t>
      </w:r>
    </w:p>
    <w:p>
      <w:pPr>
        <w:numPr>
          <w:ilvl w:val="2"/>
          <w:numId w:val="18"/>
        </w:numPr>
        <w:spacing w:line="360" w:lineRule="auto"/>
        <w:ind w:hanging="357"/>
        <w:jc w:val="both"/>
        <w:rPr>
          <w:rFonts w:ascii="仿宋" w:hAnsi="仿宋"/>
        </w:rPr>
      </w:pPr>
      <w:r>
        <w:rPr>
          <w:rFonts w:hint="eastAsia" w:ascii="仿宋" w:hAnsi="仿宋"/>
        </w:rPr>
        <w:t>接入认证：认证通过后，建立数据传输加密隧道（IPSec/SSL等）</w:t>
      </w:r>
    </w:p>
    <w:p>
      <w:pPr>
        <w:numPr>
          <w:ilvl w:val="2"/>
          <w:numId w:val="18"/>
        </w:numPr>
        <w:spacing w:line="360" w:lineRule="auto"/>
        <w:ind w:hanging="357"/>
        <w:jc w:val="both"/>
        <w:rPr>
          <w:rFonts w:ascii="仿宋" w:hAnsi="仿宋"/>
        </w:rPr>
      </w:pPr>
      <w:r>
        <w:rPr>
          <w:rFonts w:hint="eastAsia" w:ascii="仿宋" w:hAnsi="仿宋"/>
        </w:rPr>
        <w:t>应用认证：客户内网认证，认证通过后可访问内网业务系统</w:t>
      </w:r>
    </w:p>
    <w:p>
      <w:pPr>
        <w:numPr>
          <w:ilvl w:val="0"/>
          <w:numId w:val="17"/>
        </w:numPr>
        <w:spacing w:line="360" w:lineRule="auto"/>
        <w:ind w:hanging="357"/>
        <w:jc w:val="both"/>
        <w:rPr>
          <w:rFonts w:ascii="仿宋" w:hAnsi="仿宋"/>
        </w:rPr>
      </w:pPr>
      <w:r>
        <w:rPr>
          <w:rFonts w:hint="eastAsia" w:ascii="仿宋" w:hAnsi="仿宋"/>
        </w:rPr>
        <w:t>数据传输安全</w:t>
      </w:r>
    </w:p>
    <w:p>
      <w:pPr>
        <w:numPr>
          <w:ilvl w:val="1"/>
          <w:numId w:val="17"/>
        </w:numPr>
        <w:spacing w:line="360" w:lineRule="auto"/>
        <w:ind w:hanging="357"/>
        <w:jc w:val="both"/>
        <w:rPr>
          <w:rFonts w:ascii="仿宋" w:hAnsi="仿宋"/>
        </w:rPr>
      </w:pPr>
      <w:r>
        <w:rPr>
          <w:rFonts w:hint="eastAsia" w:ascii="仿宋" w:hAnsi="仿宋"/>
        </w:rPr>
        <w:t>端对端数据加密，实现全程全网数据加密保护</w:t>
      </w:r>
    </w:p>
    <w:p>
      <w:pPr>
        <w:numPr>
          <w:ilvl w:val="1"/>
          <w:numId w:val="17"/>
        </w:numPr>
        <w:spacing w:line="360" w:lineRule="auto"/>
        <w:ind w:hanging="357"/>
        <w:jc w:val="both"/>
        <w:rPr>
          <w:rFonts w:ascii="仿宋" w:hAnsi="仿宋"/>
        </w:rPr>
      </w:pPr>
      <w:r>
        <w:rPr>
          <w:rFonts w:hint="eastAsia" w:ascii="仿宋" w:hAnsi="仿宋"/>
        </w:rPr>
        <w:t>支持符合国家密码管理策略的密码算法（SM1）和国际标准算法</w:t>
      </w:r>
    </w:p>
    <w:p>
      <w:pPr>
        <w:ind w:firstLine="480"/>
        <w:jc w:val="center"/>
        <w:rPr>
          <w:rFonts w:ascii="仿宋" w:hAnsi="仿宋"/>
        </w:rPr>
      </w:pPr>
    </w:p>
    <w:p>
      <w:pPr>
        <w:ind w:firstLine="199" w:firstLineChars="83"/>
        <w:jc w:val="center"/>
        <w:rPr>
          <w:rFonts w:ascii="仿宋" w:hAnsi="仿宋"/>
        </w:rPr>
      </w:pPr>
      <w:r>
        <w:rPr>
          <w:rFonts w:ascii="仿宋" w:hAnsi="仿宋" w:eastAsia="仿宋" w:cs="Times New Roman"/>
          <w:kern w:val="2"/>
          <w:sz w:val="24"/>
          <w:szCs w:val="24"/>
          <w:bdr w:val="single" w:color="auto" w:sz="4" w:space="0"/>
          <w:lang w:val="en-US" w:eastAsia="zh-CN" w:bidi="ar-SA"/>
        </w:rPr>
        <w:pict>
          <v:shape id="图片 469" o:spid="_x0000_s1069" type="#_x0000_t75" style="height:155.2pt;width:392.5pt;rotation:0f;" o:ole="f" fillcolor="#FFFFFF" filled="f" o:preferrelative="t" stroked="f" coordorigin="0,0" coordsize="21600,21600">
            <v:fill on="f" color2="#FFFFFF" focus="0%"/>
            <v:imagedata cropleft="2256f" croptop="26771f" cropright="1499f" cropbottom="6189f" gain="65536f" blacklevel="0f" gamma="0" o:title="" r:id="rId42"/>
            <o:lock v:ext="edit" position="f" selection="f" grouping="f" rotation="f" cropping="f" text="f" aspectratio="t"/>
            <w10:wrap type="none"/>
            <w10:anchorlock/>
          </v:shape>
        </w:pict>
      </w:r>
    </w:p>
    <w:p>
      <w:pPr>
        <w:ind w:firstLine="199" w:firstLineChars="83"/>
        <w:jc w:val="center"/>
        <w:rPr>
          <w:rFonts w:ascii="仿宋" w:hAnsi="仿宋"/>
        </w:rPr>
      </w:pPr>
    </w:p>
    <w:p>
      <w:pPr>
        <w:widowControl/>
        <w:snapToGrid w:val="0"/>
        <w:spacing w:before="240" w:after="240" w:line="360" w:lineRule="auto"/>
        <w:rPr>
          <w:rFonts w:ascii="仿宋" w:hAnsi="仿宋"/>
          <w:color w:val="FF0000"/>
          <w:kern w:val="0"/>
        </w:rPr>
      </w:pPr>
    </w:p>
    <w:p>
      <w:pPr>
        <w:pStyle w:val="3"/>
        <w:spacing w:before="312" w:after="156"/>
      </w:pPr>
      <w:bookmarkStart w:id="340" w:name="_Toc407110467"/>
      <w:bookmarkStart w:id="341" w:name="_Toc407110739"/>
      <w:bookmarkStart w:id="342" w:name="_Toc407110807"/>
      <w:bookmarkStart w:id="343" w:name="_Toc407119601"/>
      <w:r>
        <w:t>备份系统建设方案</w:t>
      </w:r>
      <w:bookmarkEnd w:id="340"/>
      <w:bookmarkEnd w:id="341"/>
      <w:bookmarkEnd w:id="342"/>
      <w:bookmarkEnd w:id="343"/>
    </w:p>
    <w:p>
      <w:pPr>
        <w:pStyle w:val="39"/>
        <w:spacing w:before="156" w:after="156"/>
      </w:pPr>
      <w:bookmarkStart w:id="344" w:name="_Toc407119602"/>
      <w:bookmarkStart w:id="345" w:name="_Toc407110740"/>
      <w:bookmarkStart w:id="346" w:name="_Toc407110808"/>
      <w:bookmarkStart w:id="347" w:name="_Toc407110468"/>
      <w:r>
        <w:rPr>
          <w:rFonts w:hint="eastAsia"/>
        </w:rPr>
        <w:t>根据贵州省政务</w:t>
      </w:r>
      <w:del w:id="1715" w:author="y" w:date="2015-01-19T17:55:00Z">
        <w:r>
          <w:rPr>
            <w:rFonts w:hint="eastAsia"/>
          </w:rPr>
          <w:delText>协同</w:delText>
        </w:r>
      </w:del>
      <w:r>
        <w:rPr>
          <w:rFonts w:hint="eastAsia"/>
        </w:rPr>
        <w:t>办公的实际需求，对于存储系统的安全和容灾我们做了以下三种方案来进行设计参考，充分考虑对于数据系统的高可用性、业务连续性、数据安全性和备份容灾级别。</w:t>
      </w:r>
    </w:p>
    <w:p>
      <w:pPr>
        <w:pStyle w:val="39"/>
        <w:spacing w:before="156" w:after="156"/>
      </w:pPr>
      <w:r>
        <w:rPr>
          <w:rFonts w:hint="eastAsia"/>
        </w:rPr>
        <w:t>数据灾备是指在主数据中心之外，另外建立独立的灾备数据中心，以保证突发性灾难导致主数据中心停止工作时，由灾备数据中心迅速接管原来运行在主数据中心的所有或部分业务，以减少或避免灾难事件发生时所造成的损失。</w:t>
      </w:r>
    </w:p>
    <w:p>
      <w:pPr>
        <w:pStyle w:val="39"/>
        <w:spacing w:before="156" w:after="156"/>
      </w:pPr>
      <w:r>
        <w:rPr>
          <w:rFonts w:hint="eastAsia"/>
        </w:rPr>
        <w:t>根据贵州省政务</w:t>
      </w:r>
      <w:del w:id="1716" w:author="y" w:date="2015-01-19T17:55:00Z">
        <w:r>
          <w:rPr>
            <w:rFonts w:hint="eastAsia"/>
          </w:rPr>
          <w:delText>协同</w:delText>
        </w:r>
      </w:del>
      <w:r>
        <w:rPr>
          <w:rFonts w:hint="eastAsia"/>
        </w:rPr>
        <w:t>办公系统实际情况，数据灾备可以采用“两地三中心”解决方案,包含同城灾备、异地灾备两种方案。两种方案相结合，构成完善的灾备网络，实现数据“0丢失”，业务“0中断”。</w:t>
      </w:r>
    </w:p>
    <w:p>
      <w:pPr>
        <w:ind w:firstLine="480"/>
        <w:rPr>
          <w:rFonts w:ascii="仿宋" w:hAnsi="仿宋"/>
        </w:rPr>
      </w:pPr>
    </w:p>
    <w:p>
      <w:pPr>
        <w:pStyle w:val="43"/>
        <w:jc w:val="center"/>
      </w:pPr>
      <w:r>
        <w:rPr>
          <w:rFonts w:ascii="仿宋" w:hAnsi="仿宋" w:eastAsia="仿宋" w:cs="Times New Roman"/>
          <w:kern w:val="2"/>
          <w:sz w:val="28"/>
          <w:szCs w:val="28"/>
          <w:lang w:val="en-US" w:eastAsia="zh-CN" w:bidi="ar-SA"/>
        </w:rPr>
        <w:pict>
          <v:shape id="图片 256" o:spid="_x0000_s1070" type="#_x0000_t75" style="height:178.5pt;width:254.2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ind w:firstLine="480"/>
        <w:rPr>
          <w:rFonts w:ascii="仿宋" w:hAnsi="仿宋"/>
        </w:rPr>
      </w:pPr>
    </w:p>
    <w:p>
      <w:pPr>
        <w:pStyle w:val="39"/>
        <w:spacing w:before="156" w:after="156"/>
      </w:pPr>
      <w:r>
        <w:rPr>
          <w:rFonts w:hint="eastAsia"/>
        </w:rPr>
        <w:t>灾备中心的建设是一个长期的过程，一般视实际预算情况，采取逐步提高容灾级别的方式来分期实现。对于贵州省</w:t>
      </w:r>
      <w:del w:id="1717" w:author="y" w:date="2015-01-19T13:47:00Z">
        <w:r>
          <w:rPr>
            <w:rFonts w:hint="eastAsia"/>
          </w:rPr>
          <w:delText>三级政务协同云平台</w:delText>
        </w:r>
      </w:del>
      <w:ins w:id="1718" w:author="y" w:date="2015-01-19T13:47:00Z">
        <w:r>
          <w:rPr>
            <w:rFonts w:hint="eastAsia"/>
          </w:rPr>
          <w:t>电子</w:t>
        </w:r>
      </w:ins>
      <w:ins w:id="1719" w:author="y" w:date="2015-01-19T13:47:00Z">
        <w:r>
          <w:rPr/>
          <w:t>政务网</w:t>
        </w:r>
      </w:ins>
      <w:r>
        <w:rPr>
          <w:rFonts w:hint="eastAsia"/>
        </w:rPr>
        <w:t>的建设，我们建议分步实现不同级别的容灾。</w:t>
      </w:r>
    </w:p>
    <w:p>
      <w:pPr>
        <w:pStyle w:val="39"/>
        <w:spacing w:before="156" w:after="156"/>
      </w:pPr>
      <w:r>
        <w:rPr>
          <w:rFonts w:hint="eastAsia"/>
        </w:rPr>
        <w:t>第一步，实现省数据中心及各地市州本地数据级容灾。通过部署快速恢复设备，在本地实现数据的活性容灾，当数据中心的存储设备出现故障时，可以使用快速恢复设备迅速的替代主存储设备，满足业务应用需求，快速恢复业务，保证业务连续性。</w:t>
      </w:r>
    </w:p>
    <w:p>
      <w:pPr>
        <w:pStyle w:val="39"/>
        <w:spacing w:before="156" w:after="156"/>
      </w:pPr>
      <w:r>
        <w:rPr>
          <w:rFonts w:hint="eastAsia"/>
        </w:rPr>
        <w:t>第二步，实现省数据中心本地业务高可用及同城双活数据中心容灾。通过部署存储虚拟化网关，通过盘阵间镜像，实现本地业务高可用，任何一台硬件设备出现故障，均可以自动切换到相关镜像设备，保证业务连续性。同时，在同城灾备中心部署同样的设备，通过同步或者异步镜像的方式，保证主数据中心和灾备中心的数据完全一致，实现应用级的容灾级别。</w:t>
      </w:r>
    </w:p>
    <w:p>
      <w:pPr>
        <w:pStyle w:val="39"/>
        <w:spacing w:before="156" w:after="156"/>
      </w:pPr>
      <w:r>
        <w:rPr>
          <w:rFonts w:hint="eastAsia"/>
        </w:rPr>
        <w:t>第三步，在异地部署存储虚拟化网关，通过虚拟化网关之间的数据复制技术，实现“两地三中心”的最高级别的业务级容灾，实现数据“0丢失”，业务“0中断”，即RTO=0，RPO=0。</w:t>
      </w:r>
    </w:p>
    <w:p>
      <w:pPr>
        <w:pStyle w:val="4"/>
        <w:jc w:val="both"/>
      </w:pPr>
      <w:bookmarkStart w:id="348" w:name="_Toc388275002"/>
      <w:bookmarkStart w:id="349" w:name="_Toc388889427"/>
      <w:bookmarkStart w:id="350" w:name="_Toc406753070"/>
      <w:r>
        <w:rPr>
          <w:rFonts w:hint="eastAsia"/>
        </w:rPr>
        <w:t>方案一：本地数据级容灾建设</w:t>
      </w:r>
      <w:bookmarkEnd w:id="348"/>
      <w:bookmarkEnd w:id="349"/>
      <w:bookmarkEnd w:id="350"/>
    </w:p>
    <w:p>
      <w:pPr>
        <w:pStyle w:val="45"/>
        <w:jc w:val="both"/>
        <w:outlineLvl w:val="9"/>
      </w:pPr>
      <w:bookmarkStart w:id="351" w:name="_Toc388275003"/>
      <w:bookmarkStart w:id="352" w:name="_Toc388889428"/>
      <w:r>
        <w:rPr>
          <w:rFonts w:hint="eastAsia"/>
        </w:rPr>
        <w:t>方案拓扑图</w:t>
      </w:r>
      <w:bookmarkEnd w:id="351"/>
      <w:bookmarkEnd w:id="352"/>
    </w:p>
    <w:p>
      <w:pPr>
        <w:pStyle w:val="43"/>
        <w:jc w:val="center"/>
        <w:rPr>
          <w:kern w:val="0"/>
        </w:rPr>
      </w:pPr>
      <w:r>
        <w:rPr>
          <w:rFonts w:ascii="仿宋" w:hAnsi="仿宋" w:eastAsia="仿宋" w:cs="Times New Roman"/>
          <w:kern w:val="0"/>
          <w:sz w:val="28"/>
          <w:szCs w:val="28"/>
          <w:lang w:val="en-US" w:eastAsia="zh-CN" w:bidi="ar-SA"/>
        </w:rPr>
        <w:pict>
          <v:shape id="图片 531" o:spid="_x0000_s1071" type="#_x0000_t75" style="height:194.25pt;width:376.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pStyle w:val="45"/>
        <w:jc w:val="both"/>
        <w:outlineLvl w:val="9"/>
      </w:pPr>
      <w:bookmarkStart w:id="353" w:name="_Toc388275004"/>
      <w:bookmarkStart w:id="354" w:name="_Toc388889429"/>
      <w:r>
        <w:rPr>
          <w:rFonts w:hint="eastAsia"/>
        </w:rPr>
        <w:t>方案说明</w:t>
      </w:r>
      <w:bookmarkEnd w:id="353"/>
      <w:bookmarkEnd w:id="354"/>
    </w:p>
    <w:p>
      <w:pPr>
        <w:pStyle w:val="39"/>
        <w:spacing w:before="156" w:after="156"/>
      </w:pPr>
      <w:r>
        <w:rPr>
          <w:rFonts w:hint="eastAsia"/>
        </w:rPr>
        <w:t>按照同时在线人数5万的规模设计，除了服务器端需要提供相对应的计算资源以外，存储端也需要提供相对应的IOPS能力，否则会造成计算资源严重浪费，整个系统读写能力低下，延迟高，导致整个业务系统运行缓慢的情况。为避免出现“头重脚轻”的现象，需要在存储端配置一台高性能的盘阵，将盘阵资源分别提供给各服务器使用。</w:t>
      </w:r>
    </w:p>
    <w:p>
      <w:pPr>
        <w:pStyle w:val="39"/>
        <w:spacing w:before="156" w:after="156"/>
      </w:pPr>
      <w:r>
        <w:rPr>
          <w:rFonts w:hint="eastAsia"/>
        </w:rPr>
        <w:t>对于</w:t>
      </w:r>
      <w:del w:id="1720" w:author="y" w:date="2015-01-19T13:47:00Z">
        <w:r>
          <w:rPr>
            <w:rFonts w:hint="eastAsia"/>
          </w:rPr>
          <w:delText>省三级政务协同平台</w:delText>
        </w:r>
      </w:del>
      <w:ins w:id="1721" w:author="y" w:date="2015-01-19T13:47:00Z">
        <w:r>
          <w:rPr>
            <w:rFonts w:hint="eastAsia"/>
          </w:rPr>
          <w:t>贵州省电子</w:t>
        </w:r>
      </w:ins>
      <w:ins w:id="1722" w:author="y" w:date="2015-01-19T13:47:00Z">
        <w:r>
          <w:rPr/>
          <w:t>政务网</w:t>
        </w:r>
      </w:ins>
      <w:r>
        <w:rPr>
          <w:rFonts w:hint="eastAsia"/>
        </w:rPr>
        <w:t>，我们推荐配置同有NetStor iSUM850作为主存储，该盘阵提供磁盘IOPS能力高达10万（并非缓存IOPS），支持并发数远远超过5万，满足将来业务扩展需要。</w:t>
      </w:r>
    </w:p>
    <w:p>
      <w:pPr>
        <w:pStyle w:val="39"/>
        <w:spacing w:before="156" w:after="156"/>
      </w:pPr>
      <w:r>
        <w:rPr>
          <w:rFonts w:hint="eastAsia"/>
        </w:rPr>
        <w:t>对于</w:t>
      </w:r>
      <w:ins w:id="1723" w:author="y" w:date="2015-01-19T17:55:00Z">
        <w:r>
          <w:rPr>
            <w:rFonts w:hint="eastAsia"/>
          </w:rPr>
          <w:t>市州</w:t>
        </w:r>
      </w:ins>
      <w:ins w:id="1724" w:author="y" w:date="2015-01-19T17:56:00Z">
        <w:r>
          <w:rPr/>
          <w:t>公文办理和事务处理系统</w:t>
        </w:r>
      </w:ins>
      <w:del w:id="1725" w:author="y" w:date="2015-01-19T17:55:00Z">
        <w:r>
          <w:rPr>
            <w:rFonts w:hint="eastAsia"/>
          </w:rPr>
          <w:delText>市</w:delText>
        </w:r>
      </w:del>
      <w:del w:id="1726" w:author="y" w:date="2015-01-19T17:56:00Z">
        <w:r>
          <w:rPr>
            <w:rFonts w:hint="eastAsia"/>
          </w:rPr>
          <w:delText>政务</w:delText>
        </w:r>
      </w:del>
      <w:del w:id="1727" w:author="y" w:date="2015-01-19T17:55:00Z">
        <w:r>
          <w:rPr>
            <w:rFonts w:hint="eastAsia"/>
          </w:rPr>
          <w:delText>协同</w:delText>
        </w:r>
      </w:del>
      <w:del w:id="1728" w:author="y" w:date="2015-01-19T17:56:00Z">
        <w:r>
          <w:rPr>
            <w:rFonts w:hint="eastAsia"/>
          </w:rPr>
          <w:delText>平台</w:delText>
        </w:r>
      </w:del>
      <w:r>
        <w:rPr>
          <w:rFonts w:hint="eastAsia"/>
        </w:rPr>
        <w:t>，我们推荐配置同有NetStor iSUM780作为主存储，该盘阵提供磁盘IOPS能力高达4.5万（并非缓存IOPS），足以满足现在及将来业务扩展需要。</w:t>
      </w:r>
    </w:p>
    <w:p>
      <w:pPr>
        <w:pStyle w:val="39"/>
        <w:spacing w:before="156" w:after="156"/>
      </w:pPr>
      <w:r>
        <w:rPr>
          <w:rFonts w:hint="eastAsia"/>
        </w:rPr>
        <w:t>在容灾方面，我们采用快速恢复设备NetStor NRS1000对关键业务系统进行容灾保护。在省数据中心和每个地市数据中心各部署一台，实现对业务关键数据的活性容灾。</w:t>
      </w:r>
    </w:p>
    <w:p>
      <w:pPr>
        <w:pStyle w:val="39"/>
        <w:spacing w:before="156" w:after="156"/>
      </w:pPr>
      <w:r>
        <w:rPr>
          <w:rFonts w:hint="eastAsia"/>
        </w:rPr>
        <w:t>快速恢复设备通过对业务系统的数据创建镜像的方式，将业务数据通过实时同步或者增量异步的方式，镜像一份数据到快速恢复设备中。当业务系统存储设备出现故障时，可以通过快速恢复设备中相应的虚拟磁盘顶替故障存储设备正常工作，保证容灾指标RTO尽量的小，一般恢复业务系统时间约为数分钟，与一般通过软硬件对数据做备份的方式动辄需要数小时的恢复时间相比，优越性显而易见，并且，整个过程无需重新启动应用服务器。</w:t>
      </w:r>
    </w:p>
    <w:p>
      <w:pPr>
        <w:pStyle w:val="39"/>
        <w:spacing w:before="156" w:after="156"/>
      </w:pPr>
      <w:r>
        <w:rPr>
          <w:rFonts w:hint="eastAsia"/>
        </w:rPr>
        <w:t>同时，快速恢复设备还支持在本地镜像数据的基础上，通过快照和CDP（持续数据保护）的方式，实现业务数据的备份。对镜像数据做快照，相当于对业务数据做了不同时间点的备份，可以有效的避免系统的逻辑错误。创建快照和快照加载的时间非常短，可以快速的进行数据备份，快速的恢复系统数据到指定的快照时间点。这种实时备份的方式，完全不影响主业务系统的性能。</w:t>
      </w:r>
    </w:p>
    <w:p>
      <w:pPr>
        <w:pStyle w:val="39"/>
        <w:spacing w:before="156" w:after="156"/>
      </w:pPr>
      <w:r>
        <w:rPr>
          <w:rFonts w:hint="eastAsia"/>
        </w:rPr>
        <w:t>通过CDP（持续数据保护）的方式，可以使数据备份的粒度达到秒级，可以恢复到故障发生的前一秒。</w:t>
      </w:r>
    </w:p>
    <w:p>
      <w:pPr>
        <w:pStyle w:val="39"/>
        <w:spacing w:before="156" w:after="156"/>
        <w:rPr>
          <w:rFonts w:ascii="仿宋" w:hAnsi="仿宋"/>
        </w:rPr>
      </w:pPr>
    </w:p>
    <w:p>
      <w:pPr>
        <w:pStyle w:val="4"/>
        <w:jc w:val="both"/>
      </w:pPr>
      <w:bookmarkStart w:id="355" w:name="_Toc406753071"/>
      <w:bookmarkStart w:id="356" w:name="_Toc388889430"/>
      <w:bookmarkStart w:id="357" w:name="_Toc388275005"/>
      <w:bookmarkStart w:id="358" w:name="_Toc375768144"/>
      <w:r>
        <w:rPr>
          <w:rFonts w:hint="eastAsia"/>
        </w:rPr>
        <w:t>方案二：同城灾备</w:t>
      </w:r>
      <w:bookmarkEnd w:id="355"/>
      <w:bookmarkEnd w:id="356"/>
      <w:bookmarkEnd w:id="357"/>
      <w:bookmarkEnd w:id="358"/>
    </w:p>
    <w:p>
      <w:pPr>
        <w:pStyle w:val="39"/>
        <w:spacing w:before="156" w:after="156"/>
      </w:pPr>
      <w:r>
        <w:rPr>
          <w:rFonts w:hint="eastAsia"/>
        </w:rPr>
        <w:t>同城灾备主要采用WDM/OTN技术实现数据的实时备份和业务的实时倒换，保证业务的连续性。同城实时备份可保证主数据中心和灾备中心的数据完全一致，达到最高的数据保护级别，尤其适合于实时性要求很强的办公自动化系统，如要求RPO/RTO接近于零的应用。</w:t>
      </w:r>
    </w:p>
    <w:p>
      <w:pPr>
        <w:pStyle w:val="39"/>
        <w:spacing w:before="156" w:after="156"/>
      </w:pPr>
      <w:r>
        <w:rPr>
          <w:rFonts w:hint="eastAsia"/>
        </w:rPr>
        <w:t>首先，WDM/OTN具有超大的带宽及较强的扩展能力，满足长期应用数据量较大的办公自动化系统灾备需要。WDM/OTN是一个多波长的传送系统，传送带宽巨大，并可灵活扩展。WDM/OTN可以根据带宽需求的增长灵活地增加波长数。比如，目前有80G的存储数据要从生产中心传送到备份中心，那么WDM/OTN系统只需要采用8个波长;如果后续又有40G的数据需要备份传送，则只需在WDM/OTN系统上再增加4个波长即可。</w:t>
      </w:r>
    </w:p>
    <w:p>
      <w:pPr>
        <w:pStyle w:val="39"/>
        <w:spacing w:before="156" w:after="156"/>
      </w:pPr>
      <w:r>
        <w:rPr>
          <w:rFonts w:hint="eastAsia"/>
        </w:rPr>
        <w:t>其次，WDM/OTN作为一种光传输技术，具有很低的传输时延，极为适合灾备系统实时性的要求。WDM/OTN的传输时延主要由光纤、色散补偿光纤和WDM/OTN设备时延组成，其中光纤的传输时延固定，想进一步降低时延只能从色散补偿和WDM/OTN设备着手。华为40G/100G相干技术可以做到免DCM，并通过多种封装方式进一步降低WDM/OTN设备时延，设备时延到达us级。</w:t>
      </w:r>
    </w:p>
    <w:p>
      <w:pPr>
        <w:pStyle w:val="39"/>
        <w:spacing w:before="156" w:after="156"/>
      </w:pPr>
      <w:r>
        <w:rPr>
          <w:rFonts w:hint="eastAsia"/>
        </w:rPr>
        <w:t>第三，WDM/OTN作为一种成熟的技术形态，在网络安全、可靠性方面已非常完备。市场上WDM/OTN设备可提供丰富的网络级保护方式，包括通道1+1保护、光线路保护、ODUk SNCP等，还支持ASON多重路径恢复智能业务保护，完全可以满足数据存储业务的灾备网络在高安全性、高可靠性等方面的要求。</w:t>
      </w:r>
    </w:p>
    <w:p>
      <w:pPr>
        <w:pStyle w:val="39"/>
        <w:spacing w:before="156" w:after="156"/>
      </w:pPr>
      <w:r>
        <w:rPr>
          <w:rFonts w:hint="eastAsia"/>
        </w:rPr>
        <w:t>最后，经过多年的发展，WDM/OTN已能支持当前所有主流的存储业务接口。只要WDM/OTN设备厂商与主流存储设备厂商做过对接认证测试，WDM/OTN系统能满足数据灾备系统对接口多样化的需求</w:t>
      </w:r>
      <w:r>
        <w:t>。</w:t>
      </w:r>
    </w:p>
    <w:p>
      <w:pPr>
        <w:pStyle w:val="45"/>
        <w:jc w:val="both"/>
        <w:outlineLvl w:val="9"/>
      </w:pPr>
      <w:bookmarkStart w:id="359" w:name="_Toc388275006"/>
      <w:bookmarkStart w:id="360" w:name="_Toc388889431"/>
      <w:r>
        <w:rPr>
          <w:rFonts w:hint="eastAsia"/>
        </w:rPr>
        <w:t>方案拓扑图</w:t>
      </w:r>
      <w:bookmarkEnd w:id="359"/>
      <w:bookmarkEnd w:id="360"/>
    </w:p>
    <w:p>
      <w:pPr>
        <w:widowControl/>
        <w:ind w:firstLine="480"/>
        <w:jc w:val="center"/>
        <w:rPr>
          <w:rFonts w:ascii="宋体" w:hAnsi="宋体" w:cs="宋体"/>
          <w:kern w:val="0"/>
        </w:rPr>
      </w:pPr>
      <w:r>
        <w:rPr>
          <w:rFonts w:ascii="宋体" w:hAnsi="宋体" w:eastAsia="仿宋" w:cs="宋体"/>
          <w:kern w:val="0"/>
          <w:sz w:val="24"/>
          <w:szCs w:val="24"/>
          <w:lang w:val="en-US" w:eastAsia="zh-CN" w:bidi="ar-SA"/>
        </w:rPr>
        <w:pict>
          <v:shape id="图片 530" o:spid="_x0000_s1072" type="#_x0000_t75" style="height:194.35pt;width:343.5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pStyle w:val="45"/>
        <w:jc w:val="both"/>
        <w:outlineLvl w:val="9"/>
      </w:pPr>
      <w:bookmarkStart w:id="361" w:name="_Toc388275007"/>
      <w:bookmarkStart w:id="362" w:name="_Toc388889432"/>
      <w:r>
        <w:rPr>
          <w:rFonts w:hint="eastAsia"/>
        </w:rPr>
        <w:t>方案说明</w:t>
      </w:r>
      <w:bookmarkEnd w:id="361"/>
      <w:bookmarkEnd w:id="362"/>
    </w:p>
    <w:p>
      <w:pPr>
        <w:pStyle w:val="39"/>
        <w:spacing w:before="156" w:after="156"/>
      </w:pPr>
      <w:r>
        <w:rPr>
          <w:rFonts w:hint="eastAsia"/>
        </w:rPr>
        <w:t>在服务器和存储之间，接入虚拟化网关设备，跟同城异地的灾备中心的虚拟化网关一起，形成双活数据中心，两台虚拟化网关设备之间形成Active-Active的关系，任意一台设备故障，另一台设备均可以无缝接管，避免单点故障。在性能上，通过负载均衡的方式，提高整个业务系统并行处理能力，从而提高整个业务系统的性能。通过盘阵镜像的方式，实现存储高可用。任何一台存储设备出现故障，镜像存储都能实时切换接管，业务无任何中断，保证业务连续性。</w:t>
      </w:r>
    </w:p>
    <w:p>
      <w:pPr>
        <w:pStyle w:val="39"/>
        <w:spacing w:before="156" w:after="156"/>
      </w:pPr>
      <w:r>
        <w:rPr>
          <w:rFonts w:hint="eastAsia"/>
        </w:rPr>
        <w:t>在灾备中心，通过虚拟化网关，在本地镜像数据的基础上，通过快照和CDP（持续数据保护）的方式，实现业务数据的备份。对镜像数据做快照，相当于对业务数据做了不同时间点的备份，可以有效的避免系统的逻辑错误。创建快照和快照加载的时间非常短，可以快速的进行数据备份，快速的恢复系统数据到指定的快照时间点。这种实时备份的方式，完全不影响主业务系统的性能。</w:t>
      </w:r>
    </w:p>
    <w:p>
      <w:pPr>
        <w:pStyle w:val="39"/>
        <w:spacing w:before="156" w:after="156"/>
      </w:pPr>
      <w:r>
        <w:rPr>
          <w:rFonts w:hint="eastAsia"/>
        </w:rPr>
        <w:t>通过CDP（持续数据保护）的方式，可以使数据备份的粒度达到秒级，可以恢复到故障发生的前一秒。</w:t>
      </w:r>
    </w:p>
    <w:p>
      <w:pPr>
        <w:pStyle w:val="39"/>
        <w:spacing w:before="156" w:after="156"/>
      </w:pPr>
      <w:r>
        <w:rPr>
          <w:rFonts w:hint="eastAsia"/>
        </w:rPr>
        <w:t>本方案与方案一相比，可以实现更高等级的容灾效果。在主生产中心发生灾难时，可以做到灾备中心实时接管，真正实现RTO=0，RPO=0。</w:t>
      </w:r>
    </w:p>
    <w:p>
      <w:pPr>
        <w:ind w:firstLine="480"/>
        <w:rPr>
          <w:rFonts w:ascii="仿宋" w:hAnsi="仿宋"/>
        </w:rPr>
      </w:pPr>
    </w:p>
    <w:p>
      <w:pPr>
        <w:pStyle w:val="4"/>
        <w:jc w:val="both"/>
      </w:pPr>
      <w:bookmarkStart w:id="363" w:name="_Toc406753072"/>
      <w:bookmarkStart w:id="364" w:name="_Toc388889433"/>
      <w:bookmarkStart w:id="365" w:name="_Toc375768145"/>
      <w:bookmarkStart w:id="366" w:name="_Toc388275008"/>
      <w:r>
        <w:rPr>
          <w:rFonts w:hint="eastAsia"/>
        </w:rPr>
        <w:t>方案三：异地灾备</w:t>
      </w:r>
      <w:bookmarkEnd w:id="363"/>
      <w:bookmarkEnd w:id="364"/>
      <w:bookmarkEnd w:id="365"/>
      <w:bookmarkEnd w:id="366"/>
    </w:p>
    <w:p>
      <w:pPr>
        <w:pStyle w:val="39"/>
        <w:spacing w:before="156" w:after="156"/>
      </w:pPr>
      <w:r>
        <w:rPr>
          <w:rFonts w:hint="eastAsia"/>
        </w:rPr>
        <w:t>异地备份方案把数据备份到相对较远的城市，跨越地质灾害半径，能消除地震等地质灾害对业务数据的破坏，可采用MSTP、WDM等技术构建异地灾备系统。</w:t>
      </w:r>
    </w:p>
    <w:p>
      <w:pPr>
        <w:pStyle w:val="43"/>
        <w:jc w:val="center"/>
      </w:pPr>
      <w:r>
        <w:rPr>
          <w:rFonts w:ascii="仿宋" w:hAnsi="仿宋" w:eastAsia="仿宋" w:cs="Times New Roman"/>
          <w:kern w:val="2"/>
          <w:sz w:val="28"/>
          <w:szCs w:val="28"/>
          <w:lang w:val="en-US" w:eastAsia="zh-CN" w:bidi="ar-SA"/>
        </w:rPr>
        <w:pict>
          <v:shape id="图片 219" o:spid="_x0000_s1073" type="#_x0000_t75" style="height:214.5pt;width:359.05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pStyle w:val="45"/>
        <w:jc w:val="both"/>
        <w:outlineLvl w:val="9"/>
      </w:pPr>
      <w:bookmarkStart w:id="367" w:name="_Toc388275009"/>
      <w:bookmarkStart w:id="368" w:name="_Toc388889434"/>
      <w:r>
        <w:rPr>
          <w:rFonts w:hint="eastAsia"/>
        </w:rPr>
        <w:t>方案拓扑图</w:t>
      </w:r>
      <w:bookmarkEnd w:id="367"/>
      <w:bookmarkEnd w:id="368"/>
    </w:p>
    <w:p>
      <w:pPr>
        <w:pStyle w:val="43"/>
        <w:jc w:val="center"/>
        <w:rPr>
          <w:kern w:val="0"/>
        </w:rPr>
      </w:pPr>
      <w:r>
        <w:rPr>
          <w:rFonts w:ascii="仿宋" w:hAnsi="仿宋" w:eastAsia="仿宋" w:cs="Times New Roman"/>
          <w:kern w:val="0"/>
          <w:sz w:val="28"/>
          <w:szCs w:val="28"/>
          <w:lang w:val="en-US" w:eastAsia="zh-CN" w:bidi="ar-SA"/>
        </w:rPr>
        <w:pict>
          <v:shape id="图片 529" o:spid="_x0000_s1074" type="#_x0000_t75" style="height:195pt;width:369.5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ind w:firstLine="480"/>
      </w:pPr>
    </w:p>
    <w:p>
      <w:pPr>
        <w:pStyle w:val="45"/>
        <w:jc w:val="both"/>
        <w:outlineLvl w:val="9"/>
      </w:pPr>
      <w:bookmarkStart w:id="369" w:name="_Toc388275010"/>
      <w:bookmarkStart w:id="370" w:name="_Toc388889435"/>
      <w:r>
        <w:rPr>
          <w:rFonts w:hint="eastAsia"/>
        </w:rPr>
        <w:t>方案说明</w:t>
      </w:r>
      <w:bookmarkEnd w:id="369"/>
      <w:bookmarkEnd w:id="370"/>
    </w:p>
    <w:p>
      <w:pPr>
        <w:pStyle w:val="39"/>
        <w:spacing w:before="156" w:after="156"/>
      </w:pPr>
      <w:r>
        <w:rPr>
          <w:rFonts w:hint="eastAsia"/>
        </w:rPr>
        <w:t>在同城容灾的基础上，在异地再建设一个灾备中心，通过虚拟化网关的远程复制功能，将业务数据复制一份到异地作为备份。当灾难发生，同城生产中心和灾备中心均无法提供业务支撑、业务数据损坏时，使用异地灾备中心保存的数据来进行业务恢复，保证无论什么样的灾难发生，都有一份原始业务数据得以保存，避免灾难发生后数据丢失的情况发生。</w:t>
      </w:r>
    </w:p>
    <w:p>
      <w:pPr>
        <w:pStyle w:val="39"/>
        <w:spacing w:before="156" w:after="156"/>
      </w:pPr>
    </w:p>
    <w:p>
      <w:pPr>
        <w:pStyle w:val="3"/>
        <w:spacing w:before="312" w:after="156"/>
      </w:pPr>
      <w:r>
        <w:t>运行维护系统建设方案</w:t>
      </w:r>
      <w:bookmarkEnd w:id="344"/>
      <w:bookmarkEnd w:id="345"/>
      <w:bookmarkEnd w:id="346"/>
      <w:bookmarkEnd w:id="347"/>
    </w:p>
    <w:p>
      <w:pPr>
        <w:pStyle w:val="4"/>
        <w:jc w:val="both"/>
      </w:pPr>
      <w:bookmarkStart w:id="371" w:name="_Toc388889896"/>
      <w:bookmarkStart w:id="372" w:name="_Toc407110469"/>
      <w:bookmarkStart w:id="373" w:name="_Toc407110741"/>
      <w:bookmarkStart w:id="374" w:name="_Toc407110809"/>
      <w:bookmarkStart w:id="375" w:name="_Toc407119603"/>
      <w:r>
        <w:rPr>
          <w:rFonts w:hint="eastAsia"/>
        </w:rPr>
        <w:t>运维内容</w:t>
      </w:r>
      <w:bookmarkEnd w:id="371"/>
    </w:p>
    <w:p>
      <w:pPr>
        <w:widowControl/>
        <w:snapToGrid w:val="0"/>
        <w:spacing w:before="240" w:after="240" w:line="360" w:lineRule="auto"/>
        <w:ind w:firstLine="480"/>
        <w:rPr>
          <w:rFonts w:ascii="仿宋" w:hAnsi="仿宋"/>
          <w:kern w:val="0"/>
        </w:rPr>
      </w:pPr>
      <w:r>
        <w:rPr>
          <w:rFonts w:hint="eastAsia" w:ascii="仿宋" w:hAnsi="仿宋"/>
          <w:kern w:val="0"/>
        </w:rPr>
        <w:t>GZ-</w:t>
      </w:r>
      <w:r>
        <w:rPr>
          <w:rFonts w:ascii="仿宋" w:hAnsi="仿宋"/>
          <w:kern w:val="0"/>
        </w:rPr>
        <w:t>C</w:t>
      </w:r>
      <w:r>
        <w:rPr>
          <w:rFonts w:hint="eastAsia" w:ascii="仿宋" w:hAnsi="仿宋"/>
          <w:kern w:val="0"/>
        </w:rPr>
        <w:t>PP平台运行维护、优化、升级、个性化服务；标准产品的常规服务等。含1省+9地+88县+4000所辖单位+20万用户的日常运行维护。</w:t>
      </w:r>
    </w:p>
    <w:p>
      <w:pPr>
        <w:widowControl/>
        <w:snapToGrid w:val="0"/>
        <w:spacing w:before="240" w:after="240" w:line="360" w:lineRule="auto"/>
        <w:ind w:firstLine="480"/>
        <w:rPr>
          <w:rFonts w:ascii="仿宋" w:hAnsi="仿宋"/>
          <w:kern w:val="0"/>
        </w:rPr>
      </w:pPr>
      <w:r>
        <w:rPr>
          <w:rFonts w:hint="eastAsia" w:ascii="仿宋" w:hAnsi="仿宋"/>
          <w:kern w:val="0"/>
        </w:rPr>
        <w:t>主要包括：</w:t>
      </w:r>
    </w:p>
    <w:p>
      <w:pPr>
        <w:widowControl/>
        <w:snapToGrid w:val="0"/>
        <w:spacing w:before="240" w:after="240" w:line="360" w:lineRule="auto"/>
        <w:ind w:firstLine="480"/>
        <w:rPr>
          <w:rFonts w:ascii="仿宋" w:hAnsi="仿宋"/>
          <w:kern w:val="0"/>
        </w:rPr>
      </w:pPr>
      <w:r>
        <w:rPr>
          <w:rFonts w:hint="eastAsia" w:ascii="仿宋" w:hAnsi="仿宋"/>
          <w:kern w:val="0"/>
        </w:rPr>
        <w:t>用户注册、有效账户管理与记录；</w:t>
      </w:r>
    </w:p>
    <w:p>
      <w:pPr>
        <w:widowControl/>
        <w:snapToGrid w:val="0"/>
        <w:spacing w:before="240" w:after="240" w:line="360" w:lineRule="auto"/>
        <w:ind w:firstLine="480"/>
        <w:rPr>
          <w:rFonts w:ascii="仿宋" w:hAnsi="仿宋"/>
          <w:kern w:val="0"/>
        </w:rPr>
      </w:pPr>
      <w:r>
        <w:rPr>
          <w:rFonts w:hint="eastAsia" w:ascii="仿宋" w:hAnsi="仿宋"/>
          <w:kern w:val="0"/>
        </w:rPr>
        <w:t>分布式部署大集中管理的硬件和软件性能管理；</w:t>
      </w:r>
    </w:p>
    <w:p>
      <w:pPr>
        <w:widowControl/>
        <w:snapToGrid w:val="0"/>
        <w:spacing w:before="240" w:after="240" w:line="360" w:lineRule="auto"/>
        <w:ind w:firstLine="480"/>
        <w:rPr>
          <w:rFonts w:ascii="仿宋" w:hAnsi="仿宋"/>
          <w:kern w:val="0"/>
        </w:rPr>
      </w:pPr>
      <w:r>
        <w:rPr>
          <w:rFonts w:hint="eastAsia" w:ascii="仿宋" w:hAnsi="仿宋"/>
          <w:kern w:val="0"/>
        </w:rPr>
        <w:t>根据标准产品的Bug修复进度，定期为分布式部署的单位提供补丁包及个性化版本管理；</w:t>
      </w:r>
    </w:p>
    <w:p>
      <w:pPr>
        <w:widowControl/>
        <w:snapToGrid w:val="0"/>
        <w:spacing w:before="240" w:after="240" w:line="360" w:lineRule="auto"/>
        <w:ind w:firstLine="480"/>
        <w:rPr>
          <w:rFonts w:ascii="仿宋" w:hAnsi="仿宋"/>
          <w:kern w:val="0"/>
        </w:rPr>
      </w:pPr>
      <w:r>
        <w:rPr>
          <w:rFonts w:hint="eastAsia" w:ascii="仿宋" w:hAnsi="仿宋"/>
          <w:kern w:val="0"/>
        </w:rPr>
        <w:t>帮助各单位工作人员解决在实际使用产品过程中遇到的功能性问题、业务优化等问题；</w:t>
      </w:r>
    </w:p>
    <w:p>
      <w:pPr>
        <w:widowControl/>
        <w:snapToGrid w:val="0"/>
        <w:spacing w:before="240" w:after="240" w:line="360" w:lineRule="auto"/>
        <w:ind w:firstLine="480"/>
        <w:rPr>
          <w:rFonts w:ascii="仿宋" w:hAnsi="仿宋"/>
          <w:kern w:val="0"/>
        </w:rPr>
      </w:pPr>
      <w:r>
        <w:rPr>
          <w:rFonts w:hint="eastAsia" w:ascii="仿宋" w:hAnsi="仿宋"/>
          <w:kern w:val="0"/>
        </w:rPr>
        <w:t>定期检查各中心的运行状态，确保各</w:t>
      </w:r>
      <w:del w:id="1729" w:author="y" w:date="2015-01-19T17:57:00Z">
        <w:r>
          <w:rPr>
            <w:rFonts w:hint="eastAsia" w:ascii="仿宋" w:hAnsi="仿宋"/>
            <w:kern w:val="0"/>
          </w:rPr>
          <w:delText>协同</w:delText>
        </w:r>
      </w:del>
      <w:r>
        <w:rPr>
          <w:rFonts w:hint="eastAsia" w:ascii="仿宋" w:hAnsi="仿宋"/>
          <w:kern w:val="0"/>
        </w:rPr>
        <w:t>云服务中心处于良好的工作状态；</w:t>
      </w:r>
    </w:p>
    <w:p>
      <w:pPr>
        <w:widowControl/>
        <w:snapToGrid w:val="0"/>
        <w:spacing w:before="240" w:after="240" w:line="360" w:lineRule="auto"/>
        <w:ind w:firstLine="480"/>
        <w:rPr>
          <w:rFonts w:ascii="仿宋" w:hAnsi="仿宋"/>
          <w:kern w:val="0"/>
        </w:rPr>
      </w:pPr>
      <w:r>
        <w:rPr>
          <w:rFonts w:hint="eastAsia" w:ascii="仿宋" w:hAnsi="仿宋"/>
          <w:kern w:val="0"/>
        </w:rPr>
        <w:t>结合各单位的上线使用情况，针对部分使用较差的单位提出改进使用效果建议（含培训，业务上线建议，管理改进建议）；</w:t>
      </w:r>
    </w:p>
    <w:p>
      <w:pPr>
        <w:widowControl/>
        <w:snapToGrid w:val="0"/>
        <w:spacing w:before="240" w:after="240" w:line="360" w:lineRule="auto"/>
        <w:ind w:firstLine="480"/>
        <w:rPr>
          <w:rFonts w:ascii="仿宋" w:hAnsi="仿宋"/>
          <w:kern w:val="0"/>
        </w:rPr>
      </w:pPr>
      <w:r>
        <w:rPr>
          <w:rFonts w:hint="eastAsia" w:ascii="仿宋" w:hAnsi="仿宋"/>
          <w:kern w:val="0"/>
        </w:rPr>
        <w:t>其他说明：</w:t>
      </w:r>
    </w:p>
    <w:p>
      <w:pPr>
        <w:widowControl/>
        <w:snapToGrid w:val="0"/>
        <w:spacing w:before="240" w:after="240" w:line="360" w:lineRule="auto"/>
        <w:ind w:firstLine="480"/>
        <w:rPr>
          <w:rFonts w:ascii="仿宋" w:hAnsi="仿宋"/>
          <w:kern w:val="0"/>
        </w:rPr>
      </w:pPr>
      <w:r>
        <w:rPr>
          <w:rFonts w:hint="eastAsia" w:ascii="仿宋" w:hAnsi="仿宋"/>
          <w:kern w:val="0"/>
        </w:rPr>
        <w:t>针对实际使用过程中部分工作人员及领导提出的合理化建议进行分析设计，对应用边界和投入成本在协议约定范围内的定制需求，可以专项开发满足。</w:t>
      </w:r>
    </w:p>
    <w:p>
      <w:pPr>
        <w:widowControl/>
        <w:snapToGrid w:val="0"/>
        <w:spacing w:before="240" w:after="240" w:line="360" w:lineRule="auto"/>
        <w:ind w:firstLine="480"/>
        <w:rPr>
          <w:rFonts w:ascii="仿宋" w:hAnsi="仿宋"/>
          <w:kern w:val="0"/>
        </w:rPr>
      </w:pPr>
      <w:r>
        <w:rPr>
          <w:rFonts w:hint="eastAsia" w:ascii="仿宋" w:hAnsi="仿宋"/>
          <w:kern w:val="0"/>
        </w:rPr>
        <w:t>由于实施范围大、单位多、差异性大、使用个人用户众多，一部分客户还没有开始实施，一部分客户已经转入了维护阶段，加上原来已经有1+4的老致远用户维护和数据迁移。所以，本项目的维护、实施和开发几乎是同步开展。</w:t>
      </w:r>
    </w:p>
    <w:p>
      <w:pPr>
        <w:pStyle w:val="4"/>
        <w:jc w:val="both"/>
      </w:pPr>
      <w:bookmarkStart w:id="376" w:name="_Toc195433661"/>
      <w:bookmarkStart w:id="377" w:name="_Toc245562351"/>
      <w:bookmarkStart w:id="378" w:name="_Toc245583133"/>
      <w:bookmarkStart w:id="379" w:name="_Toc330198286"/>
      <w:bookmarkStart w:id="380" w:name="_Toc177543812"/>
      <w:bookmarkStart w:id="381" w:name="_Toc245551766"/>
      <w:bookmarkStart w:id="382" w:name="_Toc180954584"/>
      <w:bookmarkStart w:id="383" w:name="_Toc360141679"/>
      <w:bookmarkStart w:id="384" w:name="_Toc245584415"/>
      <w:bookmarkStart w:id="385" w:name="_Toc243498488"/>
      <w:bookmarkStart w:id="386" w:name="_Toc176023383"/>
      <w:bookmarkStart w:id="387" w:name="_Toc388889899"/>
      <w:bookmarkStart w:id="388" w:name="_Toc177897163"/>
      <w:bookmarkStart w:id="389" w:name="_Toc177315502"/>
      <w:r>
        <w:rPr>
          <w:rFonts w:hint="eastAsia"/>
        </w:rPr>
        <w:t>服务体系</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pPr>
        <w:widowControl/>
        <w:snapToGrid w:val="0"/>
        <w:spacing w:before="240" w:after="240" w:line="360" w:lineRule="auto"/>
        <w:ind w:firstLine="480"/>
        <w:rPr>
          <w:rFonts w:ascii="仿宋" w:hAnsi="仿宋"/>
          <w:color w:val="FF0000"/>
          <w:kern w:val="0"/>
          <w:rPrChange w:id="1730" w:author="y" w:date="2015-01-19T11:49:00Z">
            <w:rPr>
              <w:rFonts w:ascii="仿宋" w:hAnsi="仿宋"/>
              <w:kern w:val="0"/>
            </w:rPr>
          </w:rPrChange>
        </w:rPr>
      </w:pPr>
      <w:r>
        <w:rPr>
          <w:rFonts w:hint="eastAsia" w:ascii="仿宋" w:hAnsi="仿宋"/>
          <w:color w:val="FF0000"/>
          <w:kern w:val="0"/>
          <w:rPrChange w:id="1731" w:author="y" w:date="2015-01-19T11:49:00Z">
            <w:rPr>
              <w:rFonts w:hint="eastAsia" w:ascii="仿宋" w:hAnsi="仿宋"/>
              <w:kern w:val="0"/>
            </w:rPr>
          </w:rPrChange>
        </w:rPr>
        <w:t>通过多年的客户服务与实施经验，并继承了用友</w:t>
      </w:r>
      <w:r>
        <w:rPr>
          <w:rFonts w:ascii="仿宋" w:hAnsi="仿宋"/>
          <w:color w:val="FF0000"/>
          <w:kern w:val="0"/>
          <w:rPrChange w:id="1732" w:author="y" w:date="2015-01-19T11:49:00Z">
            <w:rPr>
              <w:rFonts w:ascii="仿宋" w:hAnsi="仿宋"/>
              <w:kern w:val="0"/>
            </w:rPr>
          </w:rPrChange>
        </w:rPr>
        <w:t>20年来的产业经验，致远已经形成了自己完善的服务体系，充分服务于我们的客户。服务体系如下：</w:t>
      </w:r>
    </w:p>
    <w:p>
      <w:pPr>
        <w:pStyle w:val="5"/>
        <w:rPr>
          <w:color w:val="FF0000"/>
          <w:rPrChange w:id="1733" w:author="y" w:date="2015-01-19T11:51:00Z">
            <w:rPr/>
          </w:rPrChange>
        </w:rPr>
      </w:pPr>
      <w:bookmarkStart w:id="390" w:name="_Toc360141680"/>
      <w:bookmarkStart w:id="391" w:name="_Toc388889900"/>
      <w:r>
        <w:rPr>
          <w:rFonts w:hint="eastAsia"/>
          <w:color w:val="FF0000"/>
          <w:rPrChange w:id="1734" w:author="y" w:date="2015-01-19T11:51:00Z">
            <w:rPr>
              <w:rFonts w:hint="eastAsia"/>
            </w:rPr>
          </w:rPrChange>
        </w:rPr>
        <w:t>客服服务中心</w:t>
      </w:r>
      <w:bookmarkEnd w:id="390"/>
      <w:bookmarkEnd w:id="391"/>
    </w:p>
    <w:p>
      <w:pPr>
        <w:widowControl/>
        <w:snapToGrid w:val="0"/>
        <w:spacing w:before="240" w:after="240" w:line="360" w:lineRule="auto"/>
        <w:ind w:firstLine="480"/>
        <w:rPr>
          <w:rFonts w:ascii="仿宋" w:hAnsi="仿宋"/>
        </w:rPr>
      </w:pPr>
      <w:r>
        <w:rPr>
          <w:rFonts w:hint="eastAsia" w:ascii="仿宋" w:hAnsi="仿宋"/>
        </w:rPr>
        <w:t>提供</w:t>
      </w:r>
      <w:del w:id="1735" w:author="y" w:date="2015-01-19T11:49:00Z">
        <w:r>
          <w:rPr>
            <w:rFonts w:hint="eastAsia" w:ascii="仿宋" w:hAnsi="仿宋"/>
          </w:rPr>
          <w:delText>CALLCENTER</w:delText>
        </w:r>
      </w:del>
      <w:ins w:id="1736" w:author="y" w:date="2015-01-19T11:49:00Z">
        <w:r>
          <w:rPr>
            <w:rFonts w:hint="eastAsia" w:ascii="仿宋" w:hAnsi="仿宋"/>
          </w:rPr>
          <w:t>呼叫中心</w:t>
        </w:r>
      </w:ins>
      <w:r>
        <w:rPr>
          <w:rFonts w:hint="eastAsia" w:ascii="仿宋" w:hAnsi="仿宋"/>
        </w:rPr>
        <w:t>的在线咨询，技术支持，包括：应用中的问题，升级问题，产品使用问题，二次开发问题。并提供7*24VIP专人值守。</w:t>
      </w:r>
    </w:p>
    <w:p>
      <w:pPr>
        <w:widowControl/>
        <w:snapToGrid w:val="0"/>
        <w:spacing w:before="240" w:after="240" w:line="360" w:lineRule="auto"/>
        <w:ind w:firstLine="480"/>
        <w:rPr>
          <w:rFonts w:ascii="仿宋" w:hAnsi="仿宋"/>
        </w:rPr>
      </w:pPr>
      <w:r>
        <w:rPr>
          <w:rFonts w:hint="eastAsia" w:ascii="仿宋" w:hAnsi="仿宋"/>
        </w:rPr>
        <w:t>客服体系还包括知识体系，将全国各地的客户的应用整理成各种应用技巧、知识和FAQ，供全国用户分享。</w:t>
      </w:r>
    </w:p>
    <w:p>
      <w:pPr>
        <w:widowControl/>
        <w:snapToGrid w:val="0"/>
        <w:spacing w:before="240" w:after="240" w:line="360" w:lineRule="auto"/>
        <w:ind w:firstLine="480"/>
        <w:rPr>
          <w:rFonts w:ascii="仿宋" w:hAnsi="仿宋"/>
        </w:rPr>
      </w:pPr>
      <w:r>
        <w:rPr>
          <w:rFonts w:hint="eastAsia" w:ascii="仿宋" w:hAnsi="仿宋"/>
        </w:rPr>
        <w:t>通过客户服务的流程体系，对客户问题的记录和答复全部进入流程库，使应用中的问题可以被一一解决。</w:t>
      </w:r>
    </w:p>
    <w:p>
      <w:pPr>
        <w:widowControl/>
        <w:snapToGrid w:val="0"/>
        <w:spacing w:before="240" w:after="240" w:line="360" w:lineRule="auto"/>
        <w:ind w:firstLine="480"/>
        <w:rPr>
          <w:del w:id="1737" w:author="y" w:date="2015-01-19T11:50:00Z"/>
          <w:rFonts w:ascii="仿宋" w:hAnsi="仿宋"/>
        </w:rPr>
      </w:pPr>
      <w:del w:id="1738" w:author="y" w:date="2015-01-19T11:50:00Z">
        <w:r>
          <w:rPr>
            <w:rFonts w:hint="eastAsia" w:ascii="仿宋" w:hAnsi="仿宋"/>
          </w:rPr>
          <w:delText>客户热线电话：4007008822</w:delText>
        </w:r>
      </w:del>
    </w:p>
    <w:p>
      <w:pPr>
        <w:pStyle w:val="5"/>
        <w:rPr>
          <w:b w:val="0"/>
        </w:rPr>
      </w:pPr>
      <w:bookmarkStart w:id="392" w:name="_Toc388889901"/>
      <w:r>
        <w:rPr>
          <w:rFonts w:hint="eastAsia"/>
          <w:b w:val="0"/>
        </w:rPr>
        <w:t>项目开发团队</w:t>
      </w:r>
      <w:bookmarkEnd w:id="392"/>
    </w:p>
    <w:p>
      <w:pPr>
        <w:widowControl/>
        <w:snapToGrid w:val="0"/>
        <w:spacing w:before="240" w:after="240" w:line="360" w:lineRule="auto"/>
        <w:ind w:firstLine="480"/>
        <w:rPr>
          <w:rFonts w:ascii="仿宋" w:hAnsi="仿宋"/>
        </w:rPr>
      </w:pPr>
      <w:r>
        <w:rPr>
          <w:rFonts w:hint="eastAsia" w:ascii="仿宋" w:hAnsi="仿宋"/>
        </w:rPr>
        <w:t>根据项目开发的交付进度，在约定的维护期内，项目团队会对所负责的开发内容做技术专项维护服务。</w:t>
      </w:r>
    </w:p>
    <w:p>
      <w:pPr>
        <w:pStyle w:val="5"/>
        <w:rPr>
          <w:b w:val="0"/>
          <w:color w:val="FF0000"/>
          <w:rPrChange w:id="1739" w:author="y" w:date="2015-01-19T11:51:00Z">
            <w:rPr>
              <w:b w:val="0"/>
            </w:rPr>
          </w:rPrChange>
        </w:rPr>
      </w:pPr>
      <w:bookmarkStart w:id="393" w:name="_Toc388889902"/>
      <w:bookmarkStart w:id="394" w:name="_Toc360141681"/>
      <w:r>
        <w:rPr>
          <w:rFonts w:hint="eastAsia"/>
          <w:b w:val="0"/>
          <w:color w:val="FF0000"/>
          <w:rPrChange w:id="1740" w:author="y" w:date="2015-01-19T11:51:00Z">
            <w:rPr>
              <w:rFonts w:hint="eastAsia"/>
              <w:b w:val="0"/>
            </w:rPr>
          </w:rPrChange>
        </w:rPr>
        <w:t>本地服务机构</w:t>
      </w:r>
      <w:bookmarkEnd w:id="393"/>
      <w:bookmarkEnd w:id="394"/>
    </w:p>
    <w:p>
      <w:pPr>
        <w:widowControl/>
        <w:snapToGrid w:val="0"/>
        <w:spacing w:before="240" w:after="240" w:line="360" w:lineRule="auto"/>
        <w:ind w:firstLine="480"/>
        <w:rPr>
          <w:rFonts w:ascii="仿宋" w:hAnsi="仿宋"/>
        </w:rPr>
      </w:pPr>
      <w:r>
        <w:rPr>
          <w:rFonts w:hint="eastAsia" w:ascii="仿宋" w:hAnsi="仿宋"/>
        </w:rPr>
        <w:t>致远公司在本地设立有办事机构，结合贵州移动公司和本地认证伙伴的实施资源，支撑项目实施任务，就近为用户提供服务。</w:t>
      </w:r>
    </w:p>
    <w:p>
      <w:pPr>
        <w:widowControl/>
        <w:snapToGrid w:val="0"/>
        <w:spacing w:before="240" w:after="240" w:line="360" w:lineRule="auto"/>
        <w:ind w:firstLine="480"/>
        <w:rPr>
          <w:rFonts w:ascii="仿宋" w:hAnsi="仿宋"/>
        </w:rPr>
      </w:pPr>
      <w:r>
        <w:rPr>
          <w:rFonts w:hint="eastAsia" w:ascii="仿宋" w:hAnsi="仿宋"/>
        </w:rPr>
        <w:t>在一般的咨询和应用被满足后，各种硬件故障和软件应用中的冲突和使用问题，通过对用户的本地上门服务提供支持。</w:t>
      </w:r>
    </w:p>
    <w:p>
      <w:pPr>
        <w:widowControl/>
        <w:snapToGrid w:val="0"/>
        <w:spacing w:before="240" w:after="240" w:line="360" w:lineRule="auto"/>
        <w:ind w:firstLine="480"/>
        <w:rPr>
          <w:rFonts w:ascii="仿宋" w:hAnsi="仿宋"/>
        </w:rPr>
      </w:pPr>
      <w:r>
        <w:rPr>
          <w:rFonts w:hint="eastAsia" w:ascii="仿宋" w:hAnsi="仿宋"/>
        </w:rPr>
        <w:t>保证在出现系统应用紧急问题情况下，2小时到现场解决问题。</w:t>
      </w:r>
    </w:p>
    <w:p>
      <w:pPr>
        <w:widowControl/>
        <w:snapToGrid w:val="0"/>
        <w:spacing w:before="240" w:after="240" w:line="360" w:lineRule="auto"/>
        <w:ind w:firstLine="480"/>
        <w:rPr>
          <w:rFonts w:ascii="仿宋" w:hAnsi="仿宋"/>
        </w:rPr>
      </w:pPr>
      <w:r>
        <w:rPr>
          <w:rFonts w:hint="eastAsia" w:ascii="仿宋" w:hAnsi="仿宋"/>
        </w:rPr>
        <w:t>致远贵州：</w:t>
      </w:r>
    </w:p>
    <w:p>
      <w:pPr>
        <w:widowControl/>
        <w:snapToGrid w:val="0"/>
        <w:spacing w:before="240" w:after="240" w:line="360" w:lineRule="auto"/>
        <w:ind w:firstLine="480"/>
        <w:rPr>
          <w:rFonts w:ascii="仿宋" w:hAnsi="仿宋"/>
        </w:rPr>
      </w:pPr>
      <w:r>
        <w:rPr>
          <w:rFonts w:hint="eastAsia" w:ascii="仿宋" w:hAnsi="仿宋"/>
        </w:rPr>
        <w:t>地址：贵州省贵阳市北京路鑫都财富大厦28楼E座</w:t>
      </w:r>
    </w:p>
    <w:p>
      <w:pPr>
        <w:widowControl/>
        <w:snapToGrid w:val="0"/>
        <w:spacing w:before="240" w:after="240" w:line="360" w:lineRule="auto"/>
        <w:ind w:firstLine="480"/>
        <w:rPr>
          <w:rFonts w:ascii="仿宋" w:hAnsi="仿宋"/>
        </w:rPr>
      </w:pPr>
      <w:r>
        <w:rPr>
          <w:rFonts w:hint="eastAsia" w:ascii="仿宋" w:hAnsi="仿宋"/>
        </w:rPr>
        <w:t xml:space="preserve">总机：0851-6818854 </w:t>
      </w:r>
    </w:p>
    <w:p>
      <w:pPr>
        <w:pStyle w:val="5"/>
        <w:rPr>
          <w:b w:val="0"/>
        </w:rPr>
      </w:pPr>
      <w:bookmarkStart w:id="395" w:name="_Toc360141682"/>
      <w:bookmarkStart w:id="396" w:name="_Toc388889903"/>
      <w:r>
        <w:rPr>
          <w:rFonts w:hint="eastAsia"/>
          <w:b w:val="0"/>
        </w:rPr>
        <w:t>专人负责</w:t>
      </w:r>
      <w:bookmarkEnd w:id="395"/>
      <w:bookmarkEnd w:id="396"/>
    </w:p>
    <w:p>
      <w:pPr>
        <w:widowControl/>
        <w:snapToGrid w:val="0"/>
        <w:spacing w:before="240" w:after="240" w:line="360" w:lineRule="auto"/>
        <w:ind w:firstLine="480"/>
        <w:rPr>
          <w:rFonts w:ascii="仿宋" w:hAnsi="仿宋"/>
        </w:rPr>
      </w:pPr>
      <w:r>
        <w:rPr>
          <w:rFonts w:hint="eastAsia" w:ascii="仿宋" w:hAnsi="仿宋"/>
        </w:rPr>
        <w:t>系统实施上线后，将安排专人驻点用户单位，专职负责项目维护工作，对系统运行、用户使用中的问题给出及时响应。对重大问题及反复出现的问题，提请开发部派人参与。</w:t>
      </w:r>
    </w:p>
    <w:p>
      <w:pPr>
        <w:widowControl/>
        <w:snapToGrid w:val="0"/>
        <w:spacing w:before="240" w:after="240" w:line="360" w:lineRule="auto"/>
        <w:ind w:firstLine="480"/>
        <w:rPr>
          <w:rFonts w:ascii="仿宋" w:hAnsi="仿宋"/>
        </w:rPr>
      </w:pPr>
    </w:p>
    <w:p>
      <w:pPr>
        <w:pStyle w:val="3"/>
        <w:spacing w:before="312" w:after="156"/>
        <w:rPr>
          <w:color w:val="FF0000"/>
          <w:rPrChange w:id="1741" w:author="y" w:date="2015-01-19T11:52:00Z">
            <w:rPr/>
          </w:rPrChange>
        </w:rPr>
      </w:pPr>
      <w:r>
        <w:rPr>
          <w:color w:val="FF0000"/>
          <w:rPrChange w:id="1742" w:author="y" w:date="2015-01-19T11:52:00Z">
            <w:rPr/>
          </w:rPrChange>
        </w:rPr>
        <w:t>其它系统建设方案</w:t>
      </w:r>
      <w:bookmarkEnd w:id="372"/>
      <w:bookmarkEnd w:id="373"/>
      <w:bookmarkEnd w:id="374"/>
      <w:bookmarkEnd w:id="375"/>
    </w:p>
    <w:p>
      <w:pPr>
        <w:pStyle w:val="38"/>
        <w:widowControl/>
        <w:numPr>
          <w:ilvl w:val="0"/>
          <w:numId w:val="14"/>
        </w:numPr>
        <w:snapToGrid w:val="0"/>
        <w:spacing w:before="240" w:after="240" w:line="360" w:lineRule="auto"/>
        <w:rPr>
          <w:del w:id="1743" w:author="y" w:date="2015-01-19T11:51:00Z"/>
          <w:rFonts w:ascii="仿宋" w:hAnsi="仿宋"/>
          <w:color w:val="FF0000"/>
          <w:kern w:val="0"/>
        </w:rPr>
      </w:pPr>
      <w:del w:id="1744" w:author="y" w:date="2015-01-19T11:51:00Z">
        <w:r>
          <w:rPr>
            <w:rFonts w:ascii="仿宋" w:hAnsi="仿宋"/>
            <w:color w:val="FF0000"/>
            <w:kern w:val="0"/>
          </w:rPr>
          <w:delText>其它系统建设方案：根据本项目需求和特点提出除上述系统建设以外的其它系统建设方案。</w:delText>
        </w:r>
      </w:del>
    </w:p>
    <w:p>
      <w:pPr>
        <w:pStyle w:val="3"/>
        <w:spacing w:before="312" w:after="156"/>
      </w:pPr>
      <w:bookmarkStart w:id="397" w:name="_Toc407110470"/>
      <w:bookmarkStart w:id="398" w:name="_Toc407110742"/>
      <w:bookmarkStart w:id="399" w:name="_Toc407110810"/>
      <w:bookmarkStart w:id="400" w:name="_Toc407119604"/>
      <w:r>
        <w:rPr>
          <w:rFonts w:hint="eastAsia"/>
        </w:rPr>
        <w:t>软硬件选型及配置</w:t>
      </w:r>
      <w:bookmarkEnd w:id="397"/>
      <w:bookmarkEnd w:id="398"/>
      <w:bookmarkEnd w:id="399"/>
      <w:bookmarkEnd w:id="400"/>
    </w:p>
    <w:p>
      <w:pPr>
        <w:pStyle w:val="38"/>
        <w:widowControl/>
        <w:numPr>
          <w:ilvl w:val="0"/>
          <w:numId w:val="14"/>
        </w:numPr>
        <w:snapToGrid w:val="0"/>
        <w:spacing w:before="240" w:after="240" w:line="360" w:lineRule="auto"/>
        <w:rPr>
          <w:rFonts w:ascii="仿宋" w:hAnsi="仿宋" w:cs="Arial"/>
          <w:color w:val="FF0000"/>
          <w:kern w:val="0"/>
        </w:rPr>
      </w:pPr>
      <w:r>
        <w:rPr>
          <w:rFonts w:ascii="仿宋" w:hAnsi="仿宋"/>
          <w:color w:val="FF0000"/>
          <w:kern w:val="0"/>
        </w:rPr>
        <w:t>主要软硬件选型原则和详细软硬件配置清单：根据上述建设内容，明确提出软硬件设备配置原则和系统配置软硬件设备清单，按照各个系统分别列表。软硬件配置清单包括：设备及软件参考型号（同等国产品优先）、生产厂家、单价（选择近期市场成交价）、数量、总价（详见附表1），并提出国产化和自主品牌软硬件配置投资比例；分别列出各应用系统建设工作量（按人/月计费）初步核算表（详见附表2）</w:t>
      </w:r>
      <w:r>
        <w:rPr>
          <w:rFonts w:hint="eastAsia" w:ascii="仿宋" w:hAnsi="仿宋"/>
          <w:color w:val="FF0000"/>
          <w:kern w:val="0"/>
        </w:rPr>
        <w:t>。</w:t>
      </w:r>
      <w:r>
        <w:rPr>
          <w:rFonts w:hint="eastAsia" w:ascii="仿宋" w:hAnsi="仿宋" w:cs="Arial"/>
          <w:color w:val="FF0000"/>
          <w:kern w:val="0"/>
        </w:rPr>
        <w:t>绘制系统主要设备配置图。</w:t>
      </w:r>
    </w:p>
    <w:p>
      <w:pPr>
        <w:pStyle w:val="3"/>
        <w:spacing w:before="312" w:after="156"/>
      </w:pPr>
      <w:bookmarkStart w:id="401" w:name="_Toc407110471"/>
      <w:bookmarkStart w:id="402" w:name="_Toc407110743"/>
      <w:bookmarkStart w:id="403" w:name="_Toc407110811"/>
      <w:bookmarkStart w:id="404" w:name="_Toc407119605"/>
      <w:r>
        <w:t>机房及配套工程建设方案</w:t>
      </w:r>
      <w:bookmarkEnd w:id="401"/>
      <w:bookmarkEnd w:id="402"/>
      <w:bookmarkEnd w:id="403"/>
      <w:bookmarkEnd w:id="404"/>
    </w:p>
    <w:p>
      <w:pPr>
        <w:widowControl/>
        <w:snapToGrid w:val="0"/>
        <w:spacing w:before="240" w:after="240" w:line="360" w:lineRule="auto"/>
        <w:ind w:firstLine="480"/>
        <w:rPr>
          <w:rFonts w:ascii="仿宋" w:hAnsi="仿宋"/>
          <w:color w:val="FF0000"/>
          <w:kern w:val="0"/>
        </w:rPr>
      </w:pPr>
      <w:r>
        <w:rPr>
          <w:rFonts w:ascii="仿宋" w:hAnsi="仿宋"/>
          <w:color w:val="FF0000"/>
          <w:kern w:val="0"/>
        </w:rPr>
        <w:t>13、机房及配套工程建设方案：</w:t>
      </w:r>
      <w:r>
        <w:rPr>
          <w:rFonts w:hint="eastAsia" w:ascii="仿宋" w:hAnsi="仿宋"/>
          <w:color w:val="FF0000"/>
          <w:kern w:val="0"/>
        </w:rPr>
        <w:t>详</w:t>
      </w:r>
      <w:r>
        <w:rPr>
          <w:rFonts w:ascii="仿宋" w:hAnsi="仿宋"/>
          <w:color w:val="FF0000"/>
          <w:kern w:val="0"/>
        </w:rPr>
        <w:t>述新建或改造机房及配套设施的详细建设方案，包括：机房选址，周边环境，建设或改造面积（列表表示功能分区面积），建设和改造的详细内容，单位造价，配套动力和支撑设备的选型和清单，</w:t>
      </w:r>
      <w:r>
        <w:rPr>
          <w:rFonts w:hint="eastAsia" w:ascii="仿宋" w:hAnsi="仿宋"/>
          <w:color w:val="FF0000"/>
          <w:kern w:val="0"/>
        </w:rPr>
        <w:t>提出</w:t>
      </w:r>
      <w:r>
        <w:rPr>
          <w:rFonts w:ascii="仿宋" w:hAnsi="仿宋"/>
          <w:color w:val="FF0000"/>
          <w:kern w:val="0"/>
        </w:rPr>
        <w:t>水电气需求与供应</w:t>
      </w:r>
      <w:r>
        <w:rPr>
          <w:rFonts w:hint="eastAsia" w:ascii="仿宋" w:hAnsi="仿宋"/>
          <w:color w:val="FF0000"/>
          <w:kern w:val="0"/>
        </w:rPr>
        <w:t>情况</w:t>
      </w:r>
      <w:r>
        <w:rPr>
          <w:rFonts w:ascii="仿宋" w:hAnsi="仿宋"/>
          <w:color w:val="FF0000"/>
          <w:kern w:val="0"/>
        </w:rPr>
        <w:t>，</w:t>
      </w:r>
      <w:r>
        <w:rPr>
          <w:rFonts w:hint="eastAsia" w:ascii="仿宋" w:hAnsi="仿宋"/>
          <w:color w:val="FF0000"/>
          <w:kern w:val="0"/>
        </w:rPr>
        <w:t>落实</w:t>
      </w:r>
      <w:r>
        <w:rPr>
          <w:rFonts w:ascii="仿宋" w:hAnsi="仿宋"/>
          <w:color w:val="FF0000"/>
          <w:kern w:val="0"/>
        </w:rPr>
        <w:t>土地、规划和环保相关落实文件等。</w:t>
      </w:r>
    </w:p>
    <w:p>
      <w:pPr>
        <w:widowControl/>
        <w:snapToGrid w:val="0"/>
        <w:spacing w:before="240" w:after="240" w:line="360" w:lineRule="auto"/>
        <w:ind w:firstLine="480"/>
        <w:rPr>
          <w:rFonts w:ascii="仿宋" w:hAnsi="仿宋"/>
          <w:b/>
          <w:bCs/>
          <w:kern w:val="44"/>
        </w:rPr>
      </w:pPr>
      <w:r>
        <w:rPr>
          <w:rFonts w:ascii="仿宋" w:hAnsi="仿宋"/>
          <w:color w:val="FF0000"/>
          <w:kern w:val="0"/>
        </w:rPr>
        <w:t>14、建设方案相对项目建议书批复变更调整情况的详细说明：详述可研报告中相对于项目建议书批复调整的内容及主要原因</w:t>
      </w:r>
      <w:r>
        <w:rPr>
          <w:rFonts w:hint="eastAsia" w:ascii="仿宋" w:hAnsi="仿宋"/>
          <w:color w:val="FF0000"/>
          <w:kern w:val="0"/>
        </w:rPr>
        <w:t>和调整依据</w:t>
      </w:r>
      <w:r>
        <w:rPr>
          <w:rFonts w:ascii="仿宋" w:hAnsi="仿宋"/>
          <w:color w:val="FF0000"/>
          <w:kern w:val="0"/>
        </w:rPr>
        <w:t>。</w:t>
      </w:r>
      <w:r>
        <w:rPr>
          <w:rFonts w:ascii="仿宋" w:hAnsi="仿宋"/>
        </w:rPr>
        <w:br w:type="page"/>
      </w:r>
    </w:p>
    <w:p>
      <w:pPr>
        <w:pStyle w:val="2"/>
        <w:spacing w:before="312" w:after="468"/>
      </w:pPr>
      <w:bookmarkStart w:id="405" w:name="_Toc407098569"/>
      <w:bookmarkStart w:id="406" w:name="_Toc407110472"/>
      <w:bookmarkStart w:id="407" w:name="_Toc407110744"/>
      <w:bookmarkStart w:id="408" w:name="_Toc407110812"/>
      <w:bookmarkStart w:id="409" w:name="_Toc407119606"/>
      <w:r>
        <w:t>项目招标方案</w:t>
      </w:r>
      <w:bookmarkEnd w:id="405"/>
      <w:bookmarkEnd w:id="406"/>
      <w:bookmarkEnd w:id="407"/>
      <w:bookmarkEnd w:id="408"/>
      <w:bookmarkEnd w:id="409"/>
    </w:p>
    <w:p>
      <w:pPr>
        <w:pStyle w:val="51"/>
        <w:ind w:right="120"/>
        <w:rPr>
          <w:kern w:val="0"/>
        </w:rPr>
      </w:pPr>
      <w:r>
        <w:rPr>
          <w:rFonts w:hint="eastAsia"/>
          <w:kern w:val="0"/>
        </w:rPr>
        <w:t>招标范围</w:t>
      </w:r>
    </w:p>
    <w:p>
      <w:pPr>
        <w:pStyle w:val="40"/>
        <w:rPr>
          <w:color w:val="FF0000"/>
        </w:rPr>
      </w:pPr>
      <w:r>
        <w:rPr>
          <w:color w:val="FF0000"/>
        </w:rPr>
        <w:t>1、招标范围：根据项目建设内容，提出建设项目涉及的各单项工程、软硬件设备及服务（工程设计、施工、系统集成、工程监理等）的具体招标范围。</w:t>
      </w:r>
    </w:p>
    <w:p>
      <w:pPr>
        <w:pStyle w:val="40"/>
      </w:pPr>
    </w:p>
    <w:p>
      <w:pPr>
        <w:pStyle w:val="51"/>
        <w:ind w:right="120"/>
        <w:rPr>
          <w:kern w:val="0"/>
        </w:rPr>
      </w:pPr>
      <w:r>
        <w:rPr>
          <w:rFonts w:hint="eastAsia"/>
          <w:kern w:val="0"/>
        </w:rPr>
        <w:t>招标方式</w:t>
      </w:r>
    </w:p>
    <w:p>
      <w:pPr>
        <w:pStyle w:val="40"/>
        <w:rPr>
          <w:color w:val="FF0000"/>
        </w:rPr>
      </w:pPr>
      <w:r>
        <w:rPr>
          <w:color w:val="FF0000"/>
        </w:rPr>
        <w:t>2、招标方式：通过文字和列表描述项目的各单项工程、软硬件设备及服务等招标内容所采取的招标采购方式，涉及公开招标、邀请招标、询价采购、竞争性谈判、单一来源采购等方式</w:t>
      </w:r>
      <w:r>
        <w:rPr>
          <w:rFonts w:hint="eastAsia"/>
          <w:color w:val="FF0000"/>
        </w:rPr>
        <w:t>（</w:t>
      </w:r>
      <w:r>
        <w:rPr>
          <w:color w:val="FF0000"/>
        </w:rPr>
        <w:t>详见附表3</w:t>
      </w:r>
      <w:r>
        <w:rPr>
          <w:rFonts w:hint="eastAsia"/>
          <w:color w:val="FF0000"/>
        </w:rPr>
        <w:t>）</w:t>
      </w:r>
      <w:r>
        <w:rPr>
          <w:color w:val="FF0000"/>
        </w:rPr>
        <w:t>。</w:t>
      </w:r>
    </w:p>
    <w:p>
      <w:pPr>
        <w:pStyle w:val="38"/>
        <w:rPr>
          <w:kern w:val="0"/>
        </w:rPr>
      </w:pPr>
    </w:p>
    <w:p>
      <w:pPr>
        <w:pStyle w:val="40"/>
      </w:pPr>
    </w:p>
    <w:p>
      <w:pPr>
        <w:pStyle w:val="51"/>
        <w:ind w:right="120"/>
        <w:rPr>
          <w:kern w:val="0"/>
        </w:rPr>
      </w:pPr>
      <w:r>
        <w:rPr>
          <w:rFonts w:hint="eastAsia"/>
          <w:kern w:val="0"/>
        </w:rPr>
        <w:t>招标组织形式</w:t>
      </w:r>
    </w:p>
    <w:p>
      <w:pPr>
        <w:pStyle w:val="40"/>
        <w:rPr>
          <w:color w:val="FF0000"/>
        </w:rPr>
      </w:pPr>
      <w:r>
        <w:rPr>
          <w:color w:val="FF0000"/>
        </w:rPr>
        <w:t>3、招标组织形式：提出各项招标内容所采取的组织形式，涉及委托招标、自行组织招标、直接政府采购等。</w:t>
      </w:r>
    </w:p>
    <w:p>
      <w:pPr>
        <w:pStyle w:val="40"/>
      </w:pPr>
      <w:r>
        <w:rPr>
          <w:rFonts w:hint="eastAsia"/>
        </w:rPr>
        <w:t>因项目法人单位目前尚不具备大型自行招标所需的编制招标文件和组织评、定标的相应资质，因此该项目均采用委托招标形式，即委托具有相应资质的招标单位进行招标的形式。</w:t>
      </w:r>
    </w:p>
    <w:p>
      <w:pPr>
        <w:widowControl/>
        <w:snapToGrid w:val="0"/>
        <w:spacing w:before="240" w:after="240" w:line="360" w:lineRule="auto"/>
        <w:rPr>
          <w:rFonts w:ascii="仿宋" w:hAnsi="仿宋"/>
          <w:color w:val="FF0000"/>
          <w:kern w:val="0"/>
        </w:rPr>
      </w:pPr>
    </w:p>
    <w:p>
      <w:pPr>
        <w:pStyle w:val="40"/>
      </w:pPr>
    </w:p>
    <w:p>
      <w:pPr>
        <w:widowControl/>
        <w:spacing w:before="240" w:after="240" w:line="360" w:lineRule="auto"/>
        <w:ind w:firstLine="480"/>
        <w:rPr>
          <w:rFonts w:ascii="仿宋" w:hAnsi="仿宋"/>
          <w:b/>
          <w:bCs/>
          <w:kern w:val="44"/>
        </w:rPr>
      </w:pPr>
      <w:r>
        <w:rPr>
          <w:rFonts w:ascii="仿宋" w:hAnsi="仿宋"/>
        </w:rPr>
        <w:br w:type="page"/>
      </w:r>
    </w:p>
    <w:p>
      <w:pPr>
        <w:pStyle w:val="2"/>
        <w:spacing w:before="312" w:after="468"/>
      </w:pPr>
      <w:bookmarkStart w:id="410" w:name="_Toc407098570"/>
      <w:bookmarkStart w:id="411" w:name="_Toc407110473"/>
      <w:bookmarkStart w:id="412" w:name="_Toc407110745"/>
      <w:bookmarkStart w:id="413" w:name="_Toc407110813"/>
      <w:bookmarkStart w:id="414" w:name="_Toc407119607"/>
      <w:r>
        <w:t>环保、消防、职业安全和卫生</w:t>
      </w:r>
      <w:bookmarkEnd w:id="410"/>
      <w:bookmarkEnd w:id="411"/>
      <w:bookmarkEnd w:id="412"/>
      <w:bookmarkEnd w:id="413"/>
      <w:bookmarkEnd w:id="414"/>
    </w:p>
    <w:p>
      <w:pPr>
        <w:pStyle w:val="3"/>
        <w:spacing w:before="312" w:after="156"/>
        <w:jc w:val="both"/>
      </w:pPr>
      <w:bookmarkStart w:id="415" w:name="_Toc406753088"/>
      <w:r>
        <w:t>环境影响和环保措施</w:t>
      </w:r>
      <w:bookmarkEnd w:id="415"/>
    </w:p>
    <w:p>
      <w:pPr>
        <w:pStyle w:val="39"/>
        <w:spacing w:before="156" w:after="156"/>
        <w:rPr>
          <w:szCs w:val="21"/>
        </w:rPr>
      </w:pPr>
      <w:r>
        <w:rPr>
          <w:rFonts w:hint="eastAsia"/>
          <w:szCs w:val="21"/>
        </w:rPr>
        <w:t>本项目建设坚持可持续发展战略，以达成建设资源节约型、环境友好型社会为环境保护目标，在工程设计和建设施工过程中坚决贯彻执行《中华人民共和国环境法》，严格遵循相关环境保护设计的各项管理办法和条例，针对项目可能对环境造成的不良影响进行严格控制。</w:t>
      </w:r>
    </w:p>
    <w:p>
      <w:pPr>
        <w:pStyle w:val="39"/>
        <w:spacing w:before="156" w:after="156"/>
        <w:rPr>
          <w:szCs w:val="21"/>
        </w:rPr>
      </w:pPr>
    </w:p>
    <w:p>
      <w:pPr>
        <w:pStyle w:val="4"/>
      </w:pPr>
      <w:r>
        <w:t>项目环境影响分析</w:t>
      </w:r>
    </w:p>
    <w:p>
      <w:pPr>
        <w:pStyle w:val="39"/>
        <w:spacing w:before="156" w:after="156"/>
      </w:pPr>
      <w:r>
        <w:rPr>
          <w:rFonts w:hint="eastAsia"/>
        </w:rPr>
        <w:t>由于本工程基本不涉及大规模基础建设和土建工程，因此对环境影响较小，</w:t>
      </w:r>
      <w:r>
        <w:rPr>
          <w:szCs w:val="21"/>
        </w:rPr>
        <w:t>按照《</w:t>
      </w:r>
      <w:r>
        <w:fldChar w:fldCharType="begin"/>
      </w:r>
      <w:r>
        <w:instrText xml:space="preserve">HYPERLINK "http://www.baidu.com/link?url=BzeX6x2hKrQG7kuGIGZHWHFfYTsWH5W7J-OkKT647WsXtvr8njsbiQP08G7vF5T66d6BD7zHRtrAg010ceHQH9CWhNpAPU2sccObItifuui" \t "_blank" </w:instrText>
      </w:r>
      <w:r>
        <w:fldChar w:fldCharType="separate"/>
      </w:r>
      <w:r>
        <w:rPr>
          <w:rStyle w:val="34"/>
          <w:color w:val="auto"/>
          <w:u w:val="none"/>
        </w:rPr>
        <w:t>贵州省建设项目环境监理管理办法》(试行)</w:t>
      </w:r>
      <w:r>
        <w:fldChar w:fldCharType="end"/>
      </w:r>
      <w:r>
        <w:t xml:space="preserve"> 规定，</w:t>
      </w:r>
      <w:r>
        <w:rPr>
          <w:szCs w:val="21"/>
        </w:rPr>
        <w:t>电子政务网系统建设任务属于无污染工程</w:t>
      </w:r>
      <w:r>
        <w:t>。</w:t>
      </w:r>
    </w:p>
    <w:p>
      <w:pPr>
        <w:pStyle w:val="39"/>
        <w:spacing w:before="156" w:after="156"/>
      </w:pPr>
      <w:r>
        <w:rPr>
          <w:rFonts w:hint="eastAsia"/>
        </w:rPr>
        <w:t>项目建设工程可能存在的对环境的影响主要集中在以下几个方面：</w:t>
      </w:r>
    </w:p>
    <w:p>
      <w:pPr>
        <w:pStyle w:val="45"/>
      </w:pPr>
      <w:r>
        <w:rPr>
          <w:rFonts w:hint="eastAsia"/>
        </w:rPr>
        <w:t>固体废弃物分析</w:t>
      </w:r>
    </w:p>
    <w:p>
      <w:pPr>
        <w:pStyle w:val="39"/>
        <w:spacing w:before="156" w:after="156"/>
      </w:pPr>
      <w:r>
        <w:rPr>
          <w:rFonts w:hint="eastAsia"/>
        </w:rPr>
        <w:t>主要来源于项目施工过程中机房装修、硬件设备安装和更新等过程中。</w:t>
      </w:r>
    </w:p>
    <w:p>
      <w:pPr>
        <w:pStyle w:val="39"/>
        <w:spacing w:before="156" w:after="156"/>
      </w:pPr>
      <w:r>
        <w:t>固体废物是指在生产、生活和其他活动中产生的丧失原有利用价值或虽未丧失利用价值但被抛弃或者放弃的固态、半固态和置于容器中的气态的物品、物质以及法律、行政法规规定纳入固体废物管理的物品、物质。</w:t>
      </w:r>
    </w:p>
    <w:p>
      <w:pPr>
        <w:pStyle w:val="39"/>
        <w:spacing w:before="156" w:after="156"/>
      </w:pPr>
      <w:r>
        <w:rPr>
          <w:rFonts w:hint="eastAsia"/>
        </w:rPr>
        <w:t>其中，建设过程中主要包括机房装修产生的渣土、废料和设备安装等过程中产生的</w:t>
      </w:r>
      <w:r>
        <w:t>设备硬件包装材料如泡沫、纸箱、塑料袋、各种支撑等，属于一般性固体废物，对于纸张、塑料、金属等可回收的垃圾分别放置，并给以明确标识，并加大宣传力度，让人们自觉养成好的分类放置习惯。</w:t>
      </w:r>
    </w:p>
    <w:p>
      <w:pPr>
        <w:pStyle w:val="39"/>
        <w:spacing w:before="156" w:after="156"/>
      </w:pPr>
      <w:r>
        <w:t xml:space="preserve">对于具有危险性危害的垃圾，如废旧电池、废灯管等，应集中后送往环保局指定地点处理。生活垃圾由环卫部门送垃圾填埋场填埋，如有锅炉炉渣等可作为建材外售。  </w:t>
      </w:r>
    </w:p>
    <w:p>
      <w:pPr>
        <w:pStyle w:val="39"/>
        <w:spacing w:before="156" w:after="156"/>
      </w:pPr>
      <w:r>
        <w:rPr>
          <w:rFonts w:hint="eastAsia"/>
        </w:rPr>
        <w:t>结论：</w:t>
      </w:r>
    </w:p>
    <w:p>
      <w:pPr>
        <w:pStyle w:val="39"/>
        <w:spacing w:before="156" w:after="156"/>
      </w:pPr>
      <w:r>
        <w:rPr>
          <w:rFonts w:hint="eastAsia"/>
        </w:rPr>
        <w:t>电子政务网固体废弃物与一般计算机机房产生的规模相当，只要按照日常办公活动产生的垃圾进行分类并及时进行清运即可，能够很容易进行控制，不会造成大规模废弃物污染。</w:t>
      </w:r>
    </w:p>
    <w:p>
      <w:pPr>
        <w:pStyle w:val="45"/>
      </w:pPr>
      <w:r>
        <w:rPr>
          <w:rFonts w:hint="eastAsia"/>
        </w:rPr>
        <w:t>机房系统排放物分析</w:t>
      </w:r>
    </w:p>
    <w:p>
      <w:pPr>
        <w:pStyle w:val="39"/>
        <w:spacing w:before="156" w:after="156"/>
      </w:pPr>
      <w:r>
        <w:rPr>
          <w:rFonts w:hint="eastAsia"/>
        </w:rPr>
        <w:t>主要来源于机房设备所产生的电磁辐射或其他排放物。</w:t>
      </w:r>
    </w:p>
    <w:p>
      <w:pPr>
        <w:pStyle w:val="39"/>
        <w:spacing w:before="156" w:after="156"/>
      </w:pPr>
      <w:r>
        <w:rPr>
          <w:szCs w:val="14"/>
        </w:rPr>
        <w:t>电磁辐射设备种类繁多,通讯、广播电视、工医科设备、电力线路、电气化铁道及变电站的变压器等。污染是以场力为特性的一种能量流污染,电磁辐射污染是人们无法直接感知的,看不见、摸不着、听不到,是一种无形的污染,而且不同类型的电磁辐射设备,其污染源的污染特点各异。</w:t>
      </w:r>
      <w:r>
        <w:t>电磁辐射兼有用资源和污染要素之双重性,作为资源应用范围越来越广,从而造成环境中的污染水平也越来越高。</w:t>
      </w:r>
    </w:p>
    <w:p>
      <w:pPr>
        <w:pStyle w:val="39"/>
        <w:spacing w:before="156" w:after="156"/>
      </w:pPr>
      <w:r>
        <w:t>电磁辐</w:t>
      </w:r>
      <w:r>
        <w:fldChar w:fldCharType="begin"/>
      </w:r>
      <w:r>
        <w:instrText xml:space="preserve">HYPERLINK "http://www.wiki8.com/shegan_23016/" \o "医学百科：射干" </w:instrText>
      </w:r>
      <w:r>
        <w:fldChar w:fldCharType="separate"/>
      </w:r>
      <w:r>
        <w:t>射干</w:t>
      </w:r>
      <w:r>
        <w:fldChar w:fldCharType="end"/>
      </w:r>
      <w:r>
        <w:t>扰对计算机系统的稳定性、可靠性和安全性有着直接影响，电磁辐射对计算机系统及其数据产生的干扰、破坏、窃取与篡改的危险性与日俱增，成为严重的</w:t>
      </w:r>
      <w:r>
        <w:fldChar w:fldCharType="begin"/>
      </w:r>
      <w:r>
        <w:instrText xml:space="preserve">HYPERLINK "http://www.wiki8.com/shehuihua_117330/" \o "医学百科：社会化" </w:instrText>
      </w:r>
      <w:r>
        <w:fldChar w:fldCharType="separate"/>
      </w:r>
      <w:r>
        <w:t>社会化</w:t>
      </w:r>
      <w:r>
        <w:fldChar w:fldCharType="end"/>
      </w:r>
      <w:r>
        <w:t>问题。</w:t>
      </w:r>
    </w:p>
    <w:p>
      <w:pPr>
        <w:pStyle w:val="39"/>
        <w:spacing w:before="156" w:after="156"/>
      </w:pPr>
      <w:r>
        <w:t>电磁辐射污染不仅对公众的身体健康有潜在的、长期的影响,对家用电器、医疗设备、航空飞行、军用设施、通讯和广播信号等都有很强的干扰,甚至会造成严重的后果。</w:t>
      </w:r>
    </w:p>
    <w:p>
      <w:pPr>
        <w:pStyle w:val="39"/>
        <w:spacing w:before="156" w:after="156"/>
      </w:pPr>
      <w:r>
        <w:rPr>
          <w:rFonts w:hint="eastAsia"/>
        </w:rPr>
        <w:t>结论：</w:t>
      </w:r>
    </w:p>
    <w:p>
      <w:pPr>
        <w:pStyle w:val="39"/>
        <w:spacing w:before="156" w:after="156"/>
      </w:pPr>
      <w:r>
        <w:t>电子政务网建设项目中机房</w:t>
      </w:r>
      <w:r>
        <w:rPr>
          <w:szCs w:val="21"/>
        </w:rPr>
        <w:t>设备电磁辐射值</w:t>
      </w:r>
      <w:r>
        <w:t>符合</w:t>
      </w:r>
      <w:r>
        <w:rPr>
          <w:rStyle w:val="92"/>
        </w:rPr>
        <w:t>《电磁辐射环境保护管理办法》相关规定，</w:t>
      </w:r>
      <w:r>
        <w:rPr>
          <w:szCs w:val="21"/>
        </w:rPr>
        <w:t>在国家规范允许范围内，完全可以通过相关措施将污染控制到影响最小</w:t>
      </w:r>
      <w:r>
        <w:t>。</w:t>
      </w:r>
    </w:p>
    <w:p>
      <w:pPr>
        <w:pStyle w:val="39"/>
        <w:spacing w:before="156" w:after="156"/>
      </w:pPr>
      <w:r>
        <w:t>除此之外，</w:t>
      </w:r>
      <w:r>
        <w:rPr>
          <w:szCs w:val="21"/>
        </w:rPr>
        <w:t>系统建设和运行过程中没有有毒、有害废水和气体排出，</w:t>
      </w:r>
      <w:r>
        <w:t>也没有其它生产性排放物，</w:t>
      </w:r>
      <w:r>
        <w:rPr>
          <w:szCs w:val="21"/>
        </w:rPr>
        <w:t>不会对环境造成污染。</w:t>
      </w:r>
    </w:p>
    <w:p>
      <w:pPr>
        <w:pStyle w:val="45"/>
      </w:pPr>
      <w:r>
        <w:rPr>
          <w:rFonts w:hint="eastAsia"/>
        </w:rPr>
        <w:t>噪声污染分析</w:t>
      </w:r>
    </w:p>
    <w:p>
      <w:pPr>
        <w:pStyle w:val="39"/>
        <w:spacing w:before="156" w:after="156"/>
      </w:pPr>
      <w:r>
        <w:rPr>
          <w:rFonts w:hint="eastAsia"/>
        </w:rPr>
        <w:t>噪声污染主要来源于机房设备使用过程中产生的噪音。</w:t>
      </w:r>
    </w:p>
    <w:p>
      <w:pPr>
        <w:pStyle w:val="39"/>
        <w:spacing w:before="156" w:after="156"/>
        <w:rPr>
          <w:spacing w:val="5"/>
        </w:rPr>
      </w:pPr>
      <w:r>
        <w:t>随着近代工业的发展，环境污染也随着产生，噪声污染就是环境污染的一种，已经成为对人类的一大危害。噪声污染与水污染、大气污染被看</w:t>
      </w:r>
      <w:r>
        <w:rPr>
          <w:spacing w:val="5"/>
        </w:rPr>
        <w:t>成是世界范围内三个主要环境问题。</w:t>
      </w:r>
    </w:p>
    <w:p>
      <w:pPr>
        <w:pStyle w:val="39"/>
        <w:spacing w:before="156" w:after="156"/>
        <w:rPr>
          <w:spacing w:val="6"/>
        </w:rPr>
      </w:pPr>
      <w:r>
        <w:t>下图为噪声水平（声压级）对人的影响图，</w:t>
      </w:r>
      <w:r>
        <w:rPr>
          <w:spacing w:val="2"/>
        </w:rPr>
        <w:t>可以看出随着噪声</w:t>
      </w:r>
      <w:r>
        <w:rPr>
          <w:spacing w:val="6"/>
        </w:rPr>
        <w:t>水平（声压级）的提高，其对人的影响越来越显著。</w:t>
      </w:r>
    </w:p>
    <w:p>
      <w:pPr>
        <w:pStyle w:val="43"/>
        <w:jc w:val="center"/>
      </w:pPr>
      <w:r>
        <w:rPr>
          <w:rFonts w:hint="eastAsia" w:ascii="仿宋" w:hAnsi="仿宋" w:eastAsia="仿宋" w:cs="Times New Roman"/>
          <w:kern w:val="2"/>
          <w:sz w:val="28"/>
          <w:szCs w:val="28"/>
          <w:lang w:val="en-US" w:eastAsia="zh-CN" w:bidi="ar-SA"/>
        </w:rPr>
        <w:pict>
          <v:shape id="图片 7" o:spid="_x0000_s1075" type="#_x0000_t75" style="height:166.25pt;width:284.2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pStyle w:val="39"/>
        <w:spacing w:before="156" w:after="156"/>
      </w:pPr>
      <w:r>
        <w:rPr>
          <w:szCs w:val="14"/>
        </w:rPr>
        <w:t>噪声污染对人体健康的影响主要包括：</w:t>
      </w:r>
    </w:p>
    <w:p>
      <w:pPr>
        <w:pStyle w:val="39"/>
        <w:spacing w:before="156" w:after="156"/>
        <w:rPr>
          <w:szCs w:val="14"/>
        </w:rPr>
      </w:pPr>
      <w:r>
        <w:rPr>
          <w:szCs w:val="14"/>
        </w:rPr>
        <w:t>1、噪声会损伤听力；</w:t>
      </w:r>
    </w:p>
    <w:p>
      <w:pPr>
        <w:pStyle w:val="39"/>
        <w:spacing w:before="156" w:after="156"/>
        <w:rPr>
          <w:szCs w:val="14"/>
        </w:rPr>
      </w:pPr>
      <w:r>
        <w:rPr>
          <w:szCs w:val="14"/>
        </w:rPr>
        <w:t>2、 噪声干扰睡眠；</w:t>
      </w:r>
    </w:p>
    <w:p>
      <w:pPr>
        <w:pStyle w:val="39"/>
        <w:spacing w:before="156" w:after="156"/>
        <w:rPr>
          <w:szCs w:val="14"/>
        </w:rPr>
      </w:pPr>
      <w:r>
        <w:rPr>
          <w:szCs w:val="14"/>
        </w:rPr>
        <w:t>3、噪声干扰交谈、通讯、思考；</w:t>
      </w:r>
    </w:p>
    <w:p>
      <w:pPr>
        <w:pStyle w:val="39"/>
        <w:spacing w:before="156" w:after="156"/>
        <w:rPr>
          <w:szCs w:val="14"/>
        </w:rPr>
      </w:pPr>
      <w:r>
        <w:rPr>
          <w:szCs w:val="14"/>
        </w:rPr>
        <w:t>4、噪声诱发各种疾病，如：心律不齐、血管痉挛、血压升高、消化不良、食欲不振等；</w:t>
      </w:r>
    </w:p>
    <w:p>
      <w:pPr>
        <w:pStyle w:val="39"/>
        <w:spacing w:before="156" w:after="156"/>
        <w:rPr>
          <w:szCs w:val="14"/>
        </w:rPr>
      </w:pPr>
      <w:r>
        <w:rPr>
          <w:szCs w:val="14"/>
        </w:rPr>
        <w:t>5、 噪声影响儿童智力和胎儿发育；</w:t>
      </w:r>
    </w:p>
    <w:p>
      <w:pPr>
        <w:pStyle w:val="39"/>
        <w:spacing w:before="156" w:after="156"/>
        <w:rPr>
          <w:szCs w:val="14"/>
        </w:rPr>
      </w:pPr>
      <w:r>
        <w:rPr>
          <w:szCs w:val="14"/>
        </w:rPr>
        <w:t>6、噪声引起烦恼；</w:t>
      </w:r>
    </w:p>
    <w:p>
      <w:pPr>
        <w:pStyle w:val="39"/>
        <w:spacing w:before="156" w:after="156"/>
        <w:rPr>
          <w:szCs w:val="14"/>
        </w:rPr>
      </w:pPr>
      <w:r>
        <w:rPr>
          <w:szCs w:val="14"/>
        </w:rPr>
        <w:t>7、噪声影响安全生产和降低劳动生产率。</w:t>
      </w:r>
    </w:p>
    <w:p>
      <w:pPr>
        <w:pStyle w:val="39"/>
        <w:spacing w:before="156" w:after="156"/>
      </w:pPr>
      <w:r>
        <w:t>法律对噪声的定义：</w:t>
      </w:r>
    </w:p>
    <w:p>
      <w:pPr>
        <w:pStyle w:val="39"/>
        <w:spacing w:before="156" w:after="156"/>
      </w:pPr>
      <w:r>
        <w:t>《中华人民共和噪音污染防治法》规定：本法所称环境噪声, 是指在工业生产</w:t>
      </w:r>
      <w:r>
        <w:rPr>
          <w:rFonts w:hint="eastAsia"/>
        </w:rPr>
        <w:t>、</w:t>
      </w:r>
      <w:r>
        <w:t>建筑施工、交通运输和社会生活中所产生的干扰周围生活环境的声音。本法所称环境噪声污染, 是指所产生的环境噪声超过国家规定的环境噪声排放标准, 并干扰他人正常生活、工作和学习的现象。</w:t>
      </w:r>
    </w:p>
    <w:p>
      <w:pPr>
        <w:pStyle w:val="39"/>
        <w:spacing w:before="156" w:after="156"/>
      </w:pPr>
      <w:r>
        <w:rPr>
          <w:rFonts w:hint="eastAsia"/>
        </w:rPr>
        <w:t>结论：</w:t>
      </w:r>
    </w:p>
    <w:p>
      <w:pPr>
        <w:pStyle w:val="39"/>
        <w:spacing w:before="156" w:after="156"/>
      </w:pPr>
      <w:r>
        <w:rPr>
          <w:rFonts w:hint="eastAsia"/>
        </w:rPr>
        <w:t>电子政务网机房</w:t>
      </w:r>
      <w:r>
        <w:t>系统设备及空调等产生噪声符合</w:t>
      </w:r>
      <w:r>
        <w:rPr>
          <w:szCs w:val="15"/>
        </w:rPr>
        <w:t>国家标准《城市区域</w:t>
      </w:r>
      <w:r>
        <w:t>噪声</w:t>
      </w:r>
      <w:r>
        <w:rPr>
          <w:szCs w:val="15"/>
        </w:rPr>
        <w:t>标准》</w:t>
      </w:r>
      <w:r>
        <w:t>相关规定，</w:t>
      </w:r>
      <w:r>
        <w:rPr>
          <w:szCs w:val="15"/>
        </w:rPr>
        <w:t>需要控制噪声的设备主要为空调系统设备、平时通风设备；</w:t>
      </w:r>
      <w:r>
        <w:t>设置在室外的风机采用高效低噪声设备，以降低室外噪声。</w:t>
      </w:r>
      <w:r>
        <w:rPr>
          <w:szCs w:val="15"/>
        </w:rPr>
        <w:t>而人防通风设备及火灾时排烟加压风机因其仅在战时或火灾时开启，噪声可不予控制。同时，</w:t>
      </w:r>
      <w:r>
        <w:t xml:space="preserve">在电子政务网系统建设施工过程中，严格按照国家颁发的有关环境保护法规和要求进行文明施工，降低人为产生的噪声。 </w:t>
      </w:r>
    </w:p>
    <w:p>
      <w:pPr>
        <w:pStyle w:val="45"/>
      </w:pPr>
      <w:r>
        <w:rPr>
          <w:rFonts w:hint="eastAsia"/>
        </w:rPr>
        <w:t>生活垃圾分析</w:t>
      </w:r>
    </w:p>
    <w:p>
      <w:pPr>
        <w:pStyle w:val="39"/>
        <w:spacing w:before="156" w:after="156"/>
        <w:rPr>
          <w:szCs w:val="21"/>
        </w:rPr>
      </w:pPr>
      <w:r>
        <w:rPr>
          <w:rFonts w:hint="eastAsia"/>
        </w:rPr>
        <w:t>主要来源于项目建设期间由工程人员和系统运行期间值班管理人员产生的生活垃圾排放。</w:t>
      </w:r>
      <w:r>
        <w:t>系统建设和运行期间人员的排放</w:t>
      </w:r>
      <w:r>
        <w:rPr>
          <w:szCs w:val="21"/>
        </w:rPr>
        <w:t>主要排放物为生活污水</w:t>
      </w:r>
      <w:r>
        <w:t>和生活垃圾</w:t>
      </w:r>
      <w:r>
        <w:rPr>
          <w:szCs w:val="21"/>
        </w:rPr>
        <w:t>。</w:t>
      </w:r>
    </w:p>
    <w:p>
      <w:pPr>
        <w:pStyle w:val="39"/>
        <w:spacing w:before="156" w:after="156"/>
        <w:rPr>
          <w:szCs w:val="18"/>
        </w:rPr>
      </w:pPr>
      <w:r>
        <w:t>这里的</w:t>
      </w:r>
      <w:r>
        <w:rPr>
          <w:rFonts w:hint="eastAsia"/>
          <w:szCs w:val="18"/>
        </w:rPr>
        <w:t>生活垃圾是相关人员日常工作和生产活动中产生的固体废物，一般可分为四大类：可回收垃圾、厨余垃圾、有害垃圾和其他垃圾。</w:t>
      </w:r>
    </w:p>
    <w:p>
      <w:pPr>
        <w:pStyle w:val="39"/>
        <w:spacing w:before="156" w:after="156"/>
        <w:rPr>
          <w:szCs w:val="18"/>
        </w:rPr>
      </w:pPr>
      <w:r>
        <w:rPr>
          <w:rFonts w:hint="eastAsia"/>
          <w:szCs w:val="18"/>
        </w:rPr>
        <w:t>可回收垃圾包括纸类、金属、塑料,玻璃等，通过综合处理回收利用，可以减少污染,节省资源。厨余垃圾包括剩菜剩饭、骨头、菜根菜叶等食品类废物，经生物技术就地处理堆肥，每吨可生产0．3吨有机肥料。有害垃圾包括废电池、废日光灯管、废水银温度计、过期药品等，这些垃圾需要特殊安全处理。</w:t>
      </w:r>
    </w:p>
    <w:p>
      <w:pPr>
        <w:pStyle w:val="39"/>
        <w:spacing w:before="156" w:after="156"/>
        <w:rPr>
          <w:szCs w:val="18"/>
        </w:rPr>
      </w:pPr>
      <w:r>
        <w:rPr>
          <w:rFonts w:hint="eastAsia"/>
          <w:szCs w:val="18"/>
        </w:rPr>
        <w:t>其他垃圾包括除上述几类垃圾之外的砖瓦陶瓷、渣土、卫生间废纸等难以回收的废弃物，采取卫生填埋可有效减少对地下水、地表水、土壤及空气的污染。</w:t>
      </w:r>
    </w:p>
    <w:p>
      <w:pPr>
        <w:pStyle w:val="39"/>
        <w:spacing w:before="156" w:after="156"/>
      </w:pPr>
      <w:r>
        <w:rPr>
          <w:rFonts w:hint="eastAsia"/>
        </w:rPr>
        <w:t>结论：</w:t>
      </w:r>
    </w:p>
    <w:p>
      <w:pPr>
        <w:pStyle w:val="39"/>
        <w:spacing w:before="156" w:after="156"/>
      </w:pPr>
      <w:r>
        <w:t>电子政务网建设及运营期间产生的生活垃圾排放量极少，与一般家庭生活垃圾排放量相当，只要严格按照相关机房建设和维护管理规定进行管理就不会造成污染。</w:t>
      </w:r>
    </w:p>
    <w:p>
      <w:pPr>
        <w:pStyle w:val="39"/>
        <w:spacing w:before="156" w:after="156"/>
      </w:pPr>
    </w:p>
    <w:p>
      <w:pPr>
        <w:pStyle w:val="4"/>
      </w:pPr>
      <w:r>
        <w:rPr>
          <w:rFonts w:hint="eastAsia"/>
        </w:rPr>
        <w:t>环境保护设计依据</w:t>
      </w:r>
    </w:p>
    <w:p>
      <w:pPr>
        <w:pStyle w:val="39"/>
        <w:spacing w:before="156" w:after="156"/>
      </w:pPr>
      <w:r>
        <w:rPr>
          <w:rFonts w:hint="eastAsia"/>
        </w:rPr>
        <w:t>设计依据和采用的环境保护标准：</w:t>
      </w:r>
    </w:p>
    <w:p>
      <w:pPr>
        <w:pStyle w:val="39"/>
        <w:spacing w:before="156" w:after="156"/>
      </w:pPr>
      <w:r>
        <w:t>《</w:t>
      </w:r>
      <w:r>
        <w:fldChar w:fldCharType="begin"/>
      </w:r>
      <w:r>
        <w:instrText xml:space="preserve">HYPERLINK "http://www.baidu.com/link?url=Si21iCeR1XDvcBufIYaQV7jvc39V7h2pLegupc8tbaBe6cLJJj_VLlOTPfV0JjLecbQkC6zN7dzidpdCK0t9-a" \t "_blank" </w:instrText>
      </w:r>
      <w:r>
        <w:fldChar w:fldCharType="separate"/>
      </w:r>
      <w:r>
        <w:rPr>
          <w:rStyle w:val="34"/>
          <w:color w:val="auto"/>
          <w:u w:val="none"/>
        </w:rPr>
        <w:t>中华人民共和国环境保护法》(2014年修订)</w:t>
      </w:r>
      <w:r>
        <w:fldChar w:fldCharType="end"/>
      </w:r>
    </w:p>
    <w:p>
      <w:pPr>
        <w:pStyle w:val="39"/>
        <w:spacing w:before="156" w:after="156"/>
      </w:pPr>
      <w:r>
        <w:rPr>
          <w:rFonts w:hint="eastAsia"/>
        </w:rPr>
        <w:t>《中华人民共和国环境影响评价法》（</w:t>
      </w:r>
      <w:r>
        <w:rPr>
          <w:rStyle w:val="93"/>
          <w:rFonts w:hint="eastAsia" w:ascii="Times New Roman" w:eastAsia="仿宋"/>
          <w:b w:val="0"/>
          <w:bCs w:val="0"/>
        </w:rPr>
        <w:t>中华人民共和国主席令</w:t>
      </w:r>
      <w:r>
        <w:rPr>
          <w:rFonts w:hint="eastAsia"/>
        </w:rPr>
        <w:t> 第77号）</w:t>
      </w:r>
    </w:p>
    <w:p>
      <w:pPr>
        <w:pStyle w:val="39"/>
        <w:spacing w:before="156" w:after="156"/>
      </w:pPr>
      <w:r>
        <w:rPr>
          <w:rFonts w:hint="eastAsia"/>
        </w:rPr>
        <w:t>《建设项目环境保护管理条例》</w:t>
      </w:r>
      <w:r>
        <w:t>(国务院令[1998]第253号)</w:t>
      </w:r>
    </w:p>
    <w:p>
      <w:pPr>
        <w:pStyle w:val="39"/>
        <w:spacing w:before="156" w:after="156"/>
      </w:pPr>
      <w:r>
        <w:rPr>
          <w:rStyle w:val="92"/>
        </w:rPr>
        <w:t>《电磁辐射环境保护管理办法》（</w:t>
      </w:r>
      <w:r>
        <w:rPr>
          <w:szCs w:val="20"/>
        </w:rPr>
        <w:t>国家环境保护局令 第18号</w:t>
      </w:r>
      <w:r>
        <w:rPr>
          <w:rStyle w:val="92"/>
        </w:rPr>
        <w:t>）</w:t>
      </w:r>
    </w:p>
    <w:p>
      <w:pPr>
        <w:pStyle w:val="39"/>
        <w:spacing w:before="156" w:after="156"/>
      </w:pPr>
      <w:r>
        <w:rPr>
          <w:rFonts w:hint="eastAsia"/>
        </w:rPr>
        <w:t>《贵州省环境保护条例》</w:t>
      </w:r>
    </w:p>
    <w:p>
      <w:pPr>
        <w:pStyle w:val="39"/>
        <w:spacing w:before="156" w:after="156"/>
      </w:pPr>
      <w:r>
        <w:t>《</w:t>
      </w:r>
      <w:r>
        <w:fldChar w:fldCharType="begin"/>
      </w:r>
      <w:r>
        <w:instrText xml:space="preserve">HYPERLINK "http://www.baidu.com/link?url=BzeX6x2hKrQG7kuGIGZHWHFfYTsWH5W7J-OkKT647WsXtvr8njsbiQP08G7vF5T66d6BD7zHRtrAg010ceHQH9CWhNpAPU2sccObItifuui" \t "_blank" </w:instrText>
      </w:r>
      <w:r>
        <w:fldChar w:fldCharType="separate"/>
      </w:r>
      <w:r>
        <w:rPr>
          <w:rStyle w:val="34"/>
          <w:color w:val="auto"/>
          <w:u w:val="none"/>
        </w:rPr>
        <w:t>贵州省建设项目环境监理管理办法》(试行)(黔环发[2012]15号)</w:t>
      </w:r>
      <w:r>
        <w:fldChar w:fldCharType="end"/>
      </w:r>
    </w:p>
    <w:p>
      <w:pPr>
        <w:pStyle w:val="39"/>
        <w:spacing w:before="156" w:after="156"/>
      </w:pPr>
      <w:r>
        <w:t>《</w:t>
      </w:r>
      <w:r>
        <w:fldChar w:fldCharType="begin"/>
      </w:r>
      <w:r>
        <w:instrText xml:space="preserve">HYPERLINK "http://www.baidu.com/link?url=Jbw9IWRU15ZH3nYvRiUXUNlLIsLrJujWW5vFyX1O5Y1mqRxOxYw0yxdoScMuS5c72pxTQK2fjZp2b1a8LkQjzK" \t "_blank" </w:instrText>
      </w:r>
      <w:r>
        <w:fldChar w:fldCharType="separate"/>
      </w:r>
      <w:r>
        <w:rPr>
          <w:rStyle w:val="34"/>
          <w:color w:val="auto"/>
          <w:u w:val="none"/>
        </w:rPr>
        <w:t>贵州省建设项目环境保护管理规范》(试行)</w:t>
      </w:r>
      <w:r>
        <w:fldChar w:fldCharType="end"/>
      </w:r>
    </w:p>
    <w:p>
      <w:pPr>
        <w:pStyle w:val="39"/>
        <w:spacing w:before="156" w:after="156"/>
      </w:pPr>
      <w:r>
        <w:rPr>
          <w:rFonts w:hint="eastAsia"/>
        </w:rPr>
        <w:t>《环境空气质量标准》（GB3095-1996）</w:t>
      </w:r>
    </w:p>
    <w:p>
      <w:pPr>
        <w:pStyle w:val="39"/>
        <w:spacing w:before="156" w:after="156"/>
      </w:pPr>
      <w:r>
        <w:rPr>
          <w:rFonts w:hint="eastAsia"/>
        </w:rPr>
        <w:t>《污水综合排放标准》（GB8978-1996）</w:t>
      </w:r>
    </w:p>
    <w:p>
      <w:pPr>
        <w:pStyle w:val="39"/>
        <w:spacing w:before="156" w:after="156"/>
      </w:pPr>
    </w:p>
    <w:p>
      <w:pPr>
        <w:pStyle w:val="4"/>
      </w:pPr>
      <w:r>
        <w:t>环境保护设计原则</w:t>
      </w:r>
    </w:p>
    <w:p>
      <w:pPr>
        <w:pStyle w:val="39"/>
        <w:spacing w:before="156" w:after="156"/>
      </w:pPr>
      <w:r>
        <w:rPr>
          <w:rFonts w:hint="eastAsia"/>
        </w:rPr>
        <w:t>项目环境保护设计严格遵循以下原则：</w:t>
      </w:r>
    </w:p>
    <w:p>
      <w:pPr>
        <w:pStyle w:val="39"/>
        <w:numPr>
          <w:ilvl w:val="0"/>
          <w:numId w:val="19"/>
        </w:numPr>
        <w:spacing w:before="156" w:after="156"/>
      </w:pPr>
      <w:r>
        <w:t>预防为主和环境影响最小化原则</w:t>
      </w:r>
    </w:p>
    <w:p>
      <w:pPr>
        <w:pStyle w:val="39"/>
        <w:spacing w:before="156" w:after="156"/>
      </w:pPr>
      <w:r>
        <w:t>方案设计时，借鉴成熟的经验和科学防止不利影响的产生，或把对生态环境的影响降到最小程度。</w:t>
      </w:r>
    </w:p>
    <w:p>
      <w:pPr>
        <w:pStyle w:val="39"/>
        <w:numPr>
          <w:ilvl w:val="0"/>
          <w:numId w:val="19"/>
        </w:numPr>
        <w:spacing w:before="156" w:after="156"/>
      </w:pPr>
      <w:r>
        <w:t>资源消耗减量化原则</w:t>
      </w:r>
    </w:p>
    <w:p>
      <w:pPr>
        <w:pStyle w:val="39"/>
        <w:spacing w:before="156" w:after="156"/>
      </w:pPr>
      <w:r>
        <w:t>采取措施把能源和资源消耗，特别是是不可再生资源的消耗程度降到最小程度。</w:t>
      </w:r>
    </w:p>
    <w:p>
      <w:pPr>
        <w:pStyle w:val="39"/>
        <w:numPr>
          <w:ilvl w:val="0"/>
          <w:numId w:val="19"/>
        </w:numPr>
        <w:spacing w:before="156" w:after="156"/>
      </w:pPr>
      <w:r>
        <w:t>优先使用可再生资源原则</w:t>
      </w:r>
    </w:p>
    <w:p>
      <w:pPr>
        <w:pStyle w:val="39"/>
        <w:spacing w:before="156" w:after="156"/>
      </w:pPr>
      <w:r>
        <w:t>尽可能利用可再生资源代替石油和煤炭的使用。</w:t>
      </w:r>
    </w:p>
    <w:p>
      <w:pPr>
        <w:pStyle w:val="39"/>
        <w:numPr>
          <w:ilvl w:val="0"/>
          <w:numId w:val="19"/>
        </w:numPr>
        <w:spacing w:before="156" w:after="156"/>
      </w:pPr>
      <w:r>
        <w:t>资源循环利用原则</w:t>
      </w:r>
    </w:p>
    <w:p>
      <w:pPr>
        <w:pStyle w:val="39"/>
        <w:spacing w:before="156" w:after="156"/>
        <w:ind w:left="480" w:firstLine="0"/>
      </w:pPr>
      <w:r>
        <w:rPr>
          <w:rFonts w:hint="eastAsia"/>
        </w:rPr>
        <w:t>尽可能考虑所用的资源能够得到循环利用。</w:t>
      </w:r>
    </w:p>
    <w:p>
      <w:pPr>
        <w:pStyle w:val="39"/>
        <w:numPr>
          <w:ilvl w:val="0"/>
          <w:numId w:val="19"/>
        </w:numPr>
        <w:spacing w:before="156" w:after="156"/>
      </w:pPr>
      <w:r>
        <w:t>工程材料无害化原则</w:t>
      </w:r>
    </w:p>
    <w:p>
      <w:pPr>
        <w:pStyle w:val="39"/>
        <w:spacing w:before="156" w:after="156"/>
      </w:pPr>
      <w:r>
        <w:t>选择无害无毒易处理易回收的材料。（特别是装饰材料）。</w:t>
      </w:r>
    </w:p>
    <w:p>
      <w:pPr>
        <w:pStyle w:val="39"/>
        <w:spacing w:before="156" w:after="156"/>
        <w:ind w:left="900" w:firstLine="0"/>
      </w:pPr>
    </w:p>
    <w:p>
      <w:pPr>
        <w:pStyle w:val="4"/>
      </w:pPr>
      <w:r>
        <w:t>环境保护措施及方案</w:t>
      </w:r>
    </w:p>
    <w:p>
      <w:pPr>
        <w:pStyle w:val="5"/>
        <w:rPr>
          <w:kern w:val="0"/>
        </w:rPr>
      </w:pPr>
      <w:r>
        <w:rPr>
          <w:kern w:val="0"/>
        </w:rPr>
        <w:t>项目主要污染情况和治理方案</w:t>
      </w:r>
    </w:p>
    <w:p>
      <w:pPr>
        <w:pStyle w:val="39"/>
        <w:spacing w:before="156" w:after="156"/>
      </w:pPr>
      <w:r>
        <w:rPr>
          <w:rFonts w:hint="eastAsia"/>
        </w:rPr>
        <w:t>按照上述环境影响分析和环境保护设计原则，电子政务网项目可以采取与之适应的环境保护措施，治理方案预期效果如下</w:t>
      </w:r>
      <w:r>
        <w:rPr>
          <w:rFonts w:hint="eastAsia" w:hAnsi="宋体"/>
        </w:rPr>
        <w:t>表</w:t>
      </w:r>
      <w:r>
        <w:rPr>
          <w:rFonts w:hint="eastAsia"/>
        </w:rPr>
        <w:t>所示：</w:t>
      </w:r>
    </w:p>
    <w:p>
      <w:pPr>
        <w:pStyle w:val="43"/>
        <w:jc w:val="center"/>
        <w:rPr>
          <w:b/>
          <w:sz w:val="24"/>
        </w:rPr>
      </w:pPr>
      <w:r>
        <w:rPr>
          <w:b/>
          <w:sz w:val="24"/>
        </w:rPr>
        <w:t>项目建设拟采用的环保措施及预期治理效果</w:t>
      </w:r>
    </w:p>
    <w:tbl>
      <w:tblPr>
        <w:tblStyle w:val="36"/>
        <w:tblW w:w="8655" w:type="dxa"/>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
      <w:tblGrid>
        <w:gridCol w:w="1550"/>
        <w:gridCol w:w="1367"/>
        <w:gridCol w:w="4083"/>
        <w:gridCol w:w="16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660" w:hRule="atLeast"/>
          <w:jc w:val="center"/>
        </w:trPr>
        <w:tc>
          <w:tcPr>
            <w:tcW w:w="1550" w:type="dxa"/>
            <w:shd w:val="clear" w:color="auto" w:fill="C6D9F1"/>
            <w:vAlign w:val="center"/>
          </w:tcPr>
          <w:p>
            <w:pPr>
              <w:pStyle w:val="43"/>
              <w:jc w:val="center"/>
              <w:rPr>
                <w:rFonts w:hint="default" w:ascii="Times New Roman" w:hAnsi="Times New Roman" w:eastAsia="Times New Roman" w:cs="Times New Roman"/>
                <w:b/>
                <w:kern w:val="0"/>
                <w:sz w:val="21"/>
                <w:szCs w:val="20"/>
              </w:rPr>
            </w:pPr>
            <w:r>
              <w:rPr>
                <w:rFonts w:hint="eastAsia" w:ascii="Times New Roman" w:hAnsi="Times New Roman" w:eastAsia="Times New Roman" w:cs="Times New Roman"/>
                <w:b/>
                <w:kern w:val="0"/>
                <w:sz w:val="21"/>
                <w:szCs w:val="20"/>
              </w:rPr>
              <w:t>污染类型</w:t>
            </w:r>
          </w:p>
        </w:tc>
        <w:tc>
          <w:tcPr>
            <w:tcW w:w="1367" w:type="dxa"/>
            <w:shd w:val="clear" w:color="auto" w:fill="C6D9F1"/>
            <w:vAlign w:val="center"/>
          </w:tcPr>
          <w:p>
            <w:pPr>
              <w:pStyle w:val="43"/>
              <w:jc w:val="center"/>
              <w:rPr>
                <w:rFonts w:hint="default" w:ascii="Times New Roman" w:hAnsi="Times New Roman" w:eastAsia="Times New Roman" w:cs="Times New Roman"/>
                <w:b/>
                <w:kern w:val="0"/>
                <w:sz w:val="21"/>
                <w:szCs w:val="20"/>
              </w:rPr>
            </w:pPr>
            <w:r>
              <w:rPr>
                <w:rFonts w:hint="default" w:ascii="Times New Roman" w:hAnsi="Times New Roman" w:eastAsia="Times New Roman" w:cs="Times New Roman"/>
                <w:b/>
                <w:kern w:val="0"/>
                <w:sz w:val="21"/>
                <w:szCs w:val="20"/>
              </w:rPr>
              <w:t>污染物名称</w:t>
            </w:r>
          </w:p>
        </w:tc>
        <w:tc>
          <w:tcPr>
            <w:tcW w:w="4083" w:type="dxa"/>
            <w:shd w:val="clear" w:color="auto" w:fill="C6D9F1"/>
            <w:vAlign w:val="center"/>
          </w:tcPr>
          <w:p>
            <w:pPr>
              <w:pStyle w:val="43"/>
              <w:jc w:val="center"/>
              <w:rPr>
                <w:rFonts w:hint="default" w:ascii="Times New Roman" w:hAnsi="Times New Roman" w:eastAsia="Times New Roman" w:cs="Times New Roman"/>
                <w:b/>
                <w:kern w:val="0"/>
                <w:sz w:val="21"/>
                <w:szCs w:val="20"/>
              </w:rPr>
            </w:pPr>
            <w:r>
              <w:rPr>
                <w:rFonts w:hint="default" w:ascii="Times New Roman" w:hAnsi="Times New Roman" w:eastAsia="Times New Roman" w:cs="Times New Roman"/>
                <w:b/>
                <w:kern w:val="0"/>
                <w:sz w:val="21"/>
                <w:szCs w:val="20"/>
              </w:rPr>
              <w:t>防治措施</w:t>
            </w:r>
          </w:p>
        </w:tc>
        <w:tc>
          <w:tcPr>
            <w:tcW w:w="1655" w:type="dxa"/>
            <w:shd w:val="clear" w:color="auto" w:fill="C6D9F1"/>
            <w:vAlign w:val="center"/>
          </w:tcPr>
          <w:p>
            <w:pPr>
              <w:pStyle w:val="43"/>
              <w:jc w:val="center"/>
              <w:rPr>
                <w:rFonts w:hint="default" w:ascii="Times New Roman" w:hAnsi="Times New Roman" w:eastAsia="Times New Roman" w:cs="Times New Roman"/>
                <w:b/>
                <w:kern w:val="0"/>
                <w:sz w:val="21"/>
                <w:szCs w:val="20"/>
              </w:rPr>
            </w:pPr>
            <w:r>
              <w:rPr>
                <w:rFonts w:hint="default" w:ascii="Times New Roman" w:hAnsi="Times New Roman" w:eastAsia="Times New Roman" w:cs="Times New Roman"/>
                <w:b/>
                <w:kern w:val="0"/>
                <w:sz w:val="21"/>
                <w:szCs w:val="20"/>
              </w:rPr>
              <w:t>预期治理效果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jc w:val="center"/>
        </w:trPr>
        <w:tc>
          <w:tcPr>
            <w:tcW w:w="1550" w:type="dxa"/>
            <w:vAlign w:val="center"/>
          </w:tcPr>
          <w:p>
            <w:pPr>
              <w:pStyle w:val="43"/>
              <w:jc w:val="center"/>
              <w:rPr>
                <w:rFonts w:hint="default" w:ascii="Times New Roman" w:hAnsi="Times New Roman" w:eastAsia="Times New Roman" w:cs="Times New Roman"/>
                <w:kern w:val="0"/>
                <w:sz w:val="21"/>
                <w:szCs w:val="20"/>
              </w:rPr>
            </w:pPr>
            <w:r>
              <w:rPr>
                <w:rFonts w:hint="default" w:ascii="Times New Roman" w:hAnsi="Times New Roman" w:eastAsia="Times New Roman" w:cs="Times New Roman"/>
                <w:kern w:val="0"/>
                <w:sz w:val="21"/>
                <w:szCs w:val="20"/>
              </w:rPr>
              <w:t>固体废物</w:t>
            </w:r>
          </w:p>
        </w:tc>
        <w:tc>
          <w:tcPr>
            <w:tcW w:w="1367" w:type="dxa"/>
            <w:vAlign w:val="center"/>
          </w:tcPr>
          <w:p>
            <w:pPr>
              <w:pStyle w:val="43"/>
              <w:jc w:val="center"/>
              <w:rPr>
                <w:rFonts w:hint="default" w:ascii="Times New Roman" w:hAnsi="Times New Roman" w:eastAsia="Times New Roman" w:cs="Times New Roman"/>
                <w:kern w:val="0"/>
                <w:sz w:val="21"/>
                <w:szCs w:val="20"/>
              </w:rPr>
            </w:pPr>
            <w:r>
              <w:rPr>
                <w:rFonts w:hint="default" w:ascii="Times New Roman" w:hAnsi="Times New Roman" w:eastAsia="Times New Roman" w:cs="Times New Roman"/>
                <w:kern w:val="0"/>
                <w:sz w:val="21"/>
                <w:szCs w:val="20"/>
              </w:rPr>
              <w:t>安装废料</w:t>
            </w:r>
          </w:p>
        </w:tc>
        <w:tc>
          <w:tcPr>
            <w:tcW w:w="4083" w:type="dxa"/>
            <w:vAlign w:val="center"/>
          </w:tcPr>
          <w:p>
            <w:pPr>
              <w:pStyle w:val="43"/>
              <w:rPr>
                <w:rFonts w:hint="default" w:ascii="Times New Roman" w:hAnsi="Times New Roman" w:eastAsia="Times New Roman" w:cs="Times New Roman"/>
                <w:kern w:val="0"/>
                <w:sz w:val="21"/>
                <w:szCs w:val="20"/>
              </w:rPr>
            </w:pPr>
            <w:r>
              <w:rPr>
                <w:rFonts w:hint="default" w:ascii="Times New Roman" w:hAnsi="Times New Roman" w:eastAsia="Times New Roman" w:cs="Times New Roman"/>
                <w:kern w:val="0"/>
                <w:sz w:val="21"/>
                <w:szCs w:val="20"/>
              </w:rPr>
              <w:t>尽量采用环保材料</w:t>
            </w:r>
            <w:r>
              <w:rPr>
                <w:rFonts w:hint="eastAsia" w:ascii="Times New Roman" w:hAnsi="Times New Roman" w:eastAsia="Times New Roman" w:cs="Times New Roman"/>
                <w:kern w:val="0"/>
                <w:sz w:val="21"/>
                <w:szCs w:val="20"/>
              </w:rPr>
              <w:t>，按照国家绿色采购的相关标准进行</w:t>
            </w:r>
            <w:r>
              <w:rPr>
                <w:rFonts w:hint="default" w:ascii="Times New Roman" w:hAnsi="Times New Roman" w:eastAsia="Times New Roman" w:cs="Times New Roman"/>
                <w:kern w:val="0"/>
                <w:sz w:val="21"/>
                <w:szCs w:val="20"/>
              </w:rPr>
              <w:t>，废料全部运至指定地点填埋。</w:t>
            </w:r>
          </w:p>
        </w:tc>
        <w:tc>
          <w:tcPr>
            <w:tcW w:w="1655" w:type="dxa"/>
            <w:vAlign w:val="center"/>
          </w:tcPr>
          <w:p>
            <w:pPr>
              <w:pStyle w:val="43"/>
              <w:rPr>
                <w:rFonts w:hint="default" w:ascii="Times New Roman" w:hAnsi="Times New Roman" w:eastAsia="Times New Roman" w:cs="Times New Roman"/>
                <w:kern w:val="0"/>
                <w:sz w:val="21"/>
                <w:szCs w:val="20"/>
              </w:rPr>
            </w:pPr>
            <w:r>
              <w:rPr>
                <w:rFonts w:hint="default" w:ascii="Times New Roman" w:hAnsi="Times New Roman" w:eastAsia="Times New Roman" w:cs="Times New Roman"/>
                <w:kern w:val="0"/>
                <w:sz w:val="21"/>
                <w:szCs w:val="20"/>
              </w:rPr>
              <w:t>对环境影响较小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jc w:val="center"/>
        </w:trPr>
        <w:tc>
          <w:tcPr>
            <w:tcW w:w="1550" w:type="dxa"/>
            <w:vAlign w:val="center"/>
          </w:tcPr>
          <w:p>
            <w:pPr>
              <w:pStyle w:val="43"/>
              <w:jc w:val="center"/>
              <w:rPr>
                <w:rFonts w:hint="default" w:ascii="Times New Roman" w:hAnsi="Times New Roman" w:eastAsia="Times New Roman" w:cs="Times New Roman"/>
                <w:kern w:val="0"/>
                <w:sz w:val="21"/>
                <w:szCs w:val="20"/>
              </w:rPr>
            </w:pPr>
            <w:r>
              <w:rPr>
                <w:rFonts w:hint="eastAsia" w:ascii="Times New Roman" w:hAnsi="Times New Roman" w:eastAsia="Times New Roman" w:cs="Times New Roman"/>
                <w:kern w:val="0"/>
                <w:sz w:val="21"/>
                <w:szCs w:val="20"/>
              </w:rPr>
              <w:t>电磁辐射</w:t>
            </w:r>
          </w:p>
        </w:tc>
        <w:tc>
          <w:tcPr>
            <w:tcW w:w="1367" w:type="dxa"/>
            <w:vAlign w:val="center"/>
          </w:tcPr>
          <w:p>
            <w:pPr>
              <w:pStyle w:val="43"/>
              <w:jc w:val="center"/>
              <w:rPr>
                <w:rFonts w:hint="default" w:ascii="Times New Roman" w:hAnsi="Times New Roman" w:eastAsia="Times New Roman" w:cs="Times New Roman"/>
                <w:kern w:val="0"/>
                <w:sz w:val="21"/>
                <w:szCs w:val="20"/>
              </w:rPr>
            </w:pPr>
            <w:r>
              <w:rPr>
                <w:rFonts w:hint="eastAsia" w:ascii="Times New Roman" w:hAnsi="Times New Roman" w:eastAsia="Times New Roman" w:cs="Times New Roman"/>
                <w:kern w:val="0"/>
                <w:sz w:val="21"/>
                <w:szCs w:val="20"/>
              </w:rPr>
              <w:t>设备产生的辐射</w:t>
            </w:r>
          </w:p>
        </w:tc>
        <w:tc>
          <w:tcPr>
            <w:tcW w:w="4083" w:type="dxa"/>
            <w:vAlign w:val="center"/>
          </w:tcPr>
          <w:p>
            <w:pPr>
              <w:pStyle w:val="43"/>
              <w:rPr>
                <w:rFonts w:hint="default" w:ascii="Times New Roman" w:hAnsi="Times New Roman" w:eastAsia="Times New Roman" w:cs="Times New Roman"/>
                <w:kern w:val="0"/>
                <w:sz w:val="21"/>
                <w:szCs w:val="20"/>
              </w:rPr>
            </w:pPr>
            <w:r>
              <w:rPr>
                <w:rFonts w:hint="eastAsia" w:ascii="Times New Roman" w:hAnsi="Times New Roman" w:eastAsia="Times New Roman" w:cs="Times New Roman"/>
                <w:kern w:val="0"/>
                <w:sz w:val="21"/>
                <w:szCs w:val="20"/>
              </w:rPr>
              <w:t>利用机房现有的防辐射措施。</w:t>
            </w:r>
          </w:p>
        </w:tc>
        <w:tc>
          <w:tcPr>
            <w:tcW w:w="1655" w:type="dxa"/>
            <w:vAlign w:val="center"/>
          </w:tcPr>
          <w:p>
            <w:pPr>
              <w:pStyle w:val="43"/>
              <w:rPr>
                <w:rFonts w:hint="default" w:ascii="Times New Roman" w:hAnsi="Times New Roman" w:eastAsia="Times New Roman" w:cs="Times New Roman"/>
                <w:kern w:val="0"/>
                <w:sz w:val="21"/>
                <w:szCs w:val="20"/>
              </w:rPr>
            </w:pPr>
            <w:r>
              <w:rPr>
                <w:rFonts w:hint="default" w:ascii="Times New Roman" w:hAnsi="Times New Roman" w:eastAsia="Times New Roman" w:cs="Times New Roman"/>
                <w:kern w:val="0"/>
                <w:sz w:val="21"/>
                <w:szCs w:val="20"/>
              </w:rPr>
              <w:t>对环境影响</w:t>
            </w:r>
            <w:r>
              <w:rPr>
                <w:rFonts w:hint="eastAsia" w:ascii="Times New Roman" w:hAnsi="Times New Roman" w:eastAsia="Times New Roman" w:cs="Times New Roman"/>
                <w:kern w:val="0"/>
                <w:sz w:val="21"/>
                <w:szCs w:val="20"/>
              </w:rPr>
              <w:t>极小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jc w:val="center"/>
        </w:trPr>
        <w:tc>
          <w:tcPr>
            <w:tcW w:w="1550" w:type="dxa"/>
            <w:vAlign w:val="center"/>
          </w:tcPr>
          <w:p>
            <w:pPr>
              <w:pStyle w:val="43"/>
              <w:jc w:val="center"/>
              <w:rPr>
                <w:rFonts w:hint="default" w:ascii="Times New Roman" w:hAnsi="Times New Roman" w:eastAsia="Times New Roman" w:cs="Times New Roman"/>
                <w:kern w:val="0"/>
                <w:sz w:val="21"/>
                <w:szCs w:val="20"/>
              </w:rPr>
            </w:pPr>
            <w:r>
              <w:rPr>
                <w:rFonts w:hint="eastAsia" w:ascii="Times New Roman" w:hAnsi="Times New Roman" w:eastAsia="Times New Roman" w:cs="Times New Roman"/>
                <w:kern w:val="0"/>
                <w:sz w:val="21"/>
                <w:szCs w:val="20"/>
              </w:rPr>
              <w:t>噪音</w:t>
            </w:r>
          </w:p>
        </w:tc>
        <w:tc>
          <w:tcPr>
            <w:tcW w:w="1367" w:type="dxa"/>
            <w:vAlign w:val="center"/>
          </w:tcPr>
          <w:p>
            <w:pPr>
              <w:pStyle w:val="43"/>
              <w:jc w:val="center"/>
              <w:rPr>
                <w:rFonts w:hint="default" w:ascii="Times New Roman" w:hAnsi="Times New Roman" w:eastAsia="Times New Roman" w:cs="Times New Roman"/>
                <w:kern w:val="0"/>
                <w:sz w:val="21"/>
                <w:szCs w:val="20"/>
              </w:rPr>
            </w:pPr>
            <w:r>
              <w:rPr>
                <w:rFonts w:hint="eastAsia" w:ascii="Times New Roman" w:hAnsi="Times New Roman" w:eastAsia="Times New Roman" w:cs="Times New Roman"/>
                <w:kern w:val="0"/>
                <w:sz w:val="21"/>
                <w:szCs w:val="20"/>
              </w:rPr>
              <w:t>设备产生的噪音</w:t>
            </w:r>
          </w:p>
        </w:tc>
        <w:tc>
          <w:tcPr>
            <w:tcW w:w="4083" w:type="dxa"/>
            <w:vAlign w:val="center"/>
          </w:tcPr>
          <w:p>
            <w:pPr>
              <w:pStyle w:val="43"/>
              <w:rPr>
                <w:rFonts w:hint="default" w:ascii="Times New Roman" w:hAnsi="Times New Roman" w:eastAsia="Times New Roman" w:cs="Times New Roman"/>
                <w:kern w:val="0"/>
                <w:sz w:val="21"/>
                <w:szCs w:val="21"/>
              </w:rPr>
            </w:pPr>
            <w:r>
              <w:rPr>
                <w:rFonts w:hint="eastAsia" w:ascii="Times New Roman" w:hAnsi="Times New Roman" w:eastAsia="Times New Roman" w:cs="Times New Roman"/>
                <w:kern w:val="0"/>
                <w:sz w:val="21"/>
                <w:szCs w:val="21"/>
              </w:rPr>
              <w:t>利用机房现有的隔音措施。</w:t>
            </w:r>
            <w:r>
              <w:rPr>
                <w:rFonts w:hint="default" w:ascii="Times New Roman" w:hAnsi="Times New Roman" w:eastAsia="Times New Roman" w:cs="Times New Roman"/>
                <w:sz w:val="21"/>
                <w:szCs w:val="21"/>
              </w:rPr>
              <w:t>室外的风机采用高效低噪声设备和进行降噪设计等。</w:t>
            </w:r>
          </w:p>
        </w:tc>
        <w:tc>
          <w:tcPr>
            <w:tcW w:w="1655" w:type="dxa"/>
            <w:vAlign w:val="center"/>
          </w:tcPr>
          <w:p>
            <w:pPr>
              <w:pStyle w:val="43"/>
              <w:rPr>
                <w:rFonts w:hint="default" w:ascii="Times New Roman" w:hAnsi="Times New Roman" w:eastAsia="Times New Roman" w:cs="Times New Roman"/>
                <w:kern w:val="0"/>
                <w:sz w:val="21"/>
                <w:szCs w:val="20"/>
              </w:rPr>
            </w:pPr>
            <w:r>
              <w:rPr>
                <w:rFonts w:hint="default" w:ascii="Times New Roman" w:hAnsi="Times New Roman" w:eastAsia="Times New Roman" w:cs="Times New Roman"/>
                <w:kern w:val="0"/>
                <w:sz w:val="21"/>
                <w:szCs w:val="20"/>
              </w:rPr>
              <w:t>对环境影响</w:t>
            </w:r>
            <w:r>
              <w:rPr>
                <w:rFonts w:hint="eastAsia" w:ascii="Times New Roman" w:hAnsi="Times New Roman" w:eastAsia="Times New Roman" w:cs="Times New Roman"/>
                <w:kern w:val="0"/>
                <w:sz w:val="21"/>
                <w:szCs w:val="20"/>
              </w:rPr>
              <w:t>极小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fixed"/>
          <w:tblCellMar>
            <w:top w:w="0" w:type="dxa"/>
            <w:left w:w="108" w:type="dxa"/>
            <w:bottom w:w="0" w:type="dxa"/>
            <w:right w:w="108" w:type="dxa"/>
          </w:tblCellMar>
        </w:tblPrEx>
        <w:trPr>
          <w:trHeight w:val="936" w:hRule="atLeast"/>
          <w:jc w:val="center"/>
        </w:trPr>
        <w:tc>
          <w:tcPr>
            <w:tcW w:w="1550" w:type="dxa"/>
            <w:vAlign w:val="center"/>
          </w:tcPr>
          <w:p>
            <w:pPr>
              <w:pStyle w:val="43"/>
              <w:jc w:val="center"/>
              <w:rPr>
                <w:rFonts w:hint="default" w:ascii="Times New Roman" w:hAnsi="Times New Roman" w:eastAsia="Times New Roman" w:cs="Times New Roman"/>
                <w:kern w:val="0"/>
                <w:sz w:val="21"/>
                <w:szCs w:val="20"/>
              </w:rPr>
            </w:pPr>
            <w:r>
              <w:rPr>
                <w:rFonts w:hint="eastAsia" w:ascii="Times New Roman" w:hAnsi="Times New Roman" w:eastAsia="Times New Roman" w:cs="Times New Roman"/>
                <w:kern w:val="0"/>
                <w:sz w:val="21"/>
                <w:szCs w:val="20"/>
              </w:rPr>
              <w:t>生活排放</w:t>
            </w:r>
          </w:p>
        </w:tc>
        <w:tc>
          <w:tcPr>
            <w:tcW w:w="1367" w:type="dxa"/>
            <w:vAlign w:val="center"/>
          </w:tcPr>
          <w:p>
            <w:pPr>
              <w:pStyle w:val="43"/>
              <w:jc w:val="center"/>
              <w:rPr>
                <w:rFonts w:hint="default" w:ascii="Times New Roman" w:hAnsi="Times New Roman" w:eastAsia="Times New Roman" w:cs="Times New Roman"/>
                <w:kern w:val="0"/>
                <w:sz w:val="21"/>
                <w:szCs w:val="20"/>
              </w:rPr>
            </w:pPr>
            <w:r>
              <w:rPr>
                <w:rFonts w:hint="eastAsia" w:ascii="Times New Roman" w:hAnsi="Times New Roman" w:eastAsia="Times New Roman" w:cs="Times New Roman"/>
                <w:kern w:val="0"/>
                <w:sz w:val="21"/>
                <w:szCs w:val="20"/>
              </w:rPr>
              <w:t>生活垃圾</w:t>
            </w:r>
          </w:p>
        </w:tc>
        <w:tc>
          <w:tcPr>
            <w:tcW w:w="4083" w:type="dxa"/>
            <w:vAlign w:val="center"/>
          </w:tcPr>
          <w:p>
            <w:pPr>
              <w:pStyle w:val="43"/>
              <w:rPr>
                <w:rFonts w:hint="default" w:ascii="Times New Roman" w:hAnsi="Times New Roman" w:eastAsia="Times New Roman" w:cs="Times New Roman"/>
                <w:kern w:val="0"/>
                <w:sz w:val="21"/>
                <w:szCs w:val="21"/>
              </w:rPr>
            </w:pPr>
            <w:r>
              <w:rPr>
                <w:rFonts w:hint="eastAsia" w:ascii="Times New Roman" w:hAnsi="Times New Roman" w:eastAsia="Times New Roman" w:cs="Times New Roman"/>
                <w:kern w:val="0"/>
                <w:sz w:val="21"/>
                <w:szCs w:val="21"/>
              </w:rPr>
              <w:t>对垃圾进行分类，可回收垃圾进行综合处理回收利用，有害垃圾要进行特殊安全处理</w:t>
            </w:r>
          </w:p>
        </w:tc>
        <w:tc>
          <w:tcPr>
            <w:tcW w:w="1655" w:type="dxa"/>
            <w:vAlign w:val="center"/>
          </w:tcPr>
          <w:p>
            <w:pPr>
              <w:pStyle w:val="43"/>
              <w:rPr>
                <w:rFonts w:hint="default" w:ascii="Times New Roman" w:hAnsi="Times New Roman" w:eastAsia="Times New Roman" w:cs="Times New Roman"/>
                <w:kern w:val="0"/>
                <w:sz w:val="21"/>
                <w:szCs w:val="20"/>
              </w:rPr>
            </w:pPr>
            <w:r>
              <w:rPr>
                <w:rFonts w:hint="default" w:ascii="Times New Roman" w:hAnsi="Times New Roman" w:eastAsia="Times New Roman" w:cs="Times New Roman"/>
                <w:kern w:val="0"/>
                <w:sz w:val="21"/>
                <w:szCs w:val="20"/>
              </w:rPr>
              <w:t>对环境影响</w:t>
            </w:r>
            <w:r>
              <w:rPr>
                <w:rFonts w:hint="eastAsia" w:ascii="Times New Roman" w:hAnsi="Times New Roman" w:eastAsia="Times New Roman" w:cs="Times New Roman"/>
                <w:kern w:val="0"/>
                <w:sz w:val="21"/>
                <w:szCs w:val="20"/>
              </w:rPr>
              <w:t>极小</w:t>
            </w:r>
          </w:p>
        </w:tc>
      </w:tr>
    </w:tbl>
    <w:p>
      <w:pPr>
        <w:pStyle w:val="39"/>
        <w:spacing w:before="156" w:after="156"/>
      </w:pPr>
    </w:p>
    <w:p>
      <w:pPr>
        <w:pStyle w:val="5"/>
        <w:rPr>
          <w:kern w:val="0"/>
        </w:rPr>
      </w:pPr>
      <w:r>
        <w:t>固体废物对环境影响的防治措施</w:t>
      </w:r>
    </w:p>
    <w:p>
      <w:pPr>
        <w:pStyle w:val="39"/>
        <w:spacing w:before="156" w:after="156"/>
      </w:pPr>
      <w:r>
        <w:t>（一）在建设过程中，机房装修等尽量采用环保材料</w:t>
      </w:r>
      <w:r>
        <w:rPr>
          <w:rFonts w:hint="eastAsia"/>
        </w:rPr>
        <w:t>，按照国家绿色采购的相关标准进行</w:t>
      </w:r>
      <w:r>
        <w:t>，废料全部运至指定地点填埋；硬件设备包装等能够进行再利用的进行再利用，无法进行再利用的按垃圾分类原则进行存放和清运处理。</w:t>
      </w:r>
    </w:p>
    <w:p>
      <w:pPr>
        <w:pStyle w:val="39"/>
        <w:spacing w:before="156" w:after="156"/>
        <w:rPr>
          <w:color w:val="333333"/>
        </w:rPr>
      </w:pPr>
      <w:r>
        <w:rPr>
          <w:rFonts w:hint="eastAsia"/>
          <w:color w:val="333333"/>
        </w:rPr>
        <w:t>（二）</w:t>
      </w:r>
      <w:r>
        <w:rPr>
          <w:color w:val="333333"/>
        </w:rPr>
        <w:t>建设项目对其产生的固废要进行处置，对于一般工业固体废物，产生量不大的要设置符合《一般固体废物贮存处置污染控制标准》的贮存设施，企业先行建设贮存设施并进行回收利用，不能利用的送到填埋场进行卫生填埋或其他方式的无害化处置。</w:t>
      </w:r>
    </w:p>
    <w:p>
      <w:pPr>
        <w:pStyle w:val="39"/>
        <w:spacing w:before="156" w:after="156"/>
        <w:rPr>
          <w:color w:val="333333"/>
        </w:rPr>
      </w:pPr>
      <w:r>
        <w:rPr>
          <w:color w:val="333333"/>
        </w:rPr>
        <w:t>（三）对于通过《固体废物浸出毒性鉴别标准》鉴别定性为危险废物的，含重金属和其他有毒有害物质超过标准的电子废物、元器件必须先行进行处置，如破碎后焚烧（烟气净化），使二恶英含量小于3ug/kg,含水率小于30%，其他有毒有害物质含量低于填埋场污染控制标准后，才能进场填埋。</w:t>
      </w:r>
    </w:p>
    <w:p>
      <w:pPr>
        <w:pStyle w:val="5"/>
      </w:pPr>
      <w:r>
        <w:rPr>
          <w:rFonts w:hint="eastAsia"/>
        </w:rPr>
        <w:t>电磁辐射</w:t>
      </w:r>
      <w:r>
        <w:t>对环境影响的防治措施</w:t>
      </w:r>
    </w:p>
    <w:p>
      <w:pPr>
        <w:pStyle w:val="39"/>
        <w:spacing w:before="156" w:after="156"/>
      </w:pPr>
      <w:r>
        <w:rPr>
          <w:szCs w:val="21"/>
        </w:rPr>
        <w:t>电子政务网机房计算机系统电磁辐射危害的</w:t>
      </w:r>
      <w:r>
        <w:fldChar w:fldCharType="begin"/>
      </w:r>
      <w:r>
        <w:instrText xml:space="preserve">HYPERLINK "http://www.wiki8.com/yizhi_107339/" \o "医学百科：抑制" </w:instrText>
      </w:r>
      <w:r>
        <w:fldChar w:fldCharType="separate"/>
      </w:r>
      <w:r>
        <w:rPr>
          <w:szCs w:val="21"/>
        </w:rPr>
        <w:t>抑制</w:t>
      </w:r>
      <w:r>
        <w:fldChar w:fldCharType="end"/>
      </w:r>
      <w:r>
        <w:rPr>
          <w:szCs w:val="21"/>
        </w:rPr>
        <w:t>技术与措施主要包括：</w:t>
      </w:r>
    </w:p>
    <w:p>
      <w:pPr>
        <w:pStyle w:val="39"/>
        <w:numPr>
          <w:ilvl w:val="0"/>
          <w:numId w:val="20"/>
        </w:numPr>
        <w:spacing w:before="156" w:after="156"/>
        <w:rPr>
          <w:szCs w:val="21"/>
        </w:rPr>
      </w:pPr>
      <w:r>
        <w:rPr>
          <w:szCs w:val="21"/>
        </w:rPr>
        <w:t xml:space="preserve">距离防护  </w:t>
      </w:r>
    </w:p>
    <w:p>
      <w:pPr>
        <w:pStyle w:val="39"/>
        <w:spacing w:before="156" w:after="156"/>
        <w:rPr>
          <w:szCs w:val="21"/>
        </w:rPr>
      </w:pPr>
      <w:r>
        <w:rPr>
          <w:szCs w:val="21"/>
        </w:rPr>
        <w:t>根据电磁场强度在</w:t>
      </w:r>
      <w:r>
        <w:fldChar w:fldCharType="begin"/>
      </w:r>
      <w:r>
        <w:instrText xml:space="preserve">HYPERLINK "http://www.wiki8.com/chuanbo_104601/" \o "医学百科：传播" </w:instrText>
      </w:r>
      <w:r>
        <w:fldChar w:fldCharType="separate"/>
      </w:r>
      <w:r>
        <w:rPr>
          <w:szCs w:val="21"/>
        </w:rPr>
        <w:t>传播</w:t>
      </w:r>
      <w:r>
        <w:fldChar w:fldCharType="end"/>
      </w:r>
      <w:r>
        <w:rPr>
          <w:szCs w:val="21"/>
        </w:rPr>
        <w:t>过程中随距离的加大衰减很快的原理，可以采取将计算机置于远离任何辐射源的地方的做法，这是简而易行的措施。距离防护实质是关于计算机房的地址选择问题，根据技术要求，计算机房场地选择应当具备：</w:t>
      </w:r>
    </w:p>
    <w:p>
      <w:pPr>
        <w:pStyle w:val="39"/>
        <w:spacing w:before="156" w:after="156"/>
        <w:rPr>
          <w:szCs w:val="21"/>
        </w:rPr>
      </w:pPr>
      <w:r>
        <w:rPr>
          <w:szCs w:val="21"/>
        </w:rPr>
        <w:t>（1）避开</w:t>
      </w:r>
      <w:r>
        <w:fldChar w:fldCharType="begin"/>
      </w:r>
      <w:r>
        <w:instrText xml:space="preserve">HYPERLINK "http://www.wiki8.com/huanjingwuran_110342/" \o "医学百科：环境污染" </w:instrText>
      </w:r>
      <w:r>
        <w:fldChar w:fldCharType="separate"/>
      </w:r>
      <w:r>
        <w:rPr>
          <w:szCs w:val="21"/>
        </w:rPr>
        <w:t>环境污染</w:t>
      </w:r>
      <w:r>
        <w:fldChar w:fldCharType="end"/>
      </w:r>
      <w:r>
        <w:rPr>
          <w:szCs w:val="21"/>
        </w:rPr>
        <w:t>区：附近无大功率发射设备，无大功率的工、科、医射频设备，无高压线输电线与大型负载，绝对保证在计算机房的附近环境空间场强控制在1 V/m，稳定</w:t>
      </w:r>
      <w:r>
        <w:fldChar w:fldCharType="begin"/>
      </w:r>
      <w:r>
        <w:instrText xml:space="preserve">HYPERLINK "http://www.wiki8.com/cichang_118911/" \o "医学百科：磁场" </w:instrText>
      </w:r>
      <w:r>
        <w:fldChar w:fldCharType="separate"/>
      </w:r>
      <w:r>
        <w:rPr>
          <w:szCs w:val="21"/>
        </w:rPr>
        <w:t>磁场</w:t>
      </w:r>
      <w:r>
        <w:fldChar w:fldCharType="end"/>
      </w:r>
      <w:r>
        <w:rPr>
          <w:szCs w:val="21"/>
        </w:rPr>
        <w:t>强度在100 e以下。</w:t>
      </w:r>
    </w:p>
    <w:p>
      <w:pPr>
        <w:pStyle w:val="39"/>
        <w:spacing w:before="156" w:after="156"/>
        <w:rPr>
          <w:szCs w:val="21"/>
        </w:rPr>
      </w:pPr>
      <w:r>
        <w:rPr>
          <w:szCs w:val="21"/>
        </w:rPr>
        <w:t>（2）避开大型震动源，特别是铁路沿线及工业生产震动，冲击设备应当绝对避开。</w:t>
      </w:r>
    </w:p>
    <w:p>
      <w:pPr>
        <w:pStyle w:val="39"/>
        <w:spacing w:before="156" w:after="156"/>
        <w:rPr>
          <w:szCs w:val="21"/>
        </w:rPr>
      </w:pPr>
      <w:r>
        <w:rPr>
          <w:szCs w:val="21"/>
        </w:rPr>
        <w:t>（3）避开雷电多发区。</w:t>
      </w:r>
    </w:p>
    <w:p>
      <w:pPr>
        <w:pStyle w:val="39"/>
        <w:spacing w:before="156" w:after="156"/>
        <w:rPr>
          <w:szCs w:val="21"/>
        </w:rPr>
      </w:pPr>
      <w:r>
        <w:rPr>
          <w:szCs w:val="21"/>
        </w:rPr>
        <w:t>（4）避免置于高层建筑物上层，计算机房应当安置在地面第一层或通风良好的地下室，</w:t>
      </w:r>
      <w:r>
        <w:fldChar w:fldCharType="begin"/>
      </w:r>
      <w:r>
        <w:instrText xml:space="preserve">HYPERLINK "http://www.wiki8.com/tuoshan_26705/" \o "医学百科：妥善" </w:instrText>
      </w:r>
      <w:r>
        <w:fldChar w:fldCharType="separate"/>
      </w:r>
      <w:r>
        <w:rPr>
          <w:szCs w:val="21"/>
        </w:rPr>
        <w:t>妥善</w:t>
      </w:r>
      <w:r>
        <w:fldChar w:fldCharType="end"/>
      </w:r>
      <w:r>
        <w:rPr>
          <w:szCs w:val="21"/>
        </w:rPr>
        <w:t>保证低阻抗接地。</w:t>
      </w:r>
    </w:p>
    <w:p>
      <w:pPr>
        <w:pStyle w:val="39"/>
        <w:numPr>
          <w:ilvl w:val="0"/>
          <w:numId w:val="20"/>
        </w:numPr>
        <w:spacing w:before="156" w:after="156"/>
        <w:rPr>
          <w:szCs w:val="21"/>
        </w:rPr>
      </w:pPr>
      <w:r>
        <w:rPr>
          <w:szCs w:val="21"/>
        </w:rPr>
        <w:t>屏蔽与接地</w:t>
      </w:r>
    </w:p>
    <w:p>
      <w:pPr>
        <w:pStyle w:val="39"/>
        <w:spacing w:before="156" w:after="156"/>
        <w:rPr>
          <w:szCs w:val="21"/>
        </w:rPr>
      </w:pPr>
      <w:r>
        <w:rPr>
          <w:szCs w:val="21"/>
        </w:rPr>
        <w:t>首先强调的是屏蔽与接地应当是互为一体的不可分割的，这一点无论在设计，还是施工</w:t>
      </w:r>
      <w:r>
        <w:fldChar w:fldCharType="begin"/>
      </w:r>
      <w:r>
        <w:instrText xml:space="preserve">HYPERLINK "http://www.wiki8.com/zhongdu_5312/" \o "医学百科：中都" </w:instrText>
      </w:r>
      <w:r>
        <w:fldChar w:fldCharType="separate"/>
      </w:r>
      <w:r>
        <w:rPr>
          <w:szCs w:val="21"/>
        </w:rPr>
        <w:t>中都</w:t>
      </w:r>
      <w:r>
        <w:fldChar w:fldCharType="end"/>
      </w:r>
      <w:r>
        <w:rPr>
          <w:szCs w:val="21"/>
        </w:rPr>
        <w:t>必须统一起来。计算机房的屏蔽与接地是极为重要的关键措施，屏蔽机房一方面可以防止外界电磁场院干扰或破坏计算机系统的工作，另一方面又可以防止机房内计算机信息的泄漏与失密。关于计算机的屏蔽与接地，国外许多国家作为法规，</w:t>
      </w:r>
      <w:r>
        <w:fldChar w:fldCharType="begin"/>
      </w:r>
      <w:r>
        <w:instrText xml:space="preserve">HYPERLINK "http://www.wiki8.com/guiding_137773/" \o "医学百科：规定" </w:instrText>
      </w:r>
      <w:r>
        <w:fldChar w:fldCharType="separate"/>
      </w:r>
      <w:r>
        <w:rPr>
          <w:szCs w:val="21"/>
        </w:rPr>
        <w:t>规定</w:t>
      </w:r>
      <w:r>
        <w:fldChar w:fldCharType="end"/>
      </w:r>
      <w:r>
        <w:rPr>
          <w:szCs w:val="21"/>
        </w:rPr>
        <w:t>所有机房必须屏蔽与接地，在我国，由于认识上的原因尚未采取屏蔽措施，因而发生了许多事故。</w:t>
      </w:r>
    </w:p>
    <w:p>
      <w:pPr>
        <w:pStyle w:val="39"/>
        <w:spacing w:before="156" w:after="156"/>
        <w:rPr>
          <w:szCs w:val="21"/>
        </w:rPr>
      </w:pPr>
      <w:r>
        <w:rPr>
          <w:szCs w:val="21"/>
        </w:rPr>
        <w:t>    采取完善的屏蔽技术，主要包含下述内容：</w:t>
      </w:r>
    </w:p>
    <w:p>
      <w:pPr>
        <w:pStyle w:val="39"/>
        <w:spacing w:before="156" w:after="156"/>
        <w:rPr>
          <w:szCs w:val="21"/>
        </w:rPr>
      </w:pPr>
      <w:r>
        <w:rPr>
          <w:szCs w:val="21"/>
        </w:rPr>
        <w:t>（1）屏蔽机房必须是全屏蔽，实现整个屏蔽机房电气一体化。</w:t>
      </w:r>
    </w:p>
    <w:p>
      <w:pPr>
        <w:pStyle w:val="39"/>
        <w:spacing w:before="156" w:after="156"/>
        <w:rPr>
          <w:szCs w:val="21"/>
        </w:rPr>
      </w:pPr>
      <w:r>
        <w:rPr>
          <w:szCs w:val="21"/>
        </w:rPr>
        <w:t>（2）所有电源线路必须滤波，尽量使用高抗干扰电源。</w:t>
      </w:r>
    </w:p>
    <w:p>
      <w:pPr>
        <w:pStyle w:val="39"/>
        <w:spacing w:before="156" w:after="156"/>
        <w:rPr>
          <w:szCs w:val="21"/>
        </w:rPr>
      </w:pPr>
      <w:r>
        <w:rPr>
          <w:szCs w:val="21"/>
        </w:rPr>
        <w:t>（3）信号线路滤波。</w:t>
      </w:r>
    </w:p>
    <w:p>
      <w:pPr>
        <w:pStyle w:val="39"/>
        <w:spacing w:before="156" w:after="156"/>
        <w:rPr>
          <w:szCs w:val="21"/>
        </w:rPr>
      </w:pPr>
      <w:r>
        <w:rPr>
          <w:szCs w:val="21"/>
        </w:rPr>
        <w:t>（4）良好的接地技术，且交流接地、直流接地、防雷接地、电磁接地等接地线设计合理，分别设置，互不相连，互不代替。</w:t>
      </w:r>
    </w:p>
    <w:p>
      <w:pPr>
        <w:pStyle w:val="39"/>
        <w:numPr>
          <w:ilvl w:val="0"/>
          <w:numId w:val="20"/>
        </w:numPr>
        <w:spacing w:before="156" w:after="156"/>
        <w:rPr>
          <w:szCs w:val="21"/>
        </w:rPr>
      </w:pPr>
      <w:r>
        <w:rPr>
          <w:szCs w:val="21"/>
        </w:rPr>
        <w:t>  加强数据传输通道接口的防护</w:t>
      </w:r>
    </w:p>
    <w:p>
      <w:pPr>
        <w:pStyle w:val="39"/>
        <w:spacing w:before="156" w:after="156"/>
        <w:rPr>
          <w:szCs w:val="21"/>
        </w:rPr>
      </w:pPr>
      <w:r>
        <w:rPr>
          <w:szCs w:val="21"/>
        </w:rPr>
        <w:t>目前大多采用多级防护方案，在多级防护电路中，每级的防护效果决定于所用的防雷元件及所配的阻抗值，阻抗值的选择要兼顾信号传输和防护技术的要求，而对每个防护器件而言，应当具备抑制过电压</w:t>
      </w:r>
      <w:r>
        <w:fldChar w:fldCharType="begin"/>
      </w:r>
      <w:r>
        <w:instrText xml:space="preserve">HYPERLINK "http://www.wiki8.com/nengli_117732/" \o "医学百科：能力" </w:instrText>
      </w:r>
      <w:r>
        <w:fldChar w:fldCharType="separate"/>
      </w:r>
      <w:r>
        <w:rPr>
          <w:szCs w:val="21"/>
        </w:rPr>
        <w:t>能力</w:t>
      </w:r>
      <w:r>
        <w:fldChar w:fldCharType="end"/>
      </w:r>
      <w:r>
        <w:rPr>
          <w:szCs w:val="21"/>
        </w:rPr>
        <w:t>与通流能力。</w:t>
      </w:r>
    </w:p>
    <w:p>
      <w:pPr>
        <w:pStyle w:val="39"/>
        <w:numPr>
          <w:ilvl w:val="0"/>
          <w:numId w:val="20"/>
        </w:numPr>
        <w:spacing w:before="156" w:after="156"/>
        <w:rPr>
          <w:szCs w:val="21"/>
        </w:rPr>
      </w:pPr>
      <w:r>
        <w:rPr>
          <w:rFonts w:hint="eastAsia"/>
          <w:szCs w:val="21"/>
        </w:rPr>
        <w:t>采用吸波技术</w:t>
      </w:r>
    </w:p>
    <w:p>
      <w:pPr>
        <w:pStyle w:val="39"/>
        <w:spacing w:before="156" w:after="156"/>
      </w:pPr>
      <w:r>
        <w:t>2008年后，市场上出现了吸波技术（从军事隐形技术转化过来的）的防辐射涂料，并有了专门针对机房电磁辐射防护的型号。这样的涂料不仅可以让机房内的电磁辐射值下降，对人体、设备、环境有保护作用，而且还可以防止电磁辐射从机房外泄带来的信息安全隐患或影响外面的人的健康。</w:t>
      </w:r>
    </w:p>
    <w:p>
      <w:pPr>
        <w:pStyle w:val="5"/>
        <w:rPr>
          <w:kern w:val="0"/>
        </w:rPr>
      </w:pPr>
      <w:r>
        <w:rPr>
          <w:rFonts w:hint="eastAsia"/>
          <w:kern w:val="0"/>
        </w:rPr>
        <w:t>噪声污染</w:t>
      </w:r>
      <w:r>
        <w:rPr>
          <w:kern w:val="0"/>
        </w:rPr>
        <w:t>对环境影响的防治措施</w:t>
      </w:r>
    </w:p>
    <w:p>
      <w:pPr>
        <w:pStyle w:val="39"/>
        <w:spacing w:before="156" w:after="156"/>
      </w:pPr>
      <w:r>
        <w:t xml:space="preserve">（一）机房噪音来源分析： </w:t>
      </w:r>
    </w:p>
    <w:p>
      <w:pPr>
        <w:pStyle w:val="39"/>
        <w:spacing w:before="156" w:after="156"/>
      </w:pPr>
      <w:r>
        <w:t>（1）机房空调通风系统为最主要的噪声源</w:t>
      </w:r>
    </w:p>
    <w:p>
      <w:pPr>
        <w:pStyle w:val="39"/>
        <w:spacing w:before="156" w:after="156"/>
      </w:pPr>
      <w:r>
        <w:t>为保证机房通风散热保持干燥的要求往往要安装通风散热设备此时的通风系统又会形成新的噪音源。包括：</w:t>
      </w:r>
    </w:p>
    <w:p>
      <w:pPr>
        <w:pStyle w:val="39"/>
        <w:spacing w:before="156" w:after="156"/>
        <w:rPr>
          <w:szCs w:val="20"/>
        </w:rPr>
      </w:pPr>
      <w:r>
        <w:rPr>
          <w:szCs w:val="20"/>
        </w:rPr>
        <w:t>平时通风：排风机、送风机。</w:t>
      </w:r>
    </w:p>
    <w:p>
      <w:pPr>
        <w:pStyle w:val="39"/>
        <w:spacing w:before="156" w:after="156"/>
        <w:rPr>
          <w:szCs w:val="20"/>
        </w:rPr>
      </w:pPr>
      <w:r>
        <w:rPr>
          <w:szCs w:val="20"/>
        </w:rPr>
        <w:t>空调系统：制冷机组、循环水泵、冷却塔、空调末端（风机盘管、空气处理机组）。</w:t>
      </w:r>
    </w:p>
    <w:p>
      <w:pPr>
        <w:pStyle w:val="39"/>
        <w:spacing w:before="156" w:after="156"/>
        <w:rPr>
          <w:szCs w:val="20"/>
        </w:rPr>
      </w:pPr>
      <w:r>
        <w:rPr>
          <w:szCs w:val="20"/>
        </w:rPr>
        <w:t>火灾时：排烟风机、正压送风机。</w:t>
      </w:r>
    </w:p>
    <w:p>
      <w:pPr>
        <w:pStyle w:val="39"/>
        <w:spacing w:before="156" w:after="156"/>
        <w:rPr>
          <w:szCs w:val="20"/>
        </w:rPr>
      </w:pPr>
      <w:r>
        <w:rPr>
          <w:szCs w:val="20"/>
        </w:rPr>
        <w:t>人防通风系统：人防风机。</w:t>
      </w:r>
    </w:p>
    <w:p>
      <w:pPr>
        <w:pStyle w:val="39"/>
        <w:spacing w:before="156" w:after="156"/>
      </w:pPr>
      <w:r>
        <w:t>（2）机房内设备机箱的低频噪音</w:t>
      </w:r>
    </w:p>
    <w:p>
      <w:pPr>
        <w:pStyle w:val="39"/>
        <w:spacing w:before="156" w:after="156"/>
      </w:pPr>
      <w:r>
        <w:t>机器自身没有减震，在机组作业时又产生共振，而机房墙体表面容易形成反射声波，反射声波与原声波叠加，使噪音加大，其次其低频噪音具有声波长、穿透力强、衰减慢的特点，在空气传声的同时极易引起墙体构件以及与之相连的硬性结构的结构传声；</w:t>
      </w:r>
    </w:p>
    <w:p>
      <w:pPr>
        <w:pStyle w:val="39"/>
        <w:spacing w:before="156" w:after="156"/>
      </w:pPr>
      <w:r>
        <w:t>（3）管道、管线连接形成的混响噪音</w:t>
      </w:r>
    </w:p>
    <w:p>
      <w:pPr>
        <w:pStyle w:val="39"/>
        <w:spacing w:before="156" w:after="156"/>
      </w:pPr>
      <w:r>
        <w:t xml:space="preserve">所有管道、管线进出与墙体均为硬性连接，一定程度上起到了负面声桥的作用，管道外壳又过于光滑，与入射声波形成硬反射，同时声波在透射管壁后与管道内噪音形成混响噪音，而这种混响噪音以空气传声的形式与管道震动的结构传声共存又会加重机房内部的混响噪音； </w:t>
      </w:r>
    </w:p>
    <w:p>
      <w:pPr>
        <w:pStyle w:val="39"/>
        <w:spacing w:before="156" w:after="156"/>
      </w:pPr>
      <w:r>
        <w:t>（4）电缆、光缆底下空腔形成噪音</w:t>
      </w:r>
    </w:p>
    <w:p>
      <w:pPr>
        <w:pStyle w:val="39"/>
        <w:spacing w:before="156" w:after="156"/>
      </w:pPr>
      <w:r>
        <w:t xml:space="preserve">电缆、通信光缆的地下空腔没有做吸音阻尼处理，与外界相连是空气传声的主要途径，同时声波击打地下空腔侧壁又会激发整个地基的框架结构传声； </w:t>
      </w:r>
    </w:p>
    <w:p>
      <w:pPr>
        <w:pStyle w:val="39"/>
        <w:spacing w:before="156" w:after="156"/>
      </w:pPr>
      <w:r>
        <w:rPr>
          <w:rFonts w:hint="eastAsia"/>
        </w:rPr>
        <w:t>机房内</w:t>
      </w:r>
      <w:r>
        <w:t>需要控制噪声的设备主要为空调系统设备、平时通风设备；而人防通风设备及火灾时排烟加压风机因其仅在战时或火灾时开启，噪声可不予控制。</w:t>
      </w:r>
    </w:p>
    <w:p>
      <w:pPr>
        <w:pStyle w:val="39"/>
        <w:spacing w:before="156" w:after="156"/>
      </w:pPr>
      <w:r>
        <w:t>要使使用房间达到国家室内允许噪声标准，可从以下几方面去控制：</w:t>
      </w:r>
    </w:p>
    <w:p>
      <w:pPr>
        <w:pStyle w:val="39"/>
        <w:spacing w:before="156" w:after="156"/>
      </w:pPr>
      <w:r>
        <w:t>（1） 设备设置的位置及选型的优化。通过设置在地下或者屋顶等实现对声波的隔离，同时通过选择低噪声的和低振动的设备降低噪声。</w:t>
      </w:r>
    </w:p>
    <w:p>
      <w:pPr>
        <w:pStyle w:val="39"/>
        <w:spacing w:before="156" w:after="156"/>
      </w:pPr>
      <w:r>
        <w:t>（2） 风管系统设计优化。风管系统采用低噪声的材料，选择合适的风速、合理设计送回风系统，降低送回风阻尼，必要时选用合适的消声设备。</w:t>
      </w:r>
    </w:p>
    <w:p>
      <w:pPr>
        <w:pStyle w:val="39"/>
        <w:spacing w:before="156" w:after="156"/>
      </w:pPr>
      <w:r>
        <w:t>（3） 设备的安装减震及管道隔振。</w:t>
      </w:r>
    </w:p>
    <w:p>
      <w:pPr>
        <w:pStyle w:val="39"/>
        <w:spacing w:before="156" w:after="156"/>
      </w:pPr>
      <w:r>
        <w:rPr>
          <w:rFonts w:hint="eastAsia"/>
        </w:rPr>
        <w:t>（二）机房噪声防治措施</w:t>
      </w:r>
    </w:p>
    <w:p>
      <w:pPr>
        <w:pStyle w:val="39"/>
        <w:spacing w:before="156" w:after="156"/>
      </w:pPr>
      <w:r>
        <w:t>（1）设备机房的设置与选型：</w:t>
      </w:r>
    </w:p>
    <w:p>
      <w:pPr>
        <w:pStyle w:val="39"/>
        <w:spacing w:before="156" w:after="156"/>
      </w:pPr>
      <w:r>
        <w:t>设备选型与机房布局是设备机房设置与选型的关键，这主要需要注意：</w:t>
      </w:r>
    </w:p>
    <w:p>
      <w:pPr>
        <w:pStyle w:val="39"/>
        <w:numPr>
          <w:ilvl w:val="0"/>
          <w:numId w:val="21"/>
        </w:numPr>
        <w:spacing w:before="156" w:after="156"/>
      </w:pPr>
      <w:r>
        <w:t>制冷主机、冷冻水泵、冷却水泵的机房布置与选型</w:t>
      </w:r>
    </w:p>
    <w:p>
      <w:pPr>
        <w:pStyle w:val="39"/>
        <w:numPr>
          <w:ilvl w:val="0"/>
          <w:numId w:val="21"/>
        </w:numPr>
        <w:spacing w:before="156" w:after="156"/>
      </w:pPr>
      <w:r>
        <w:t>冷却塔的布置与选型</w:t>
      </w:r>
    </w:p>
    <w:p>
      <w:pPr>
        <w:pStyle w:val="39"/>
        <w:numPr>
          <w:ilvl w:val="0"/>
          <w:numId w:val="21"/>
        </w:numPr>
        <w:spacing w:before="156" w:after="156"/>
      </w:pPr>
      <w:r>
        <w:t>排风机、送风机的布置与选型</w:t>
      </w:r>
    </w:p>
    <w:p>
      <w:pPr>
        <w:pStyle w:val="39"/>
        <w:numPr>
          <w:ilvl w:val="0"/>
          <w:numId w:val="21"/>
        </w:numPr>
        <w:spacing w:before="156" w:after="156"/>
      </w:pPr>
      <w:r>
        <w:t>空调末端的布置与选型</w:t>
      </w:r>
    </w:p>
    <w:p>
      <w:pPr>
        <w:pStyle w:val="39"/>
        <w:spacing w:before="156" w:after="156"/>
      </w:pPr>
      <w:r>
        <w:t>（2）风管系统设计的优化：</w:t>
      </w:r>
    </w:p>
    <w:p>
      <w:pPr>
        <w:pStyle w:val="39"/>
        <w:spacing w:before="156" w:after="156"/>
      </w:pPr>
      <w:r>
        <w:rPr>
          <w:rFonts w:hint="eastAsia"/>
        </w:rPr>
        <w:t>对风管系统需要进行优化设计，这主要需要注意到：</w:t>
      </w:r>
    </w:p>
    <w:p>
      <w:pPr>
        <w:pStyle w:val="39"/>
        <w:numPr>
          <w:ilvl w:val="0"/>
          <w:numId w:val="22"/>
        </w:numPr>
        <w:spacing w:before="156" w:after="156"/>
      </w:pPr>
      <w:r>
        <w:t>送回风管道的合理布置</w:t>
      </w:r>
    </w:p>
    <w:p>
      <w:pPr>
        <w:pStyle w:val="39"/>
        <w:numPr>
          <w:ilvl w:val="0"/>
          <w:numId w:val="22"/>
        </w:numPr>
        <w:spacing w:before="156" w:after="156"/>
      </w:pPr>
      <w:r>
        <w:t>送回风管道材料的选择</w:t>
      </w:r>
    </w:p>
    <w:p>
      <w:pPr>
        <w:pStyle w:val="39"/>
        <w:numPr>
          <w:ilvl w:val="0"/>
          <w:numId w:val="22"/>
        </w:numPr>
        <w:spacing w:before="156" w:after="156"/>
      </w:pPr>
      <w:r>
        <w:t>风速的合理选择</w:t>
      </w:r>
    </w:p>
    <w:p>
      <w:pPr>
        <w:pStyle w:val="39"/>
        <w:numPr>
          <w:ilvl w:val="0"/>
          <w:numId w:val="22"/>
        </w:numPr>
        <w:spacing w:before="156" w:after="156"/>
      </w:pPr>
      <w:r>
        <w:t>消声器的合理选择：</w:t>
      </w:r>
    </w:p>
    <w:p>
      <w:pPr>
        <w:pStyle w:val="39"/>
        <w:spacing w:before="156" w:after="156"/>
      </w:pPr>
      <w:r>
        <w:t>（3）设备减震及管道隔振：</w:t>
      </w:r>
    </w:p>
    <w:p>
      <w:pPr>
        <w:pStyle w:val="39"/>
        <w:spacing w:before="156" w:after="156"/>
      </w:pPr>
      <w:r>
        <w:t>具有振动的设备均应设置减震设施，同时与其连接的管道应设置隔振软接。减震器的类型选择：根据减震器的自振频率f0 选择不同类型的减震器。</w:t>
      </w:r>
    </w:p>
    <w:p>
      <w:pPr>
        <w:pStyle w:val="5"/>
        <w:rPr>
          <w:kern w:val="0"/>
        </w:rPr>
      </w:pPr>
      <w:r>
        <w:rPr>
          <w:rFonts w:hint="eastAsia"/>
          <w:kern w:val="0"/>
        </w:rPr>
        <w:t>生活排放</w:t>
      </w:r>
      <w:r>
        <w:rPr>
          <w:kern w:val="0"/>
        </w:rPr>
        <w:t>对环境影响的防治措施</w:t>
      </w:r>
    </w:p>
    <w:p>
      <w:pPr>
        <w:pStyle w:val="39"/>
        <w:numPr>
          <w:ilvl w:val="0"/>
          <w:numId w:val="23"/>
        </w:numPr>
        <w:spacing w:before="156" w:after="156"/>
      </w:pPr>
      <w:r>
        <w:t>减少生活垃圾排放对环境造成影响的措施</w:t>
      </w:r>
    </w:p>
    <w:p>
      <w:pPr>
        <w:pStyle w:val="39"/>
        <w:spacing w:before="156" w:after="156"/>
      </w:pPr>
      <w:r>
        <w:t>处理原则：</w:t>
      </w:r>
    </w:p>
    <w:p>
      <w:pPr>
        <w:pStyle w:val="39"/>
        <w:spacing w:before="156" w:after="156"/>
        <w:rPr>
          <w:kern w:val="0"/>
        </w:rPr>
      </w:pPr>
      <w:r>
        <w:t>（1）</w:t>
      </w:r>
      <w:r>
        <w:rPr>
          <w:kern w:val="0"/>
        </w:rPr>
        <w:t>减少垃圾数量</w:t>
      </w:r>
    </w:p>
    <w:p>
      <w:pPr>
        <w:pStyle w:val="39"/>
        <w:spacing w:before="156" w:after="156"/>
        <w:rPr>
          <w:kern w:val="0"/>
        </w:rPr>
      </w:pPr>
      <w:r>
        <w:t>（2）</w:t>
      </w:r>
      <w:r>
        <w:rPr>
          <w:kern w:val="0"/>
        </w:rPr>
        <w:t>确保已排放垃圾的妥善处理。</w:t>
      </w:r>
    </w:p>
    <w:p>
      <w:pPr>
        <w:pStyle w:val="39"/>
        <w:spacing w:before="156" w:after="156"/>
        <w:rPr>
          <w:kern w:val="0"/>
        </w:rPr>
      </w:pPr>
      <w:r>
        <w:t>（3）</w:t>
      </w:r>
      <w:r>
        <w:rPr>
          <w:kern w:val="0"/>
        </w:rPr>
        <w:t>实现垃圾处理的效益增殖</w:t>
      </w:r>
    </w:p>
    <w:p>
      <w:pPr>
        <w:pStyle w:val="39"/>
        <w:spacing w:before="156" w:after="156"/>
        <w:rPr>
          <w:kern w:val="0"/>
        </w:rPr>
      </w:pPr>
      <w:r>
        <w:t>（4）</w:t>
      </w:r>
      <w:r>
        <w:rPr>
          <w:kern w:val="0"/>
        </w:rPr>
        <w:t>促进循环经济的发展</w:t>
      </w:r>
    </w:p>
    <w:p>
      <w:pPr>
        <w:pStyle w:val="39"/>
        <w:spacing w:before="156" w:after="156"/>
        <w:rPr>
          <w:kern w:val="0"/>
        </w:rPr>
      </w:pPr>
      <w:r>
        <w:t>（5）</w:t>
      </w:r>
      <w:r>
        <w:rPr>
          <w:kern w:val="0"/>
        </w:rPr>
        <w:t>减轻或减少垃圾污染</w:t>
      </w:r>
    </w:p>
    <w:p>
      <w:pPr>
        <w:pStyle w:val="39"/>
        <w:numPr>
          <w:ilvl w:val="0"/>
          <w:numId w:val="23"/>
        </w:numPr>
        <w:spacing w:before="156" w:after="156"/>
      </w:pPr>
      <w:r>
        <w:t>垃圾分类及回收措施</w:t>
      </w:r>
    </w:p>
    <w:p>
      <w:pPr>
        <w:pStyle w:val="39"/>
        <w:spacing w:before="156" w:after="156"/>
      </w:pPr>
      <w:r>
        <w:rPr>
          <w:rFonts w:hint="eastAsia"/>
        </w:rPr>
        <w:t>垃圾分类：</w:t>
      </w:r>
    </w:p>
    <w:p>
      <w:pPr>
        <w:pStyle w:val="39"/>
        <w:spacing w:before="156" w:after="156"/>
        <w:rPr>
          <w:kern w:val="0"/>
        </w:rPr>
      </w:pPr>
      <w:r>
        <w:rPr>
          <w:kern w:val="0"/>
        </w:rPr>
        <w:t>第一类：不可回收物，主要包括厨余垃圾、树叶、灰土、砖瓦等；</w:t>
      </w:r>
    </w:p>
    <w:p>
      <w:pPr>
        <w:pStyle w:val="39"/>
        <w:spacing w:before="156" w:after="156"/>
        <w:rPr>
          <w:kern w:val="0"/>
        </w:rPr>
      </w:pPr>
      <w:r>
        <w:rPr>
          <w:kern w:val="0"/>
        </w:rPr>
        <w:t>第二类：可回收物，包括塑料、纸制品、玻璃、金属、纺织品，可以作为再生资源。</w:t>
      </w:r>
    </w:p>
    <w:p>
      <w:pPr>
        <w:pStyle w:val="39"/>
        <w:spacing w:before="156" w:after="156"/>
        <w:rPr>
          <w:kern w:val="0"/>
        </w:rPr>
      </w:pPr>
      <w:r>
        <w:rPr>
          <w:kern w:val="0"/>
        </w:rPr>
        <w:t>第三类：危险物品，包括灯管、油漆桶、杀虫剂桶、废电池等，这类垃圾会给环境造成严重影响。</w:t>
      </w:r>
    </w:p>
    <w:p>
      <w:pPr>
        <w:pStyle w:val="39"/>
        <w:numPr>
          <w:ilvl w:val="0"/>
          <w:numId w:val="23"/>
        </w:numPr>
        <w:spacing w:before="156" w:after="156"/>
      </w:pPr>
      <w:r>
        <w:t>生活垃圾收集与运输措施</w:t>
      </w:r>
    </w:p>
    <w:p>
      <w:pPr>
        <w:pStyle w:val="39"/>
        <w:spacing w:before="156" w:after="156"/>
      </w:pPr>
      <w:r>
        <w:t>（1）</w:t>
      </w:r>
      <w:r>
        <w:rPr>
          <w:rFonts w:hint="eastAsia"/>
        </w:rPr>
        <w:t xml:space="preserve"> </w:t>
      </w:r>
      <w:r>
        <w:t>应尽量采用密闭化生活垃圾收集和运输，防止生活垃圾暴露和散落，防止垃圾渗滤液滴漏，淘汰敞开式收集方式。</w:t>
      </w:r>
    </w:p>
    <w:p>
      <w:pPr>
        <w:pStyle w:val="39"/>
        <w:spacing w:before="156" w:after="156"/>
      </w:pPr>
      <w:r>
        <w:t>（2）</w:t>
      </w:r>
      <w:r>
        <w:rPr>
          <w:rFonts w:hint="eastAsia"/>
        </w:rPr>
        <w:t xml:space="preserve"> </w:t>
      </w:r>
      <w:r>
        <w:t>单独收集的危险废物或处理过程中产生的危险废物应按国家有关规定处理。</w:t>
      </w:r>
    </w:p>
    <w:p>
      <w:pPr>
        <w:pStyle w:val="39"/>
        <w:spacing w:before="156" w:after="156"/>
      </w:pPr>
    </w:p>
    <w:p>
      <w:pPr>
        <w:pStyle w:val="3"/>
        <w:spacing w:before="312" w:after="156"/>
        <w:jc w:val="both"/>
      </w:pPr>
      <w:bookmarkStart w:id="416" w:name="_Toc406753089"/>
      <w:r>
        <w:t>消防措施</w:t>
      </w:r>
      <w:bookmarkEnd w:id="416"/>
    </w:p>
    <w:p>
      <w:pPr>
        <w:pStyle w:val="4"/>
      </w:pPr>
      <w:r>
        <w:rPr>
          <w:rFonts w:hint="eastAsia"/>
        </w:rPr>
        <w:t>消防安全隐患</w:t>
      </w:r>
    </w:p>
    <w:p>
      <w:pPr>
        <w:pStyle w:val="39"/>
        <w:spacing w:before="156" w:after="156"/>
      </w:pPr>
      <w:r>
        <w:rPr>
          <w:rFonts w:hint="eastAsia"/>
        </w:rPr>
        <w:t xml:space="preserve">     由于机房内电气设备多，线路复杂，大部分的火灾都是电气火灾，引发电</w:t>
      </w:r>
    </w:p>
    <w:p>
      <w:pPr>
        <w:pStyle w:val="39"/>
        <w:spacing w:before="156" w:after="156"/>
      </w:pPr>
      <w:r>
        <w:rPr>
          <w:rFonts w:hint="eastAsia"/>
        </w:rPr>
        <w:t xml:space="preserve">气火灾的主要因素有： </w:t>
      </w:r>
    </w:p>
    <w:p>
      <w:pPr>
        <w:pStyle w:val="39"/>
        <w:spacing w:before="156" w:after="156"/>
      </w:pPr>
      <w:r>
        <w:rPr>
          <w:rFonts w:hint="eastAsia"/>
        </w:rPr>
        <w:t>（一）电气故障引发火灾</w:t>
      </w:r>
    </w:p>
    <w:p>
      <w:pPr>
        <w:pStyle w:val="39"/>
        <w:spacing w:before="156" w:after="156"/>
      </w:pPr>
      <w:r>
        <w:rPr>
          <w:rFonts w:hint="eastAsia"/>
        </w:rPr>
        <w:t>电气线路短路、过载、接地电阻过大等引发火灾。由于配电</w:t>
      </w:r>
      <w:r>
        <w:t>系统的设计时容量计算不足，</w:t>
      </w:r>
      <w:r>
        <w:rPr>
          <w:rFonts w:hint="eastAsia"/>
        </w:rPr>
        <w:t>或在</w:t>
      </w:r>
      <w:r>
        <w:t>配电线路上任意拉临时电线</w:t>
      </w:r>
      <w:r>
        <w:rPr>
          <w:rFonts w:hint="eastAsia"/>
        </w:rPr>
        <w:t>造成</w:t>
      </w:r>
      <w:r>
        <w:t>线路发生</w:t>
      </w:r>
      <w:r>
        <w:rPr>
          <w:rFonts w:hint="eastAsia"/>
        </w:rPr>
        <w:t>过载</w:t>
      </w:r>
      <w:r>
        <w:t>，引起火灾；同时，电子信息系统机房内电气设备多，线路复杂，</w:t>
      </w:r>
      <w:r>
        <w:rPr>
          <w:rFonts w:hint="eastAsia"/>
        </w:rPr>
        <w:t>一旦有故障产生过热引起燃烧也会造成火灾。</w:t>
      </w:r>
    </w:p>
    <w:p>
      <w:pPr>
        <w:pStyle w:val="39"/>
        <w:spacing w:before="156" w:after="156"/>
      </w:pPr>
      <w:r>
        <w:rPr>
          <w:rFonts w:hint="eastAsia"/>
        </w:rPr>
        <w:t xml:space="preserve">（二）设备温度升高过度引起火灾 </w:t>
      </w:r>
    </w:p>
    <w:p>
      <w:pPr>
        <w:pStyle w:val="39"/>
        <w:spacing w:before="156" w:after="156"/>
      </w:pPr>
      <w:r>
        <w:rPr>
          <w:rFonts w:hint="eastAsia"/>
        </w:rPr>
        <w:t>由于机房内的电脑、空调、UPS等设备长时间不间断运行或设备故障引发火灾。机房设备安放密集，且通电时间长，很容易</w:t>
      </w:r>
      <w:r>
        <w:t>使周围温度剧烈上升而造成火灾；另外，电气设备在长期使用中，其导线之间</w:t>
      </w:r>
      <w:r>
        <w:rPr>
          <w:rFonts w:hint="eastAsia"/>
        </w:rPr>
        <w:t>接触不良</w:t>
      </w:r>
      <w:r>
        <w:t>，导致接触电阻过大，引起火灾。</w:t>
      </w:r>
    </w:p>
    <w:p>
      <w:pPr>
        <w:pStyle w:val="39"/>
        <w:numPr>
          <w:ilvl w:val="0"/>
          <w:numId w:val="23"/>
        </w:numPr>
        <w:spacing w:before="156" w:after="156"/>
      </w:pPr>
      <w:r>
        <w:rPr>
          <w:rFonts w:hint="eastAsia"/>
        </w:rPr>
        <w:t>设备老化造成的火灾</w:t>
      </w:r>
    </w:p>
    <w:p>
      <w:pPr>
        <w:pStyle w:val="39"/>
        <w:spacing w:before="156" w:after="156"/>
      </w:pPr>
      <w:r>
        <w:t>电气设备陈旧老化或绝缘受到损坏而引起短路、打火等，发生火灾</w:t>
      </w:r>
    </w:p>
    <w:p>
      <w:pPr>
        <w:pStyle w:val="39"/>
        <w:numPr>
          <w:ilvl w:val="0"/>
          <w:numId w:val="23"/>
        </w:numPr>
        <w:spacing w:before="156" w:after="156"/>
      </w:pPr>
      <w:r>
        <w:rPr>
          <w:rFonts w:hint="eastAsia"/>
        </w:rPr>
        <w:t>静电产生火灾。</w:t>
      </w:r>
    </w:p>
    <w:p>
      <w:pPr>
        <w:pStyle w:val="39"/>
        <w:spacing w:before="156" w:after="156"/>
      </w:pPr>
      <w:r>
        <w:t>静电放电</w:t>
      </w:r>
      <w:r>
        <w:rPr>
          <w:rFonts w:hint="eastAsia"/>
        </w:rPr>
        <w:t>也是造成机房火灾的原因之一。</w:t>
      </w:r>
    </w:p>
    <w:p>
      <w:pPr>
        <w:pStyle w:val="39"/>
        <w:numPr>
          <w:ilvl w:val="0"/>
          <w:numId w:val="23"/>
        </w:numPr>
        <w:spacing w:before="156" w:after="156"/>
      </w:pPr>
      <w:r>
        <w:rPr>
          <w:rFonts w:hint="eastAsia"/>
        </w:rPr>
        <w:t>雷电等强电入侵引发火灾。</w:t>
      </w:r>
    </w:p>
    <w:p>
      <w:pPr>
        <w:pStyle w:val="39"/>
        <w:spacing w:before="156" w:after="156"/>
      </w:pPr>
      <w:r>
        <w:t>雷电放电时所产生的电磁效应，能产生高达数十万伏，甚至数十万伏的冲击电压，足以烧毁电力线路和设备，引发绝缘击穿，发生短路引发火灾。雷电放电时所产生的热效应、静电感应及电磁感应都可能引发火灾。</w:t>
      </w:r>
    </w:p>
    <w:p>
      <w:pPr>
        <w:pStyle w:val="39"/>
        <w:numPr>
          <w:ilvl w:val="0"/>
          <w:numId w:val="23"/>
        </w:numPr>
        <w:spacing w:before="156" w:after="156"/>
      </w:pPr>
      <w:r>
        <w:rPr>
          <w:rFonts w:hint="eastAsia"/>
        </w:rPr>
        <w:t>易燃易爆物品引发火灾</w:t>
      </w:r>
    </w:p>
    <w:p>
      <w:pPr>
        <w:pStyle w:val="39"/>
        <w:spacing w:before="156" w:after="156"/>
      </w:pPr>
      <w:r>
        <w:rPr>
          <w:rFonts w:hint="eastAsia"/>
        </w:rPr>
        <w:t>有些机房</w:t>
      </w:r>
      <w:r>
        <w:t>装修时使用了大量的木材、胶合板、塑料等可燃性材料，甚至存储有酒精、汽油等用于维修清洗等，</w:t>
      </w:r>
      <w:r>
        <w:rPr>
          <w:rFonts w:hint="eastAsia"/>
        </w:rPr>
        <w:t>一旦燃烧、蔓延也会迅速释放大量毒气、造成人员窒息和中毒，引发火灾及人员伤亡事故。</w:t>
      </w:r>
    </w:p>
    <w:p/>
    <w:p>
      <w:pPr>
        <w:pStyle w:val="4"/>
      </w:pPr>
      <w:r>
        <w:rPr>
          <w:rFonts w:hint="eastAsia"/>
        </w:rPr>
        <w:t>消防设计依据</w:t>
      </w:r>
    </w:p>
    <w:p>
      <w:pPr>
        <w:pStyle w:val="39"/>
        <w:spacing w:before="156" w:after="156"/>
      </w:pPr>
      <w:r>
        <w:rPr>
          <w:rFonts w:hint="eastAsia"/>
        </w:rPr>
        <w:t>《中华人民共和国消防法》</w:t>
      </w:r>
    </w:p>
    <w:p>
      <w:pPr>
        <w:pStyle w:val="39"/>
        <w:spacing w:before="156" w:after="156"/>
      </w:pPr>
      <w:r>
        <w:rPr>
          <w:rFonts w:hint="eastAsia"/>
        </w:rPr>
        <w:t>《智能建筑设计标准》</w:t>
      </w:r>
      <w:r>
        <w:t xml:space="preserve"> </w:t>
      </w:r>
      <w:r>
        <w:rPr>
          <w:rFonts w:hint="eastAsia"/>
        </w:rPr>
        <w:t>（</w:t>
      </w:r>
      <w:r>
        <w:t>GB50314-200</w:t>
      </w:r>
      <w:r>
        <w:rPr>
          <w:rFonts w:hint="eastAsia"/>
        </w:rPr>
        <w:t>6）</w:t>
      </w:r>
    </w:p>
    <w:p>
      <w:pPr>
        <w:pStyle w:val="39"/>
        <w:spacing w:before="156" w:after="156"/>
      </w:pPr>
      <w:r>
        <w:rPr>
          <w:rFonts w:hint="eastAsia"/>
        </w:rPr>
        <w:t>《建筑设计防火规范》</w:t>
      </w:r>
      <w:r>
        <w:t xml:space="preserve"> </w:t>
      </w:r>
      <w:r>
        <w:rPr>
          <w:rFonts w:hint="eastAsia"/>
        </w:rPr>
        <w:t>（</w:t>
      </w:r>
      <w:r>
        <w:t>GB</w:t>
      </w:r>
      <w:r>
        <w:rPr>
          <w:rFonts w:hint="eastAsia"/>
        </w:rPr>
        <w:t>50016-2006）</w:t>
      </w:r>
    </w:p>
    <w:p>
      <w:pPr>
        <w:pStyle w:val="39"/>
        <w:spacing w:before="156" w:after="156"/>
      </w:pPr>
      <w:r>
        <w:rPr>
          <w:rFonts w:hint="eastAsia"/>
        </w:rPr>
        <w:t>《建筑内部装修设计防火规范》</w:t>
      </w:r>
      <w:r>
        <w:t xml:space="preserve"> </w:t>
      </w:r>
      <w:r>
        <w:rPr>
          <w:rFonts w:hint="eastAsia"/>
        </w:rPr>
        <w:t>（</w:t>
      </w:r>
      <w:r>
        <w:t>GB50222-95</w:t>
      </w:r>
      <w:r>
        <w:rPr>
          <w:rFonts w:hint="eastAsia"/>
        </w:rPr>
        <w:t>）</w:t>
      </w:r>
    </w:p>
    <w:p>
      <w:pPr>
        <w:pStyle w:val="39"/>
        <w:spacing w:before="156" w:after="156"/>
      </w:pPr>
      <w:r>
        <w:rPr>
          <w:rFonts w:hint="eastAsia"/>
        </w:rPr>
        <w:t>《电气装置安装工程电气照明装置施工及验收规范》（</w:t>
      </w:r>
      <w:r>
        <w:t>GB50</w:t>
      </w:r>
      <w:r>
        <w:rPr>
          <w:rFonts w:hint="eastAsia"/>
        </w:rPr>
        <w:t>303</w:t>
      </w:r>
      <w:r>
        <w:t>-</w:t>
      </w:r>
      <w:r>
        <w:rPr>
          <w:rFonts w:hint="eastAsia"/>
        </w:rPr>
        <w:t>200</w:t>
      </w:r>
      <w:r>
        <w:t>2</w:t>
      </w:r>
      <w:r>
        <w:rPr>
          <w:rFonts w:hint="eastAsia"/>
        </w:rPr>
        <w:t>）</w:t>
      </w:r>
    </w:p>
    <w:p>
      <w:pPr>
        <w:pStyle w:val="39"/>
        <w:spacing w:before="156" w:after="156"/>
      </w:pPr>
      <w:r>
        <w:rPr>
          <w:rFonts w:hint="eastAsia"/>
        </w:rPr>
        <w:t>《洁净气体灭火系统物理性能和系统设计》</w:t>
      </w:r>
      <w:r>
        <w:t xml:space="preserve"> </w:t>
      </w:r>
      <w:r>
        <w:rPr>
          <w:rFonts w:hint="eastAsia"/>
        </w:rPr>
        <w:t>（</w:t>
      </w:r>
      <w:r>
        <w:t>ISO14520</w:t>
      </w:r>
      <w:r>
        <w:rPr>
          <w:rFonts w:hint="eastAsia"/>
        </w:rPr>
        <w:t>）</w:t>
      </w:r>
    </w:p>
    <w:p>
      <w:pPr>
        <w:pStyle w:val="39"/>
        <w:spacing w:before="156" w:after="156"/>
      </w:pPr>
      <w:r>
        <w:rPr>
          <w:rFonts w:hint="eastAsia"/>
        </w:rPr>
        <w:t>《七氟丙烷洁净气体灭火系统设计规范》</w:t>
      </w:r>
      <w:r>
        <w:t xml:space="preserve"> </w:t>
      </w:r>
      <w:r>
        <w:rPr>
          <w:rFonts w:hint="eastAsia"/>
        </w:rPr>
        <w:t>（</w:t>
      </w:r>
      <w:r>
        <w:t>DBJ15-23-1999</w:t>
      </w:r>
      <w:r>
        <w:rPr>
          <w:rFonts w:hint="eastAsia"/>
        </w:rPr>
        <w:t>）</w:t>
      </w:r>
    </w:p>
    <w:p>
      <w:pPr>
        <w:pStyle w:val="39"/>
        <w:spacing w:before="156" w:after="156"/>
      </w:pPr>
      <w:r>
        <w:rPr>
          <w:rFonts w:hint="eastAsia"/>
        </w:rPr>
        <w:t>《智能建筑工程质量验收规范》</w:t>
      </w:r>
      <w:r>
        <w:t xml:space="preserve"> </w:t>
      </w:r>
      <w:r>
        <w:rPr>
          <w:rFonts w:hint="eastAsia"/>
        </w:rPr>
        <w:t>（</w:t>
      </w:r>
      <w:r>
        <w:t>GB50339-2003</w:t>
      </w:r>
      <w:r>
        <w:rPr>
          <w:rFonts w:hint="eastAsia"/>
        </w:rPr>
        <w:t>）</w:t>
      </w:r>
    </w:p>
    <w:p>
      <w:pPr>
        <w:pStyle w:val="39"/>
        <w:spacing w:before="156" w:after="156"/>
      </w:pPr>
      <w:r>
        <w:rPr>
          <w:rFonts w:hint="eastAsia"/>
        </w:rPr>
        <w:t>《民用建筑电气设计规范》</w:t>
      </w:r>
      <w:r>
        <w:t xml:space="preserve"> </w:t>
      </w:r>
      <w:r>
        <w:rPr>
          <w:rFonts w:hint="eastAsia"/>
        </w:rPr>
        <w:t>（</w:t>
      </w:r>
      <w:r>
        <w:t>JGJ/16-</w:t>
      </w:r>
      <w:r>
        <w:rPr>
          <w:rFonts w:hint="eastAsia"/>
        </w:rPr>
        <w:t>2008）</w:t>
      </w:r>
    </w:p>
    <w:p>
      <w:pPr>
        <w:pStyle w:val="39"/>
        <w:spacing w:before="156" w:after="156"/>
      </w:pPr>
      <w:r>
        <w:rPr>
          <w:rFonts w:hint="eastAsia"/>
        </w:rPr>
        <w:t>《安全防范工程程序与要求》</w:t>
      </w:r>
      <w:r>
        <w:t xml:space="preserve"> </w:t>
      </w:r>
      <w:r>
        <w:rPr>
          <w:rFonts w:hint="eastAsia"/>
        </w:rPr>
        <w:t>（</w:t>
      </w:r>
      <w:r>
        <w:t>GA/T75-94</w:t>
      </w:r>
      <w:r>
        <w:rPr>
          <w:rFonts w:hint="eastAsia"/>
        </w:rPr>
        <w:t>）</w:t>
      </w:r>
    </w:p>
    <w:p>
      <w:pPr>
        <w:pStyle w:val="39"/>
        <w:spacing w:before="156" w:after="156"/>
      </w:pPr>
      <w:r>
        <w:rPr>
          <w:rFonts w:hint="eastAsia"/>
        </w:rPr>
        <w:t>《电气装置安装工程接地装置施工及验收规范》</w:t>
      </w:r>
      <w:r>
        <w:t xml:space="preserve"> </w:t>
      </w:r>
      <w:r>
        <w:rPr>
          <w:rFonts w:hint="eastAsia"/>
        </w:rPr>
        <w:t>（</w:t>
      </w:r>
      <w:r>
        <w:t>GB50169</w:t>
      </w:r>
      <w:r>
        <w:rPr>
          <w:rFonts w:hint="eastAsia"/>
        </w:rPr>
        <w:t>-2006）</w:t>
      </w:r>
    </w:p>
    <w:p>
      <w:pPr>
        <w:pStyle w:val="39"/>
        <w:spacing w:before="156" w:after="156"/>
      </w:pPr>
      <w:r>
        <w:rPr>
          <w:rFonts w:hint="eastAsia"/>
        </w:rPr>
        <w:t>《电子计算机房设计规范》</w:t>
      </w:r>
      <w:r>
        <w:t xml:space="preserve"> </w:t>
      </w:r>
      <w:r>
        <w:rPr>
          <w:rFonts w:hint="eastAsia"/>
        </w:rPr>
        <w:t>（</w:t>
      </w:r>
      <w:r>
        <w:t>GB50174-</w:t>
      </w:r>
      <w:r>
        <w:rPr>
          <w:rFonts w:hint="eastAsia"/>
        </w:rPr>
        <w:t>2008）</w:t>
      </w:r>
    </w:p>
    <w:p>
      <w:pPr>
        <w:pStyle w:val="39"/>
        <w:spacing w:before="156" w:after="156"/>
      </w:pPr>
      <w:r>
        <w:rPr>
          <w:rFonts w:hint="eastAsia"/>
        </w:rPr>
        <w:t>《电子计算机房施工及验收规范》</w:t>
      </w:r>
      <w:r>
        <w:t xml:space="preserve"> </w:t>
      </w:r>
      <w:r>
        <w:rPr>
          <w:rFonts w:hint="eastAsia"/>
        </w:rPr>
        <w:t>（GB50462</w:t>
      </w:r>
      <w:r>
        <w:t>-</w:t>
      </w:r>
      <w:r>
        <w:rPr>
          <w:rFonts w:hint="eastAsia"/>
        </w:rPr>
        <w:t>2008）</w:t>
      </w:r>
    </w:p>
    <w:p>
      <w:pPr>
        <w:pStyle w:val="39"/>
        <w:spacing w:before="156" w:after="156"/>
      </w:pPr>
      <w:r>
        <w:rPr>
          <w:rFonts w:hint="eastAsia"/>
        </w:rPr>
        <w:t>《计算站场地技术要求》</w:t>
      </w:r>
      <w:r>
        <w:t xml:space="preserve"> </w:t>
      </w:r>
      <w:r>
        <w:rPr>
          <w:rFonts w:hint="eastAsia"/>
        </w:rPr>
        <w:t>（</w:t>
      </w:r>
      <w:r>
        <w:t>GB2887-</w:t>
      </w:r>
      <w:r>
        <w:rPr>
          <w:rFonts w:hint="eastAsia"/>
        </w:rPr>
        <w:t>2007）</w:t>
      </w:r>
    </w:p>
    <w:p/>
    <w:p>
      <w:pPr>
        <w:pStyle w:val="4"/>
      </w:pPr>
      <w:r>
        <w:rPr>
          <w:rFonts w:hint="eastAsia"/>
        </w:rPr>
        <w:t>消防解决方案</w:t>
      </w:r>
    </w:p>
    <w:p>
      <w:pPr>
        <w:pStyle w:val="45"/>
      </w:pPr>
      <w:bookmarkStart w:id="417" w:name="_Toc147224154"/>
      <w:bookmarkStart w:id="418" w:name="_Toc175976758"/>
      <w:bookmarkStart w:id="419" w:name="_Toc224616599"/>
      <w:bookmarkStart w:id="420" w:name="_Toc215394285"/>
      <w:bookmarkStart w:id="421" w:name="_Toc288826978"/>
      <w:bookmarkStart w:id="422" w:name="_Toc215395344"/>
      <w:bookmarkStart w:id="423" w:name="_Toc215394819"/>
      <w:bookmarkStart w:id="424" w:name="_Toc215394644"/>
      <w:bookmarkStart w:id="425" w:name="_Toc180906706"/>
      <w:bookmarkStart w:id="426" w:name="_Toc215395169"/>
      <w:bookmarkStart w:id="427" w:name="_Toc12998"/>
      <w:bookmarkStart w:id="428" w:name="_Toc17356"/>
      <w:bookmarkStart w:id="429" w:name="_Toc214435308"/>
      <w:bookmarkStart w:id="430" w:name="_Toc215394994"/>
      <w:bookmarkStart w:id="431" w:name="_Toc229217134"/>
      <w:bookmarkStart w:id="432" w:name="_Toc215395519"/>
      <w:bookmarkStart w:id="433" w:name="_Toc8717"/>
      <w:bookmarkStart w:id="434" w:name="_Toc288826981"/>
      <w:bookmarkStart w:id="435" w:name="_Toc14167"/>
      <w:bookmarkStart w:id="436" w:name="_Toc229217138"/>
      <w:bookmarkStart w:id="437" w:name="_Toc215395348"/>
      <w:bookmarkStart w:id="438" w:name="_Toc215394289"/>
      <w:bookmarkStart w:id="439" w:name="_Toc215395173"/>
      <w:bookmarkStart w:id="440" w:name="_Toc215394998"/>
      <w:bookmarkStart w:id="441" w:name="_Toc215395523"/>
      <w:bookmarkStart w:id="442" w:name="_Toc215394823"/>
      <w:bookmarkStart w:id="443" w:name="_Toc27291"/>
      <w:bookmarkStart w:id="444" w:name="_Toc180906708"/>
      <w:bookmarkStart w:id="445" w:name="_Toc214435312"/>
      <w:bookmarkStart w:id="446" w:name="_Toc224616603"/>
      <w:bookmarkStart w:id="447" w:name="_Toc215394648"/>
      <w:bookmarkStart w:id="448" w:name="_Toc19175"/>
      <w:bookmarkStart w:id="449" w:name="_Toc147224167"/>
      <w:bookmarkStart w:id="450" w:name="_Toc175976761"/>
      <w:r>
        <w:rPr>
          <w:rFonts w:hint="eastAsia"/>
        </w:rPr>
        <w:t>温湿度检测</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pPr>
        <w:pStyle w:val="39"/>
        <w:spacing w:before="156" w:after="156"/>
      </w:pPr>
      <w:r>
        <w:rPr>
          <w:rFonts w:hint="eastAsia"/>
        </w:rPr>
        <w:t>在机房中有大量的服务器，设备对温、湿度等运行环境的要求非常严格，按照机房的实际面积，结合设备的密集情况，在机房内加装多个温湿度传感器，以实时检测机房和重要设备区域内的温、湿度。</w:t>
      </w:r>
    </w:p>
    <w:p>
      <w:pPr>
        <w:pStyle w:val="39"/>
        <w:spacing w:before="156" w:after="156"/>
      </w:pPr>
      <w:r>
        <w:rPr>
          <w:rFonts w:hint="eastAsia"/>
        </w:rPr>
        <w:t>温湿度一体化传感器将把检测到的温湿度值实时传送到现场监控服务器中，并在监控界面上以图形形式直观地表现出来。一旦温、湿度值越限，系统将自动弹出报警框或发出短信报警，提示管理员通过调节空调温、湿度值给机房设备提供最佳运行环境。并且还可以将一段时间内机房里的温湿度值通过历史曲线直观地表现出来，以方便管理人员进行查看。</w:t>
      </w:r>
    </w:p>
    <w:p>
      <w:pPr>
        <w:pStyle w:val="39"/>
        <w:spacing w:before="156" w:after="156"/>
      </w:pPr>
      <w:r>
        <w:rPr>
          <w:rFonts w:hint="eastAsia"/>
        </w:rPr>
        <w:t>温湿度传感器可与空调系统实现联动，当机房的温度越限时，系统可联动设定空调温度及启动空调进行工作等联动动作。</w:t>
      </w:r>
    </w:p>
    <w:p>
      <w:pPr>
        <w:pStyle w:val="45"/>
      </w:pPr>
      <w:bookmarkStart w:id="451" w:name="_Toc25456"/>
      <w:bookmarkStart w:id="452" w:name="_Toc12596"/>
      <w:bookmarkStart w:id="453" w:name="_Toc22116"/>
      <w:r>
        <w:rPr>
          <w:rFonts w:hint="eastAsia"/>
        </w:rPr>
        <w:t>防雷报警系统</w:t>
      </w:r>
      <w:bookmarkEnd w:id="451"/>
      <w:bookmarkEnd w:id="452"/>
      <w:bookmarkEnd w:id="453"/>
    </w:p>
    <w:p>
      <w:pPr>
        <w:pStyle w:val="39"/>
        <w:spacing w:before="156" w:after="156"/>
      </w:pPr>
      <w:r>
        <w:rPr>
          <w:rFonts w:hint="eastAsia"/>
          <w:b/>
        </w:rPr>
        <w:t>机房中使用的防雷系统</w:t>
      </w:r>
      <w:r>
        <w:rPr>
          <w:rFonts w:hint="eastAsia"/>
        </w:rPr>
        <w:t>可对外提供有源接点或干接点信号以用于反应报警状态监测防雷报警系统的工作状态；设计采用开关量采集模块实时监测防雷报警主机的接点变化信号，并传送到现场监控服务器，实时监测机房的防雷报警系统运行情况及防雷报警状况。</w:t>
      </w:r>
    </w:p>
    <w:p>
      <w:pPr>
        <w:pStyle w:val="45"/>
      </w:pPr>
      <w:r>
        <w:rPr>
          <w:rFonts w:hint="eastAsia"/>
        </w:rPr>
        <w:t>火灾报警系统</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pPr>
        <w:pStyle w:val="39"/>
        <w:spacing w:before="156" w:after="156"/>
      </w:pPr>
      <w:r>
        <w:rPr>
          <w:rFonts w:hint="eastAsia"/>
        </w:rPr>
        <w:t>限于消防法规，集成消防系统时只监测不控制。</w:t>
      </w:r>
    </w:p>
    <w:p>
      <w:pPr>
        <w:pStyle w:val="39"/>
        <w:spacing w:before="156" w:after="156"/>
      </w:pPr>
      <w:r>
        <w:rPr>
          <w:rFonts w:hint="eastAsia"/>
          <w:b/>
        </w:rPr>
        <w:t>机房中使用的是气体消防系统，且提供有消防控制箱</w:t>
      </w:r>
      <w:r>
        <w:rPr>
          <w:rFonts w:hint="eastAsia"/>
        </w:rPr>
        <w:t>，所使用的消防控制箱可对外提供有源接点或干接点信号以用于反应报警状态。设计采用开关量采集模块实时监测消防控制箱的接点变化信号，并传送到现场监控服务器，实时监测机房的消防报警情况。</w:t>
      </w:r>
    </w:p>
    <w:bookmarkEnd w:id="449"/>
    <w:bookmarkEnd w:id="450"/>
    <w:p>
      <w:pPr>
        <w:pStyle w:val="39"/>
        <w:spacing w:before="156" w:after="156"/>
        <w:rPr>
          <w:rFonts w:ascii="宋体" w:hAnsi="宋体" w:cs="Arial"/>
        </w:rPr>
      </w:pPr>
      <w:r>
        <w:rPr>
          <w:rFonts w:ascii="宋体" w:hAnsi="宋体" w:cs="Arial"/>
        </w:rPr>
        <w:t>机房保护区的火灾喷嘴安装在天花板向室内的一侧。</w:t>
      </w:r>
      <w:r>
        <w:rPr>
          <w:rFonts w:hint="eastAsia" w:ascii="宋体" w:hAnsi="宋体" w:cs="Arial"/>
        </w:rPr>
        <w:t>当</w:t>
      </w:r>
      <w:r>
        <w:rPr>
          <w:rFonts w:ascii="宋体" w:hAnsi="宋体" w:cs="Arial"/>
        </w:rPr>
        <w:t>一个区域发生火灾时通过该区的释放阀，继而打开系统</w:t>
      </w:r>
      <w:r>
        <w:rPr>
          <w:rFonts w:hint="eastAsia" w:ascii="宋体" w:hAnsi="宋体" w:cs="Arial"/>
        </w:rPr>
        <w:t>七氟丙烷</w:t>
      </w:r>
      <w:r>
        <w:rPr>
          <w:rFonts w:ascii="宋体" w:hAnsi="宋体" w:cs="Arial"/>
        </w:rPr>
        <w:t>的供该区的储瓶，并向该区释放</w:t>
      </w:r>
      <w:r>
        <w:rPr>
          <w:rFonts w:hint="eastAsia" w:ascii="宋体" w:hAnsi="宋体" w:cs="Arial"/>
        </w:rPr>
        <w:t>七氟丙烷</w:t>
      </w:r>
      <w:r>
        <w:rPr>
          <w:rFonts w:ascii="宋体" w:hAnsi="宋体" w:cs="Arial"/>
        </w:rPr>
        <w:t>进行灭火，而其他区域的储瓶则被其单向阀阻止而不打开。</w:t>
      </w:r>
    </w:p>
    <w:p>
      <w:pPr>
        <w:pStyle w:val="39"/>
        <w:spacing w:before="156" w:after="156"/>
        <w:rPr>
          <w:rFonts w:ascii="宋体" w:hAnsi="宋体" w:cs="Arial"/>
        </w:rPr>
      </w:pPr>
      <w:r>
        <w:rPr>
          <w:rFonts w:ascii="宋体" w:hAnsi="宋体" w:cs="Arial"/>
        </w:rPr>
        <w:t>本层保护区的设计灭火浓度为8%，通过智能灭火控制器的逻辑编程，来实现不同保护区的气体喷放。</w:t>
      </w:r>
    </w:p>
    <w:p>
      <w:pPr>
        <w:pStyle w:val="39"/>
        <w:spacing w:before="156" w:after="156"/>
        <w:rPr>
          <w:rFonts w:ascii="宋体" w:hAnsi="宋体" w:cs="Arial"/>
        </w:rPr>
      </w:pPr>
      <w:r>
        <w:rPr>
          <w:rFonts w:ascii="宋体" w:hAnsi="宋体" w:cs="Arial"/>
        </w:rPr>
        <w:t>⑴</w:t>
      </w:r>
      <w:r>
        <w:rPr>
          <w:rFonts w:hint="eastAsia" w:ascii="宋体" w:hAnsi="宋体" w:cs="Arial"/>
        </w:rPr>
        <w:t xml:space="preserve"> 性能方面：</w:t>
      </w:r>
      <w:r>
        <w:rPr>
          <w:rFonts w:ascii="宋体" w:hAnsi="宋体" w:cs="Arial"/>
        </w:rPr>
        <w:t>该产品性能处于国内同类产品领先水平，</w:t>
      </w:r>
      <w:r>
        <w:rPr>
          <w:rFonts w:hint="eastAsia" w:ascii="宋体" w:hAnsi="宋体" w:cs="Arial"/>
        </w:rPr>
        <w:t>七氟丙烷</w:t>
      </w:r>
      <w:r>
        <w:rPr>
          <w:rFonts w:ascii="宋体" w:hAnsi="宋体" w:cs="Arial"/>
        </w:rPr>
        <w:t>灭火系统</w:t>
      </w:r>
      <w:r>
        <w:rPr>
          <w:rFonts w:hint="eastAsia" w:ascii="宋体" w:hAnsi="宋体" w:cs="Arial"/>
        </w:rPr>
        <w:t>按照</w:t>
      </w:r>
      <w:r>
        <w:rPr>
          <w:rFonts w:hint="eastAsia"/>
        </w:rPr>
        <w:t>国际标准</w:t>
      </w:r>
      <w:r>
        <w:rPr>
          <w:rFonts w:hint="eastAsia" w:ascii="宋体" w:hAnsi="宋体" w:cs="Arial"/>
        </w:rPr>
        <w:t>送检</w:t>
      </w:r>
      <w:r>
        <w:rPr>
          <w:rFonts w:ascii="宋体" w:hAnsi="宋体" w:cs="Arial"/>
        </w:rPr>
        <w:t>；</w:t>
      </w:r>
    </w:p>
    <w:p>
      <w:pPr>
        <w:pStyle w:val="39"/>
        <w:spacing w:before="156" w:after="156"/>
        <w:rPr>
          <w:rFonts w:ascii="宋体" w:hAnsi="宋体" w:cs="Arial"/>
        </w:rPr>
      </w:pPr>
      <w:r>
        <w:rPr>
          <w:rFonts w:hint="eastAsia" w:ascii="宋体" w:hAnsi="宋体" w:eastAsia="宋体" w:cs="宋体"/>
        </w:rPr>
        <w:t>⑵</w:t>
      </w:r>
      <w:r>
        <w:rPr>
          <w:rFonts w:hint="eastAsia" w:cs="Arial"/>
        </w:rPr>
        <w:t xml:space="preserve"> 技术先进性方面：</w:t>
      </w:r>
      <w:r>
        <w:rPr>
          <w:rFonts w:hint="eastAsia"/>
        </w:rPr>
        <w:t>七氟丙烷灭火系统在现行应用的气体灭火系统中，要求的喷放时间最短，因此其灭火剂的秒流量比其它灭火系统要大很多。所以灭火剂容器的阀门设计，需满足喷放的时间短的要求。该公司容器阀是快开型结构，采用了差动式的设计。我们是从较多的进口气体灭火系统设备中了解该结构的，并通过大量的试验，掌握了具体的数据后，才进行阀门的设计。差动式阀门设计，其关键是</w:t>
      </w:r>
      <w:r>
        <w:rPr>
          <w:rFonts w:hint="eastAsia" w:ascii="宋体" w:hAnsi="宋体"/>
        </w:rPr>
        <w:t>起密封作用的活塞两端面积比系数的确定。面积比太大，阀门动作灵敏性高，但密封可靠性降低，面积比太小，阀门密封性提高但灵敏性降低，我们通过反复试验验证，使阀门在保证密封性的前提下，提高了阀门的灵敏性。七氟丙烷灭火系统是用于重要场所的防护，灭火系统要处于良好的工作状态。但灭火剂瓶组的容器阀，其显示内部压力的压力表，是长期承受压力的仪表，在经过一段很长时间后，压力表有失准损坏的可能。因此该产品设计的压力表平时处于关闭状态，当检查储气瓶压力时松开压力表下的螺母90</w:t>
      </w:r>
      <w:r>
        <w:rPr>
          <w:rFonts w:ascii="宋体" w:hAnsi="宋体"/>
        </w:rPr>
        <w:t>°</w:t>
      </w:r>
      <w:r>
        <w:rPr>
          <w:rFonts w:hint="eastAsia" w:ascii="宋体" w:hAnsi="宋体"/>
        </w:rPr>
        <w:t>即可打开压力表观看瓶内压力，检查完毕后，再拧紧螺母即可，这样可保证压力表长期受压使用及多次开启。</w:t>
      </w:r>
    </w:p>
    <w:p>
      <w:pPr>
        <w:pStyle w:val="39"/>
        <w:spacing w:before="156" w:after="156"/>
        <w:rPr>
          <w:rFonts w:ascii="宋体" w:hAnsi="宋体" w:cs="Arial"/>
        </w:rPr>
      </w:pPr>
      <w:r>
        <w:rPr>
          <w:rFonts w:ascii="宋体" w:hAnsi="宋体" w:cs="Arial"/>
        </w:rPr>
        <w:t>⑶</w:t>
      </w:r>
      <w:r>
        <w:rPr>
          <w:rFonts w:hint="eastAsia" w:ascii="宋体" w:hAnsi="宋体" w:cs="Arial"/>
        </w:rPr>
        <w:t xml:space="preserve"> 可靠性方面：</w:t>
      </w:r>
    </w:p>
    <w:p>
      <w:pPr>
        <w:pStyle w:val="39"/>
        <w:spacing w:before="156" w:after="156"/>
        <w:rPr>
          <w:rFonts w:ascii="宋体" w:hAnsi="宋体"/>
        </w:rPr>
      </w:pPr>
      <w:r>
        <w:rPr>
          <w:rFonts w:hint="eastAsia" w:ascii="宋体" w:hAnsi="宋体"/>
        </w:rPr>
        <w:t>七氟丙烷灭火系统其设计寿命较长，一旦发生火灾，能立即启动释放灭火剂。因而其可靠性十分重要。</w:t>
      </w:r>
    </w:p>
    <w:p>
      <w:pPr>
        <w:pStyle w:val="39"/>
        <w:spacing w:before="156" w:after="156"/>
        <w:rPr>
          <w:rFonts w:ascii="宋体" w:hAnsi="宋体"/>
        </w:rPr>
      </w:pPr>
      <w:r>
        <w:rPr>
          <w:rFonts w:hint="eastAsia" w:ascii="宋体" w:hAnsi="宋体"/>
        </w:rPr>
        <w:t>七氟丙烷灭火系统在设计上充分考虑了其可靠性能的要求，其中对阀门运动部件润滑材料方面，我们选用了进口硅脂，保证在二十年使用寿命期，不会变硬干涸。</w:t>
      </w:r>
    </w:p>
    <w:p>
      <w:pPr>
        <w:pStyle w:val="39"/>
        <w:spacing w:before="156" w:after="156"/>
        <w:rPr>
          <w:rFonts w:ascii="宋体" w:hAnsi="宋体"/>
        </w:rPr>
      </w:pPr>
      <w:r>
        <w:rPr>
          <w:rFonts w:hint="eastAsia" w:ascii="宋体" w:hAnsi="宋体"/>
        </w:rPr>
        <w:t>高压软管采用不锈钢软管。灭火剂从灭火剂瓶组释放会产生冲击振动现象，一般阀门出口连接采用高压软管，否则因冲击容易在两端接头处产生金属断裂。考虑到灭火系统设计使用寿命达20年，其连接软管如采用橡胶或其它柔性非金属材料，容易老化，使强度降低，一旦灭火剂释放，高压软管断裂，灭火剂将不能释放到防护区。因此该公司高压软管采用金属不锈钢软管材料，且经8</w:t>
      </w:r>
      <w:r>
        <w:rPr>
          <w:rFonts w:ascii="宋体" w:hAnsi="宋体"/>
        </w:rPr>
        <w:t>Mpa</w:t>
      </w:r>
      <w:r>
        <w:rPr>
          <w:rFonts w:hint="eastAsia" w:ascii="宋体" w:hAnsi="宋体"/>
        </w:rPr>
        <w:t>水压逐条试验。</w:t>
      </w:r>
    </w:p>
    <w:p>
      <w:pPr>
        <w:pStyle w:val="39"/>
        <w:spacing w:before="156" w:after="156"/>
        <w:rPr>
          <w:rFonts w:ascii="宋体" w:hAnsi="宋体"/>
        </w:rPr>
      </w:pPr>
      <w:r>
        <w:rPr>
          <w:rFonts w:hint="eastAsia" w:ascii="宋体" w:hAnsi="宋体"/>
        </w:rPr>
        <w:t>为保障灭火设备在运输过程中某种意外因素引起误动作，在启动阀及容器阀上均设置了专用的运输保险销及防护帽，以防在运输及安装过程中瓶组误喷造成人员的伤害。</w:t>
      </w:r>
    </w:p>
    <w:p>
      <w:pPr>
        <w:pStyle w:val="39"/>
        <w:spacing w:before="156" w:after="156"/>
        <w:rPr>
          <w:rFonts w:ascii="宋体" w:hAnsi="宋体"/>
        </w:rPr>
      </w:pPr>
      <w:r>
        <w:rPr>
          <w:rFonts w:hint="eastAsia" w:ascii="宋体" w:hAnsi="宋体"/>
        </w:rPr>
        <w:t>灭火系统设备的启动部件采用电磁启动，长时期动作可靠，抗干扰能力强，比普通的电爆管启动技术在使用上更安全。电磁阀部件逐具经过推力测试，保证其工作推力达到设计启动力两倍以上。</w:t>
      </w:r>
    </w:p>
    <w:p>
      <w:pPr>
        <w:pStyle w:val="39"/>
        <w:spacing w:before="156" w:after="156"/>
        <w:rPr>
          <w:rFonts w:ascii="宋体" w:hAnsi="宋体"/>
        </w:rPr>
      </w:pPr>
      <w:r>
        <w:rPr>
          <w:rFonts w:hint="eastAsia" w:ascii="宋体" w:hAnsi="宋体"/>
        </w:rPr>
        <w:t>灭火系统瓶架采用异型钢材焊接成型，刚性及喷放时稳定性经过多次试验，让实其使用性能，外观美观，方便维修操作。</w:t>
      </w:r>
    </w:p>
    <w:p>
      <w:pPr>
        <w:pStyle w:val="39"/>
        <w:spacing w:before="156" w:after="156"/>
        <w:rPr>
          <w:rFonts w:ascii="宋体" w:hAnsi="宋体"/>
        </w:rPr>
      </w:pPr>
      <w:r>
        <w:rPr>
          <w:rFonts w:hint="eastAsia" w:ascii="宋体" w:hAnsi="宋体"/>
        </w:rPr>
        <w:t>集流管工艺采用焊接试验后整体内外镀锌处理。因此两端均用法兰结构，以免在电镀后再焊接封堵其中一端而破坏了镀锌层。因此集流管抗腐蚀性强。</w:t>
      </w:r>
    </w:p>
    <w:p>
      <w:pPr>
        <w:pStyle w:val="45"/>
      </w:pPr>
      <w:r>
        <w:rPr>
          <w:rFonts w:hint="eastAsia"/>
        </w:rPr>
        <w:t xml:space="preserve">火灾处置程序 </w:t>
      </w:r>
    </w:p>
    <w:p>
      <w:pPr>
        <w:pStyle w:val="39"/>
        <w:spacing w:before="156" w:after="156"/>
      </w:pPr>
      <w:r>
        <w:rPr>
          <w:rFonts w:hint="eastAsia"/>
        </w:rPr>
        <w:t xml:space="preserve">（1） 发现火情后，迅速切断电源，利用就近灭火器进行灭火，并按照特级事故通报机制进行通报，向领导汇报火灾具体情况。 </w:t>
      </w:r>
    </w:p>
    <w:p>
      <w:pPr>
        <w:pStyle w:val="39"/>
        <w:spacing w:before="156" w:after="156"/>
      </w:pPr>
      <w:r>
        <w:rPr>
          <w:rFonts w:hint="eastAsia"/>
        </w:rPr>
        <w:t xml:space="preserve">（2） 迅速组织相关人员携带消防器具赶赴现场灭火，并听从现场指挥人员指挥。 </w:t>
      </w:r>
    </w:p>
    <w:p>
      <w:pPr>
        <w:pStyle w:val="39"/>
        <w:spacing w:before="156" w:after="156"/>
      </w:pPr>
      <w:r>
        <w:rPr>
          <w:rFonts w:hint="eastAsia"/>
        </w:rPr>
        <w:t xml:space="preserve">（3） 如火情较为严重，应立即与大厦消防中控取得联系，并与之协商处理办法措施，必要时需要专业消防灭火的，迅速拨打119。 </w:t>
      </w:r>
    </w:p>
    <w:p>
      <w:pPr>
        <w:pStyle w:val="39"/>
        <w:spacing w:before="156" w:after="156"/>
      </w:pPr>
      <w:r>
        <w:rPr>
          <w:rFonts w:hint="eastAsia"/>
        </w:rPr>
        <w:t>（4） 迅速组织相关人员对重要数据设备进行转移，尽可能保证关键设备安全，      引导人员进行疏散。</w:t>
      </w:r>
    </w:p>
    <w:p>
      <w:pPr>
        <w:pStyle w:val="45"/>
      </w:pPr>
      <w:r>
        <w:rPr>
          <w:rFonts w:hint="eastAsia"/>
        </w:rPr>
        <w:t>扑救方法</w:t>
      </w:r>
    </w:p>
    <w:p>
      <w:pPr>
        <w:pStyle w:val="39"/>
        <w:spacing w:before="156" w:after="156"/>
      </w:pPr>
      <w:r>
        <w:rPr>
          <w:rFonts w:hint="eastAsia"/>
        </w:rPr>
        <w:t xml:space="preserve">（1）电源或线路起火应首先切断电源，绝不能用水扑救。 </w:t>
      </w:r>
    </w:p>
    <w:p>
      <w:pPr>
        <w:pStyle w:val="39"/>
        <w:spacing w:before="156" w:after="156"/>
      </w:pPr>
      <w:r>
        <w:rPr>
          <w:rFonts w:hint="eastAsia"/>
        </w:rPr>
        <w:t>（2）扑救机房设备时，最好使用气体(如CO2)灭火器，干粉，泡沫灭火器会对设备造成腐蚀，使损失增大。</w:t>
      </w:r>
    </w:p>
    <w:p>
      <w:pPr>
        <w:pStyle w:val="39"/>
        <w:spacing w:before="156" w:after="156"/>
      </w:pPr>
    </w:p>
    <w:p>
      <w:pPr>
        <w:pStyle w:val="4"/>
        <w:rPr>
          <w:rFonts w:ascii="仿宋" w:hAnsi="仿宋"/>
          <w:kern w:val="0"/>
        </w:rPr>
      </w:pPr>
      <w:r>
        <w:rPr>
          <w:rFonts w:hint="eastAsia"/>
        </w:rPr>
        <w:t>机房消防措施</w:t>
      </w:r>
    </w:p>
    <w:p>
      <w:pPr>
        <w:pStyle w:val="39"/>
        <w:spacing w:before="156" w:after="156"/>
      </w:pPr>
      <w:r>
        <w:t>机房消防系统采用独立的自动气体灭火消防系统和自动报警装置，严格按照国家标准和消防部门的有关要求，如《火灾自动报警系统设计规范》GB50116---98、《二氧化碳灭火系统设计规范》GB50193--93(1999)、《火灾自动报警系统施工及验收规范》GB50166—92、《气体灭火系统施工及验收规范》GE50263--97等进行设计、施工。</w:t>
      </w:r>
    </w:p>
    <w:p>
      <w:pPr>
        <w:pStyle w:val="39"/>
        <w:spacing w:before="156" w:after="156"/>
      </w:pPr>
      <w:r>
        <w:t xml:space="preserve">（1）分别设置建筑物人流、物流人口，防火分区要符合消防要求。室外管线、建筑物之间间距、周围道路均要满足消防要求。 </w:t>
      </w:r>
    </w:p>
    <w:p>
      <w:pPr>
        <w:pStyle w:val="39"/>
        <w:spacing w:before="156" w:after="156"/>
      </w:pPr>
      <w:r>
        <w:t xml:space="preserve">（2）建筑物内要设有消火栓系统，消防水量满足规范要求。 </w:t>
      </w:r>
    </w:p>
    <w:p>
      <w:pPr>
        <w:pStyle w:val="39"/>
        <w:spacing w:before="156" w:after="156"/>
      </w:pPr>
      <w:r>
        <w:t>（3）所有空调风管及冷水管道的保温采用难燃(氧指数二32)或不燃材料。凡穿过空调机房墙的送风管在防火隔断处设置防火阀。防火阀与本系统的送风机联锁，当防火阀关闭后风机电源自动切断。</w:t>
      </w:r>
    </w:p>
    <w:p>
      <w:pPr>
        <w:pStyle w:val="39"/>
        <w:spacing w:before="156" w:after="156"/>
      </w:pPr>
      <w:r>
        <w:t>（4）机房设有火灾自动报警系统。</w:t>
      </w:r>
    </w:p>
    <w:p>
      <w:pPr>
        <w:pStyle w:val="39"/>
        <w:spacing w:before="156" w:after="156"/>
      </w:pPr>
      <w:r>
        <w:t>（5）机房建筑物内均设置有应急照明、疏散标志。</w:t>
      </w:r>
    </w:p>
    <w:p>
      <w:pPr>
        <w:pStyle w:val="39"/>
        <w:spacing w:before="156" w:after="156"/>
      </w:pPr>
    </w:p>
    <w:p>
      <w:pPr>
        <w:pStyle w:val="3"/>
        <w:spacing w:before="312" w:after="156"/>
        <w:jc w:val="both"/>
      </w:pPr>
      <w:bookmarkStart w:id="454" w:name="_Toc406753090"/>
      <w:r>
        <w:t>职业安全和卫生措施</w:t>
      </w:r>
      <w:bookmarkEnd w:id="454"/>
    </w:p>
    <w:p>
      <w:pPr>
        <w:pStyle w:val="39"/>
        <w:spacing w:before="156" w:after="156"/>
        <w:rPr>
          <w:kern w:val="0"/>
        </w:rPr>
      </w:pPr>
      <w:r>
        <w:rPr>
          <w:rFonts w:hint="eastAsia"/>
          <w:kern w:val="0"/>
        </w:rPr>
        <w:t>本项目在建设中严格遵循国家相关职业安全与卫生法规，确保工作人员的劳动安全保护。并在建设中采取有效措施对可能发生的职业安全和卫生隐患进行控制。</w:t>
      </w:r>
    </w:p>
    <w:p>
      <w:pPr>
        <w:pStyle w:val="39"/>
        <w:spacing w:before="156" w:after="156"/>
        <w:rPr>
          <w:kern w:val="0"/>
        </w:rPr>
      </w:pPr>
    </w:p>
    <w:p>
      <w:pPr>
        <w:pStyle w:val="4"/>
        <w:rPr>
          <w:kern w:val="0"/>
        </w:rPr>
      </w:pPr>
      <w:r>
        <w:rPr>
          <w:rFonts w:hint="eastAsia"/>
          <w:kern w:val="0"/>
        </w:rPr>
        <w:t>职业安全和卫生隐患</w:t>
      </w:r>
    </w:p>
    <w:p>
      <w:pPr>
        <w:pStyle w:val="39"/>
        <w:spacing w:before="156" w:after="156"/>
      </w:pPr>
      <w:r>
        <w:t>职业安全卫生（Occupational Safety&amp;Health）（国内也称“</w:t>
      </w:r>
      <w:r>
        <w:fldChar w:fldCharType="begin"/>
      </w:r>
      <w:r>
        <w:instrText xml:space="preserve">HYPERLINK "http://baike.baidu.com/view/409004.htm" \t "_blank" </w:instrText>
      </w:r>
      <w:r>
        <w:fldChar w:fldCharType="separate"/>
      </w:r>
      <w:r>
        <w:rPr>
          <w:color w:val="136EC2"/>
        </w:rPr>
        <w:t>劳动安全卫生</w:t>
      </w:r>
      <w:r>
        <w:fldChar w:fldCharType="end"/>
      </w:r>
      <w:r>
        <w:t>”、“劳动保护”）是安全科学研究的主要领域之一，通常是指影响作业场所内员工、临时工、合同工、外来人员和其他人员安全与健康的条件和因素。其主要内容是</w:t>
      </w:r>
      <w:r>
        <w:rPr>
          <w:color w:val="333333"/>
        </w:rPr>
        <w:t>关注职业安全卫生，防止和消除工作人员在日常工作过程中的伤亡事故，需要严格遵守相关的安全技术规程以避免职业安全和卫生隐患的发生。</w:t>
      </w:r>
    </w:p>
    <w:p>
      <w:pPr>
        <w:pStyle w:val="39"/>
        <w:spacing w:before="156" w:after="156"/>
        <w:rPr>
          <w:color w:val="333333"/>
        </w:rPr>
      </w:pPr>
      <w:r>
        <w:t>电子政务网项目建设内容主要是软件开发及机房内设备及软硬件系统安装和实施等，</w:t>
      </w:r>
      <w:r>
        <w:rPr>
          <w:rFonts w:hint="eastAsia"/>
        </w:rPr>
        <w:t>信息系统机房（或称计算机机房）是电脑网络系统的核心，机房的安全历来为人们所重视，贵州省电子政务网机房是按高标准，严要求建设的，机房内还配置有UPS、空调、防雷设备、防掺漏报警装置和敷设高频电磁屏蔽等等，安全上严格遵循相关国家标准进行建设，</w:t>
      </w:r>
      <w:r>
        <w:rPr>
          <w:color w:val="333333"/>
        </w:rPr>
        <w:t>总体来说安全上具有较好的保障。</w:t>
      </w:r>
    </w:p>
    <w:p>
      <w:pPr>
        <w:pStyle w:val="39"/>
        <w:spacing w:before="156" w:after="156"/>
        <w:rPr>
          <w:color w:val="333333"/>
        </w:rPr>
      </w:pPr>
      <w:r>
        <w:rPr>
          <w:color w:val="333333"/>
        </w:rPr>
        <w:t>电子政务网职业安全与卫生隐患主要包括：</w:t>
      </w:r>
    </w:p>
    <w:p>
      <w:pPr>
        <w:pStyle w:val="45"/>
      </w:pPr>
      <w:r>
        <w:rPr>
          <w:rFonts w:hint="eastAsia"/>
        </w:rPr>
        <w:t>火灾带来的隐患</w:t>
      </w:r>
    </w:p>
    <w:p>
      <w:pPr>
        <w:pStyle w:val="39"/>
        <w:spacing w:before="156" w:after="156"/>
      </w:pPr>
      <w:r>
        <w:t>由于机房内电气设备多，线路复杂，大部分的火灾都是电气火灾</w:t>
      </w:r>
      <w:r>
        <w:rPr>
          <w:rFonts w:hint="eastAsia"/>
        </w:rPr>
        <w:t>。</w:t>
      </w:r>
    </w:p>
    <w:p>
      <w:pPr>
        <w:pStyle w:val="39"/>
        <w:spacing w:before="156" w:after="156"/>
      </w:pPr>
      <w:r>
        <w:t>（1）电气线路短路、过载、接触电阻过大等引发火灾事故。</w:t>
      </w:r>
    </w:p>
    <w:p>
      <w:pPr>
        <w:pStyle w:val="39"/>
        <w:spacing w:before="156" w:after="156"/>
      </w:pPr>
      <w:r>
        <w:t>（2）静电产生火灾。设备的运行及工作人员所穿的衣服等都能产生静电。如果机房接地处理不当，产生的静电负荷不能很快导人大地而是越积越多，一旦形成高电位，就会发生静电导电现象，产生火花并引燃周围可燃物发生火灾；</w:t>
      </w:r>
    </w:p>
    <w:p>
      <w:pPr>
        <w:pStyle w:val="39"/>
        <w:spacing w:before="156" w:after="156"/>
      </w:pPr>
      <w:r>
        <w:t>（3）雷击等强电侵入导致火灾。雷电放电时所产生的电效应，能产生高达数万伏、甚至数十万伏的冲击电压，足以烧毁电力线路和设备，引发绝缘击穿，发生短路引发火灾。雷电放电时所产生的热效应、静电感应以及电磁感应都可能引发火灾；</w:t>
      </w:r>
    </w:p>
    <w:p>
      <w:pPr>
        <w:pStyle w:val="39"/>
        <w:spacing w:before="156" w:after="156"/>
      </w:pPr>
      <w:r>
        <w:t>（4）机房内电脑、空调等用电设备长时间通电、设备故障引发火灾。</w:t>
      </w:r>
    </w:p>
    <w:p>
      <w:pPr>
        <w:pStyle w:val="45"/>
      </w:pPr>
      <w:r>
        <w:rPr>
          <w:rFonts w:hint="eastAsia"/>
        </w:rPr>
        <w:t>触电隐患和雷击伤害</w:t>
      </w:r>
    </w:p>
    <w:p>
      <w:pPr>
        <w:pStyle w:val="39"/>
        <w:spacing w:before="156" w:after="156"/>
      </w:pPr>
      <w:r>
        <w:rPr>
          <w:rStyle w:val="31"/>
          <w:b w:val="0"/>
          <w:bCs w:val="0"/>
          <w:szCs w:val="16"/>
        </w:rPr>
        <w:t>发生触电事故的原因良多，主要有以下几种:</w:t>
      </w:r>
      <w:r>
        <w:t xml:space="preserve"> </w:t>
      </w:r>
    </w:p>
    <w:p>
      <w:pPr>
        <w:pStyle w:val="39"/>
        <w:spacing w:before="156" w:after="156"/>
      </w:pPr>
      <w:r>
        <w:t xml:space="preserve">（1）电气设备安装不合格，维修不及时 </w:t>
      </w:r>
    </w:p>
    <w:p>
      <w:pPr>
        <w:pStyle w:val="39"/>
        <w:spacing w:before="156" w:after="156"/>
      </w:pPr>
      <w:r>
        <w:t xml:space="preserve">电气和器具安装不符合规定，容易发生事故。如电动机等电气设备的金属外壳没有接地装置，或虽有接地装置，但接地电阻太大;乱拉乱接线或绝缘导线破皮，电气设备带电部分外露;或使用不合格的电气产品进行安装;或者安装人员不是专业电工，不懂得电气安装的质量要求，等等，都可能发生触电事故。 </w:t>
      </w:r>
    </w:p>
    <w:p>
      <w:pPr>
        <w:pStyle w:val="39"/>
        <w:spacing w:before="156" w:after="156"/>
      </w:pPr>
      <w:r>
        <w:t xml:space="preserve">电气设备，包括线路、灯座、开关、插座等，使用的时间久了就会出现绝缘老化、开关失灵，甚至部件损坏等情况，如不及时进行维修或更换，继续使用往往就可能发生事故。 </w:t>
      </w:r>
    </w:p>
    <w:p>
      <w:pPr>
        <w:pStyle w:val="39"/>
        <w:spacing w:before="156" w:after="156"/>
      </w:pPr>
      <w:r>
        <w:t xml:space="preserve">（2）工作中注意安全不够 </w:t>
      </w:r>
    </w:p>
    <w:p>
      <w:pPr>
        <w:pStyle w:val="39"/>
        <w:spacing w:before="156" w:after="156"/>
      </w:pPr>
      <w:r>
        <w:t xml:space="preserve">有的电工在工作中麻痹大意，不严格遵守安全操作规程。•例如在线路或电气设备上工作时，约时停送电，自以为停电时间到了，也不验电便开始工作，而其实还未停电，或自以为规定的送电时间到了，便送电，其实由于某些原因工作尚未结束。这种约时停送电的做法很容易造成触电事故。 </w:t>
      </w:r>
    </w:p>
    <w:p>
      <w:pPr>
        <w:pStyle w:val="39"/>
        <w:spacing w:before="156" w:after="156"/>
      </w:pPr>
      <w:r>
        <w:t xml:space="preserve">在修理电气器具时，没有进行验电就着手修理。例如在修理电灯时，看见电灯不亮就以为断电了，其实有时开关误接在中性线(零线)上了(主要原因是没有按规程安装才会出现这种情况，，灯具上并没有断电，而修理时按无电操作，就会发生触电事故。 </w:t>
      </w:r>
    </w:p>
    <w:p>
      <w:pPr>
        <w:pStyle w:val="39"/>
        <w:spacing w:before="156" w:after="156"/>
      </w:pPr>
      <w:r>
        <w:t xml:space="preserve">（3）安全用电常识没有普及 </w:t>
      </w:r>
    </w:p>
    <w:p>
      <w:pPr>
        <w:pStyle w:val="39"/>
        <w:spacing w:before="156" w:after="156"/>
      </w:pPr>
      <w:r>
        <w:t>由于安全用电常识没有普及，有一些人对电的特性缺乏了解，•不知道如何处理一些电气上的问题。如有的人看到灯泡、开关、插座等电气器具脏污，就用湿布擦抹;看到电线断落地上就用手去拾; 有的人对电气知识了解得并不多，就自己修理电器;有的人发现有人触电，不是赶快想法切断电源，而是赤手去提拉触电人。这些都是由于不了解安全用电常识的缘故，很容易造成触电事故。</w:t>
      </w:r>
    </w:p>
    <w:p>
      <w:pPr>
        <w:pStyle w:val="39"/>
        <w:spacing w:before="156" w:after="156"/>
      </w:pPr>
      <w:r>
        <w:rPr>
          <w:rFonts w:hint="eastAsia"/>
        </w:rPr>
        <w:t>（4） 发生雷击的安全隐患同样不可忽视。雷电是一种常见且非常壮观的自然现象，它具有极大的破坏力，对人类的生命、财产安全造成巨大的危害，1987年联合国确定雷电是对人类危害最大的十种自然灾害之一。</w:t>
      </w:r>
    </w:p>
    <w:p>
      <w:pPr>
        <w:pStyle w:val="39"/>
        <w:spacing w:before="156" w:after="156"/>
      </w:pPr>
      <w:r>
        <w:rPr>
          <w:rFonts w:hint="eastAsia"/>
        </w:rPr>
        <w:t>自从人类进入到电气化时代以后，雷电的破坏主要以直击雷击毁人和物为主发展到以通过金属线与雷电波破坏电气设备为主。</w:t>
      </w:r>
      <w:r>
        <w:t>如防雷设施达不到要求，建筑物顶避雷针陈旧，年久失修；避雷针防雷系数有限等，都是潜在的雷击安全隐患，应安装较为先进的、切实有效的防雷装置。同时，由于缺乏资金和乏专业的技术指导，部分防雷设施无法及时更新，接地系统缺少严格检查，也会带来雷击安全隐患。</w:t>
      </w:r>
      <w:r>
        <w:rPr>
          <w:color w:val="333333"/>
        </w:rPr>
        <w:t>为了保护建筑物和建筑物内各向电子网络设备不受雷电损害或使雷击损害降低到最低程度，应从整体防雷的角度来进行防雷方案的设计。</w:t>
      </w:r>
    </w:p>
    <w:p>
      <w:pPr>
        <w:pStyle w:val="45"/>
      </w:pPr>
      <w:r>
        <w:rPr>
          <w:rFonts w:hint="eastAsia"/>
        </w:rPr>
        <w:t>噪声隐患对身体的伤害</w:t>
      </w:r>
    </w:p>
    <w:p>
      <w:pPr>
        <w:pStyle w:val="39"/>
        <w:spacing w:before="156" w:after="156"/>
      </w:pPr>
      <w:r>
        <w:rPr>
          <w:rFonts w:hint="eastAsia"/>
        </w:rPr>
        <w:t>部分机房工作者如果长期在高噪声环境下工作，日积月累，内耳器官会发生器质性病变，听觉疲劳不能恢复，成为永久性听阈偏移，这就是噪声性耳聋。</w:t>
      </w:r>
    </w:p>
    <w:p>
      <w:pPr>
        <w:pStyle w:val="39"/>
        <w:spacing w:before="156" w:after="156"/>
      </w:pPr>
      <w:r>
        <w:rPr>
          <w:rFonts w:hint="eastAsia"/>
        </w:rPr>
        <w:t>噪声对健康的影响：</w:t>
      </w:r>
    </w:p>
    <w:p>
      <w:pPr>
        <w:pStyle w:val="39"/>
        <w:spacing w:before="156" w:after="156"/>
      </w:pPr>
      <w:r>
        <w:rPr>
          <w:rFonts w:hint="eastAsia"/>
        </w:rPr>
        <w:t>（1）作用于人的中枢神经系统，引起头痛、脑胀、耳鸣、失眠、全身无力、为神经官能症。</w:t>
      </w:r>
    </w:p>
    <w:p>
      <w:pPr>
        <w:pStyle w:val="39"/>
        <w:spacing w:before="156" w:after="156"/>
      </w:pPr>
      <w:r>
        <w:rPr>
          <w:rFonts w:hint="eastAsia"/>
        </w:rPr>
        <w:t>（2）引起消化不良，食欲不振、恶心呕吐、导致肠胃病和溃疡病。</w:t>
      </w:r>
    </w:p>
    <w:p>
      <w:pPr>
        <w:pStyle w:val="39"/>
        <w:spacing w:before="156" w:after="156"/>
      </w:pPr>
      <w:r>
        <w:rPr>
          <w:rFonts w:hint="eastAsia"/>
        </w:rPr>
        <w:t>（3）引起心跳加快，心律不齐，血压升高，动脉硬化，冠心病。</w:t>
      </w:r>
    </w:p>
    <w:p>
      <w:pPr>
        <w:pStyle w:val="39"/>
        <w:spacing w:before="156" w:after="156"/>
      </w:pPr>
      <w:r>
        <w:rPr>
          <w:rFonts w:hint="eastAsia"/>
        </w:rPr>
        <w:t>（4）视觉器官：眼睛、视力减退、眼花、使劳动生产率下降。</w:t>
      </w:r>
    </w:p>
    <w:p>
      <w:pPr>
        <w:pStyle w:val="39"/>
        <w:spacing w:before="156" w:after="156"/>
      </w:pPr>
      <w:r>
        <w:rPr>
          <w:rFonts w:hint="eastAsia"/>
        </w:rPr>
        <w:t>（5）内分泌功能影响，胎儿正常发育的影响，及胎儿听觉器官影响。机场噪声无论大小对儿童健康都有不良影响，引起儿童的血压升高和紧张荷尔蒙凝聚度显著上升。</w:t>
      </w:r>
    </w:p>
    <w:p>
      <w:pPr>
        <w:pStyle w:val="39"/>
        <w:spacing w:before="156" w:after="156"/>
      </w:pPr>
    </w:p>
    <w:p>
      <w:pPr>
        <w:pStyle w:val="4"/>
      </w:pPr>
      <w:r>
        <w:rPr>
          <w:rFonts w:hint="eastAsia"/>
        </w:rPr>
        <w:t>职业安全和卫生设计依据</w:t>
      </w:r>
    </w:p>
    <w:p>
      <w:pPr>
        <w:pStyle w:val="39"/>
        <w:spacing w:before="156" w:after="156"/>
      </w:pPr>
      <w:r>
        <w:rPr>
          <w:rFonts w:hint="eastAsia"/>
        </w:rPr>
        <w:t>电子政务网项目在设计中严格按照国家相关法规和标准进行设计，能有效防护各项职业安全和卫生隐患带来的威胁，确保工作人员身心健康。其主要涉及依据包括：</w:t>
      </w:r>
    </w:p>
    <w:p>
      <w:pPr>
        <w:pStyle w:val="39"/>
        <w:spacing w:before="156" w:after="156"/>
      </w:pPr>
      <w:r>
        <w:rPr>
          <w:rFonts w:hint="eastAsia"/>
        </w:rPr>
        <w:t>《中华人民共和国劳动法》</w:t>
      </w:r>
    </w:p>
    <w:p>
      <w:pPr>
        <w:pStyle w:val="39"/>
        <w:spacing w:before="156" w:after="156"/>
      </w:pPr>
      <w:r>
        <w:rPr>
          <w:rFonts w:hint="eastAsia"/>
        </w:rPr>
        <w:t>《中华人民共和国安全生产法》</w:t>
      </w:r>
    </w:p>
    <w:p>
      <w:pPr>
        <w:pStyle w:val="39"/>
        <w:spacing w:before="156" w:after="156"/>
      </w:pPr>
      <w:r>
        <w:rPr>
          <w:rFonts w:hint="eastAsia"/>
        </w:rPr>
        <w:t>《工业企业设计卫生标准》GBZ1-2002。</w:t>
      </w:r>
    </w:p>
    <w:p>
      <w:pPr>
        <w:pStyle w:val="39"/>
        <w:spacing w:before="156" w:after="156"/>
      </w:pPr>
      <w:r>
        <w:rPr>
          <w:rFonts w:hint="eastAsia"/>
        </w:rPr>
        <w:t>《工作场所有害因素职业接触限值》GBZ2-2002</w:t>
      </w:r>
    </w:p>
    <w:p>
      <w:pPr>
        <w:pStyle w:val="39"/>
        <w:spacing w:before="156" w:after="156"/>
      </w:pPr>
      <w:r>
        <w:rPr>
          <w:rFonts w:hint="eastAsia"/>
        </w:rPr>
        <w:t xml:space="preserve">《工业企业噪声控制设计规范》GBJ8-85 </w:t>
      </w:r>
    </w:p>
    <w:p>
      <w:pPr>
        <w:pStyle w:val="39"/>
        <w:spacing w:before="156" w:after="156"/>
      </w:pPr>
      <w:r>
        <w:rPr>
          <w:rFonts w:hint="eastAsia"/>
        </w:rPr>
        <w:t xml:space="preserve">《工业企业照明设计标准》GB50034-92 </w:t>
      </w:r>
    </w:p>
    <w:p>
      <w:pPr>
        <w:pStyle w:val="39"/>
        <w:spacing w:before="156" w:after="156"/>
      </w:pPr>
      <w:r>
        <w:rPr>
          <w:rFonts w:hint="eastAsia"/>
        </w:rPr>
        <w:t xml:space="preserve">《建筑采光设计标准》GB/T50033-2001 </w:t>
      </w:r>
    </w:p>
    <w:p>
      <w:pPr>
        <w:pStyle w:val="39"/>
        <w:spacing w:before="156" w:after="156"/>
      </w:pPr>
    </w:p>
    <w:p>
      <w:pPr>
        <w:pStyle w:val="39"/>
        <w:spacing w:before="156" w:after="156"/>
      </w:pPr>
      <w:r>
        <w:rPr>
          <w:rFonts w:hint="eastAsia"/>
        </w:rPr>
        <w:t xml:space="preserve">以上依据还包括但不局限于相关的劳动安全卫生标准、规范、规程和其它依据。  </w:t>
      </w:r>
    </w:p>
    <w:p>
      <w:pPr>
        <w:pStyle w:val="39"/>
        <w:spacing w:before="156" w:after="156"/>
      </w:pPr>
    </w:p>
    <w:p>
      <w:pPr>
        <w:pStyle w:val="4"/>
        <w:rPr>
          <w:kern w:val="0"/>
        </w:rPr>
      </w:pPr>
      <w:r>
        <w:rPr>
          <w:kern w:val="0"/>
        </w:rPr>
        <w:t>职业安全卫生及防护措施</w:t>
      </w:r>
    </w:p>
    <w:p>
      <w:pPr>
        <w:pStyle w:val="39"/>
        <w:spacing w:before="156" w:after="156"/>
      </w:pPr>
      <w:r>
        <w:rPr>
          <w:rFonts w:hint="eastAsia"/>
        </w:rPr>
        <w:t>依据《中华人民共和国安全生产法》，应对本项目施工过程中的施工技术人员提供劳动保护，具体措施主要包括：</w:t>
      </w:r>
    </w:p>
    <w:p>
      <w:pPr>
        <w:pStyle w:val="39"/>
        <w:spacing w:before="156" w:after="156"/>
        <w:rPr>
          <w:szCs w:val="21"/>
        </w:rPr>
      </w:pPr>
      <w:r>
        <w:rPr>
          <w:szCs w:val="21"/>
        </w:rPr>
        <w:t>（1）机房内设备布置有足够的空间和间距，人流、物流的疏散均通畅。</w:t>
      </w:r>
    </w:p>
    <w:p>
      <w:pPr>
        <w:pStyle w:val="39"/>
        <w:spacing w:before="156" w:after="156"/>
      </w:pPr>
      <w:r>
        <w:rPr>
          <w:rFonts w:hint="eastAsia"/>
        </w:rPr>
        <w:t>（2）为保证设备良好运行，改善工作条件，</w:t>
      </w:r>
      <w:r>
        <w:rPr>
          <w:szCs w:val="21"/>
        </w:rPr>
        <w:t>机房配备空调设施，</w:t>
      </w:r>
      <w:r>
        <w:rPr>
          <w:rFonts w:hint="eastAsia"/>
        </w:rPr>
        <w:t>所有工作间全部采取空调降温、冬季采暖的措施，</w:t>
      </w:r>
      <w:r>
        <w:rPr>
          <w:szCs w:val="21"/>
        </w:rPr>
        <w:t>以改善工作条件和环境。</w:t>
      </w:r>
    </w:p>
    <w:p>
      <w:pPr>
        <w:pStyle w:val="39"/>
        <w:spacing w:before="156" w:after="156"/>
        <w:rPr>
          <w:szCs w:val="21"/>
        </w:rPr>
      </w:pPr>
      <w:r>
        <w:rPr>
          <w:szCs w:val="21"/>
        </w:rPr>
        <w:t>（3）机房设有更衣室、换鞋室，以保证环境清洁和网络运行环境文明，确保信息设备安全可靠。机房装修设计按照有关规定和要求，严格保证所有电器设备的漏电保护，以免造成触电事故。</w:t>
      </w:r>
    </w:p>
    <w:p>
      <w:pPr>
        <w:pStyle w:val="39"/>
        <w:spacing w:before="156" w:after="156"/>
      </w:pPr>
      <w:r>
        <w:rPr>
          <w:szCs w:val="21"/>
        </w:rPr>
        <w:t>（4）机房区域内设有火灾自动报警系统、门禁系统及电视监控系统。</w:t>
      </w:r>
      <w:r>
        <w:rPr>
          <w:rFonts w:hint="eastAsia"/>
        </w:rPr>
        <w:t>安装火灾自动报警系统和应急广播系统，以便在有紧急情况时能够及时通知全体人员。</w:t>
      </w:r>
    </w:p>
    <w:p>
      <w:pPr>
        <w:pStyle w:val="39"/>
        <w:spacing w:before="156" w:after="156"/>
        <w:rPr>
          <w:szCs w:val="21"/>
        </w:rPr>
      </w:pPr>
      <w:r>
        <w:rPr>
          <w:rFonts w:hint="eastAsia"/>
        </w:rPr>
        <w:t>（5）建筑内设计了足够的人行通道和应急措施，设置疏散标志，以保证安全通行。在主要通道和出入口设置应急照明、</w:t>
      </w:r>
      <w:r>
        <w:rPr>
          <w:szCs w:val="21"/>
        </w:rPr>
        <w:t>疏散方向标志，保证人员在紧急情况下能安全疏散。</w:t>
      </w:r>
    </w:p>
    <w:p>
      <w:pPr>
        <w:pStyle w:val="39"/>
        <w:spacing w:before="156" w:after="156"/>
        <w:rPr>
          <w:szCs w:val="21"/>
        </w:rPr>
      </w:pPr>
      <w:r>
        <w:rPr>
          <w:szCs w:val="21"/>
        </w:rPr>
        <w:t>（6）为确保人身安全，所有用电设备的金属外壳、</w:t>
      </w:r>
      <w:r>
        <w:rPr>
          <w:rFonts w:hint="eastAsia"/>
        </w:rPr>
        <w:t>金属底座、电缆保护管以及所有金属支架、</w:t>
      </w:r>
      <w:r>
        <w:rPr>
          <w:szCs w:val="21"/>
        </w:rPr>
        <w:t>配电箱(盘)、操作箱(盘)、配线槽和接线盒均与保护线(PE线)可靠连接，</w:t>
      </w:r>
      <w:r>
        <w:rPr>
          <w:rFonts w:hint="eastAsia"/>
        </w:rPr>
        <w:t>设有安全接地、安全短路保护、过流保护装置，</w:t>
      </w:r>
      <w:r>
        <w:rPr>
          <w:szCs w:val="21"/>
        </w:rPr>
        <w:t>以确保安全。为保证安全，机房设置防静电地面并设置防静电接地和工作接地。</w:t>
      </w:r>
    </w:p>
    <w:p>
      <w:pPr>
        <w:pStyle w:val="39"/>
        <w:spacing w:before="156" w:after="156"/>
        <w:rPr>
          <w:szCs w:val="21"/>
        </w:rPr>
      </w:pPr>
      <w:r>
        <w:rPr>
          <w:rFonts w:hint="eastAsia"/>
          <w:szCs w:val="21"/>
        </w:rPr>
        <w:t>（7）机房各项设备尽可能采用低噪声设备，</w:t>
      </w:r>
      <w:r>
        <w:t>空调系统及备用动力系统的噪声值超过相关规范的规定时，应采取降噪措施。</w:t>
      </w:r>
    </w:p>
    <w:p>
      <w:pPr>
        <w:pStyle w:val="39"/>
        <w:spacing w:before="156" w:after="156"/>
      </w:pPr>
      <w:r>
        <w:t>（8）机房的防雷系统是一个系统工程，必须作好外部防雷、内部防雷及接地等措施，尤其是对弱电设备的浪涌保护更不容忽视。根据工程的实际情况作出经济、合理及有效的防雷方案，保证整个电子政务网机房信息系统的安全运行是十分重要的。</w:t>
      </w:r>
    </w:p>
    <w:p>
      <w:pPr>
        <w:widowControl/>
        <w:spacing w:line="360" w:lineRule="auto"/>
        <w:rPr>
          <w:rFonts w:ascii="微软雅黑" w:hAnsi="微软雅黑" w:eastAsia="微软雅黑"/>
          <w:b/>
          <w:bCs/>
          <w:kern w:val="0"/>
          <w:sz w:val="32"/>
          <w:szCs w:val="32"/>
        </w:rPr>
      </w:pPr>
      <w:bookmarkStart w:id="455" w:name="_Toc407098571"/>
      <w:bookmarkStart w:id="456" w:name="_Toc407110474"/>
      <w:bookmarkStart w:id="457" w:name="_Toc407110746"/>
      <w:bookmarkStart w:id="458" w:name="_Toc407110814"/>
      <w:bookmarkStart w:id="459" w:name="_Toc407119608"/>
      <w:r>
        <w:br w:type="page"/>
      </w:r>
    </w:p>
    <w:p>
      <w:pPr>
        <w:pStyle w:val="2"/>
        <w:spacing w:before="312" w:after="468"/>
      </w:pPr>
      <w:r>
        <w:t>节能方案</w:t>
      </w:r>
      <w:bookmarkEnd w:id="455"/>
      <w:bookmarkEnd w:id="456"/>
      <w:bookmarkEnd w:id="457"/>
      <w:bookmarkEnd w:id="458"/>
      <w:bookmarkEnd w:id="459"/>
    </w:p>
    <w:p>
      <w:pPr>
        <w:pStyle w:val="3"/>
        <w:spacing w:before="312" w:after="156"/>
      </w:pPr>
      <w:bookmarkStart w:id="460" w:name="_Toc328549186"/>
      <w:bookmarkStart w:id="461" w:name="_Toc330799124"/>
      <w:r>
        <w:rPr>
          <w:rFonts w:hint="eastAsia"/>
        </w:rPr>
        <w:t>用能标准及节能设计规范</w:t>
      </w:r>
      <w:bookmarkEnd w:id="460"/>
      <w:bookmarkEnd w:id="461"/>
    </w:p>
    <w:p>
      <w:pPr>
        <w:pStyle w:val="39"/>
        <w:spacing w:before="156" w:after="156"/>
      </w:pPr>
      <w:r>
        <w:rPr>
          <w:rFonts w:hint="eastAsia"/>
        </w:rPr>
        <w:t>本工程将按照国家《电子工程节能设计规范》采购符合规范的服务器、网络设备和电脑终端打印设备。所有用能标准按照国家和贵州省建筑节能标准进行设计。</w:t>
      </w:r>
    </w:p>
    <w:p>
      <w:pPr>
        <w:pStyle w:val="39"/>
        <w:spacing w:before="156" w:after="156"/>
      </w:pPr>
      <w:r>
        <w:rPr>
          <w:rFonts w:hint="eastAsia"/>
        </w:rPr>
        <w:t>《中华人民共和国节约能源法》(1998)</w:t>
      </w:r>
    </w:p>
    <w:p>
      <w:pPr>
        <w:pStyle w:val="39"/>
        <w:spacing w:before="156" w:after="156"/>
      </w:pPr>
      <w:r>
        <w:t>《电子计算机机房设计规范》</w:t>
      </w:r>
      <w:r>
        <w:rPr>
          <w:rFonts w:hint="eastAsia"/>
        </w:rPr>
        <w:t>中华人民共和国国家标准</w:t>
      </w:r>
      <w:r>
        <w:t>GB50174—93</w:t>
      </w:r>
    </w:p>
    <w:p>
      <w:pPr>
        <w:pStyle w:val="39"/>
        <w:spacing w:before="156" w:after="156"/>
      </w:pPr>
      <w:r>
        <w:rPr>
          <w:rFonts w:hint="eastAsia"/>
        </w:rPr>
        <w:t>《工业企业照明设计标准》GB 50034—1992</w:t>
      </w:r>
    </w:p>
    <w:p>
      <w:pPr>
        <w:pStyle w:val="39"/>
        <w:spacing w:before="156" w:after="156"/>
      </w:pPr>
      <w:r>
        <w:rPr>
          <w:rFonts w:hint="eastAsia"/>
        </w:rPr>
        <w:t>《建筑节能“十五”计划纲要》（建设部）</w:t>
      </w:r>
    </w:p>
    <w:p>
      <w:pPr>
        <w:pStyle w:val="39"/>
        <w:spacing w:before="156" w:after="156"/>
      </w:pPr>
      <w:r>
        <w:rPr>
          <w:rStyle w:val="95"/>
          <w:rFonts w:hint="eastAsia" w:cs="Arial"/>
          <w:color w:val="333333"/>
        </w:rPr>
        <w:t>《公共建筑节能设计标准》GB 50189-2005</w:t>
      </w:r>
    </w:p>
    <w:p>
      <w:pPr>
        <w:pStyle w:val="39"/>
        <w:spacing w:before="156" w:after="156"/>
      </w:pPr>
      <w:r>
        <w:rPr>
          <w:rFonts w:hint="eastAsia"/>
        </w:rPr>
        <w:t>《夏热冬冷地区居住建筑节能设计标准》</w:t>
      </w:r>
    </w:p>
    <w:p>
      <w:pPr>
        <w:pStyle w:val="39"/>
        <w:spacing w:before="156" w:after="156"/>
      </w:pPr>
      <w:r>
        <w:t>《贵州省居住建筑节能设计标准》</w:t>
      </w:r>
      <w:r>
        <w:fldChar w:fldCharType="begin"/>
      </w:r>
      <w:r>
        <w:instrText xml:space="preserve">HYPERLINK "http://www.baidu.com/link?url=L4OonFAbZK5_1H85r5k1j1RjVlSXqfeZUE6Mhj8ipSybfmS19_1rcnfKUyoDxaf_bkd0bdu3YAa_8wgazJBxrq" \t "_blank" </w:instrText>
      </w:r>
      <w:r>
        <w:fldChar w:fldCharType="separate"/>
      </w:r>
      <w:r>
        <w:rPr>
          <w:rStyle w:val="34"/>
          <w:color w:val="auto"/>
          <w:u w:val="none"/>
        </w:rPr>
        <w:t xml:space="preserve">DBJ52-49-2008 </w:t>
      </w:r>
      <w:r>
        <w:fldChar w:fldCharType="end"/>
      </w:r>
    </w:p>
    <w:p>
      <w:pPr>
        <w:pStyle w:val="39"/>
        <w:spacing w:before="156" w:after="156"/>
        <w:rPr>
          <w:rFonts w:ascii="Arial" w:hAnsi="Arial" w:cs="Arial"/>
          <w:b/>
          <w:bCs/>
          <w:color w:val="333333"/>
        </w:rPr>
      </w:pPr>
    </w:p>
    <w:p>
      <w:pPr>
        <w:pStyle w:val="39"/>
        <w:spacing w:before="156" w:after="156"/>
      </w:pPr>
    </w:p>
    <w:p>
      <w:pPr>
        <w:pStyle w:val="3"/>
        <w:spacing w:before="312" w:after="156"/>
      </w:pPr>
      <w:bookmarkStart w:id="462" w:name="_Toc328549187"/>
      <w:bookmarkStart w:id="463" w:name="_Toc330799125"/>
      <w:r>
        <w:rPr>
          <w:rFonts w:hint="eastAsia"/>
        </w:rPr>
        <w:t>项目能源消耗种类和数量分析</w:t>
      </w:r>
      <w:bookmarkEnd w:id="462"/>
      <w:bookmarkEnd w:id="463"/>
    </w:p>
    <w:p>
      <w:pPr>
        <w:pStyle w:val="39"/>
        <w:spacing w:before="156" w:after="156"/>
      </w:pPr>
      <w:r>
        <w:t>电子政务网是一项</w:t>
      </w:r>
      <w:r>
        <w:rPr>
          <w:rFonts w:hint="eastAsia"/>
        </w:rPr>
        <w:t>IT工程，主要用能集中在系统机房，系统机房的能源消耗主要包括：</w:t>
      </w:r>
    </w:p>
    <w:p>
      <w:pPr>
        <w:pStyle w:val="39"/>
        <w:spacing w:before="156" w:after="156"/>
      </w:pPr>
      <w:r>
        <w:rPr>
          <w:rFonts w:hint="eastAsia"/>
        </w:rPr>
        <w:t>（1）机房电源设备，如强（弱）电控制柜、UPS电源等</w:t>
      </w:r>
    </w:p>
    <w:p>
      <w:pPr>
        <w:pStyle w:val="39"/>
        <w:spacing w:before="156" w:after="156"/>
      </w:pPr>
      <w:r>
        <w:rPr>
          <w:rFonts w:hint="eastAsia"/>
        </w:rPr>
        <w:t>（2）机房照明设备</w:t>
      </w:r>
    </w:p>
    <w:p>
      <w:pPr>
        <w:pStyle w:val="39"/>
        <w:spacing w:before="156" w:after="156"/>
      </w:pPr>
      <w:r>
        <w:rPr>
          <w:rFonts w:hint="eastAsia"/>
        </w:rPr>
        <w:t>（3）机房内服务器、网络设备、终端显示器、监控系统等系统设备</w:t>
      </w:r>
    </w:p>
    <w:p>
      <w:pPr>
        <w:pStyle w:val="39"/>
        <w:spacing w:before="156" w:after="156"/>
      </w:pPr>
      <w:r>
        <w:rPr>
          <w:rFonts w:hint="eastAsia"/>
        </w:rPr>
        <w:t>（4）风机和空调等恒温散热设备</w:t>
      </w:r>
    </w:p>
    <w:p>
      <w:pPr>
        <w:pStyle w:val="39"/>
        <w:spacing w:before="156" w:after="156"/>
      </w:pPr>
      <w:r>
        <w:rPr>
          <w:rFonts w:hint="eastAsia"/>
        </w:rPr>
        <w:t>因此，从整个系统机房的用能来看，除电源、照明和系统设备之外，风机和空调等恒温散热设备的能源消耗具有动态变化的特点。</w:t>
      </w:r>
    </w:p>
    <w:p>
      <w:pPr>
        <w:pStyle w:val="39"/>
        <w:spacing w:before="156" w:after="156"/>
      </w:pPr>
      <w:r>
        <w:t>我们知道，随着网络和数据业务的快速发展，系统机房会有大量的设备投入应用，这些设备散热量高、设置密集，对温度要求高等特点，使机房原有的冷却系统工作方式不能满足要求，这就导致机房局部过热问题日益突出，不得不增加空调制冷设备，造成能耗不断增加。造成这个问题的主要原因在：</w:t>
      </w:r>
    </w:p>
    <w:p>
      <w:pPr>
        <w:pStyle w:val="39"/>
        <w:spacing w:before="156" w:after="156"/>
      </w:pPr>
      <w:r>
        <w:t>（1）冷量未能精确分配：由于空调冷量基本均匀分配在机房内部的各个区域，在局部设备密度高的区域冷量分配不够，造成了局部过热。</w:t>
      </w:r>
    </w:p>
    <w:p>
      <w:pPr>
        <w:pStyle w:val="39"/>
        <w:spacing w:before="156" w:after="156"/>
      </w:pPr>
      <w:r>
        <w:t>   （2）气流组织不合理：由于服务器设备本身的散热气流，影响了后排设备冷却气流，造成了后排设备过热。</w:t>
      </w:r>
    </w:p>
    <w:p>
      <w:pPr>
        <w:pStyle w:val="39"/>
        <w:spacing w:before="156" w:after="156"/>
      </w:pPr>
      <w:r>
        <w:t>机房温度过高及冷热不均给机房的运行造成严重的危害，具体有以下几个方面：</w:t>
      </w:r>
    </w:p>
    <w:p>
      <w:pPr>
        <w:pStyle w:val="39"/>
        <w:spacing w:before="156" w:after="156"/>
      </w:pPr>
      <w:r>
        <w:t>      A）设备运行温度超标，造成宕机情况，严重影响系统运行；</w:t>
      </w:r>
    </w:p>
    <w:p>
      <w:pPr>
        <w:pStyle w:val="39"/>
        <w:spacing w:before="156" w:after="156"/>
      </w:pPr>
      <w:r>
        <w:t>      B）设备长期处于高温运行，运行风险增加；</w:t>
      </w:r>
    </w:p>
    <w:p>
      <w:pPr>
        <w:pStyle w:val="39"/>
        <w:spacing w:before="156" w:after="156"/>
      </w:pPr>
      <w:r>
        <w:t>      C）送风量降低将导致空调机组制冷效率低，造成制冷能耗升高；</w:t>
      </w:r>
    </w:p>
    <w:p>
      <w:pPr>
        <w:pStyle w:val="39"/>
        <w:spacing w:before="156" w:after="156"/>
      </w:pPr>
      <w:r>
        <w:t>      D）热交换不充分，制冷系统过剩运行严重，造成空调能耗升高。</w:t>
      </w:r>
    </w:p>
    <w:p>
      <w:pPr>
        <w:pStyle w:val="39"/>
        <w:spacing w:before="156" w:after="156"/>
      </w:pPr>
      <w:r>
        <w:t>从上诉分析可以看出，机房节能是个系统工程，服务器等设备的增加会带来电源负荷和机柜密集程度的改变，而机柜密集程度的改变，会影响到空调系统的效果和能耗指标；电源系统负荷的改变也会引起电源功率因数等的改变，这些因素都会带来能耗的增加。</w:t>
      </w:r>
    </w:p>
    <w:p>
      <w:pPr>
        <w:pStyle w:val="39"/>
        <w:spacing w:before="156" w:after="156"/>
      </w:pPr>
      <w:r>
        <w:t>为改善机房设备运行环境，同时为响应国家节能减排的号召，可以根据项目需要对机房空调系统、机房电源、机房布局与机柜摆放等各个方面进行节能设计和节能改造。</w:t>
      </w:r>
    </w:p>
    <w:p>
      <w:pPr>
        <w:pStyle w:val="39"/>
        <w:spacing w:before="156" w:after="156"/>
      </w:pPr>
      <w:r>
        <w:rPr>
          <w:rFonts w:hint="eastAsia"/>
        </w:rPr>
        <w:t>结论：</w:t>
      </w:r>
    </w:p>
    <w:p>
      <w:pPr>
        <w:pStyle w:val="39"/>
        <w:spacing w:before="156" w:after="156"/>
      </w:pPr>
      <w:r>
        <w:rPr>
          <w:rFonts w:hint="eastAsia"/>
        </w:rPr>
        <w:t>本工程主要能耗设备是所配置的服务器、网络设备、电脑终端等，所需能源为电能，由机房的UPS电源系统供电。能耗指标与选用的设备有关，本工程将优先考虑选用节能型设备。</w:t>
      </w:r>
    </w:p>
    <w:p>
      <w:pPr>
        <w:pStyle w:val="58"/>
      </w:pPr>
    </w:p>
    <w:p>
      <w:pPr>
        <w:pStyle w:val="3"/>
        <w:spacing w:before="312" w:after="156"/>
      </w:pPr>
      <w:r>
        <w:rPr>
          <w:rFonts w:hint="eastAsia"/>
        </w:rPr>
        <w:t>项目所在地能源供应状况</w:t>
      </w:r>
    </w:p>
    <w:p>
      <w:pPr>
        <w:pStyle w:val="39"/>
        <w:spacing w:before="156" w:after="156"/>
        <w:rPr>
          <w:szCs w:val="18"/>
        </w:rPr>
      </w:pPr>
      <w:r>
        <w:rPr>
          <w:szCs w:val="18"/>
        </w:rPr>
        <w:t>贵州省是中国能源较为丰富的省区，资源优势显著，其中丰富的</w:t>
      </w:r>
      <w:r>
        <w:fldChar w:fldCharType="begin"/>
      </w:r>
      <w:r>
        <w:instrText xml:space="preserve">HYPERLINK "http://www.ocn.com.cn/2012/1253meitan.htm" \t "_blank" </w:instrText>
      </w:r>
      <w:r>
        <w:fldChar w:fldCharType="separate"/>
      </w:r>
      <w:r>
        <w:rPr>
          <w:rStyle w:val="34"/>
          <w:color w:val="auto"/>
          <w:szCs w:val="18"/>
          <w:u w:val="none"/>
        </w:rPr>
        <w:t>煤炭</w:t>
      </w:r>
      <w:r>
        <w:fldChar w:fldCharType="end"/>
      </w:r>
      <w:r>
        <w:rPr>
          <w:szCs w:val="18"/>
        </w:rPr>
        <w:t>、</w:t>
      </w:r>
      <w:r>
        <w:fldChar w:fldCharType="begin"/>
      </w:r>
      <w:r>
        <w:instrText xml:space="preserve">HYPERLINK "http://www.ocn.com.cn/reports/2006131meiceng.htm" \t "_blank" </w:instrText>
      </w:r>
      <w:r>
        <w:fldChar w:fldCharType="separate"/>
      </w:r>
      <w:r>
        <w:rPr>
          <w:rStyle w:val="34"/>
          <w:color w:val="auto"/>
          <w:szCs w:val="18"/>
          <w:u w:val="none"/>
        </w:rPr>
        <w:t>煤层气</w:t>
      </w:r>
      <w:r>
        <w:fldChar w:fldCharType="end"/>
      </w:r>
      <w:r>
        <w:rPr>
          <w:szCs w:val="18"/>
        </w:rPr>
        <w:t>、</w:t>
      </w:r>
      <w:r>
        <w:fldChar w:fldCharType="begin"/>
      </w:r>
      <w:r>
        <w:instrText xml:space="preserve">HYPERLINK "http://www.ocn.com.cn/reports/1341dianli.htm" \t "_blank" </w:instrText>
      </w:r>
      <w:r>
        <w:fldChar w:fldCharType="separate"/>
      </w:r>
      <w:r>
        <w:rPr>
          <w:rStyle w:val="34"/>
          <w:color w:val="auto"/>
          <w:szCs w:val="18"/>
          <w:u w:val="none"/>
        </w:rPr>
        <w:t>电力</w:t>
      </w:r>
      <w:r>
        <w:fldChar w:fldCharType="end"/>
      </w:r>
      <w:r>
        <w:rPr>
          <w:szCs w:val="18"/>
        </w:rPr>
        <w:t>及水能，具有持久开发优势，成为当前贵州省的主要能源资源。随着全国经济的快速增长，能源市场需求日益旺盛，尤其是“西电东送”等西部大开发战略的实施，贵州省能源产业突飞猛进，形成以优势资源为依托，以煤炭为主和“水火互济”发展电能的主要能源结构。</w:t>
      </w:r>
    </w:p>
    <w:p>
      <w:pPr>
        <w:pStyle w:val="39"/>
        <w:spacing w:before="156" w:after="156"/>
        <w:rPr>
          <w:szCs w:val="18"/>
        </w:rPr>
      </w:pPr>
      <w:r>
        <w:rPr>
          <w:szCs w:val="18"/>
        </w:rPr>
        <w:t>贵州是我国南方煤炭资源最丰富的省区，含煤面积占全省总面积的40%以上，相对集中于贵州西部六盘水市和毕节地区。水能是贵州仅次于煤炭的重要能源资源，丰富水能与大量煤炭资源的双优势，使贵州成为中国少有的“水火互济”发展电力的最优省区之一。“水火互济”的电力能源优势，为贵州建成南方能源基地和“西电东送”的重要基地，奠定了坚实的基础。</w:t>
      </w:r>
    </w:p>
    <w:p>
      <w:pPr>
        <w:pStyle w:val="39"/>
        <w:spacing w:before="156" w:after="156"/>
        <w:rPr>
          <w:szCs w:val="18"/>
        </w:rPr>
      </w:pPr>
      <w:r>
        <w:rPr>
          <w:szCs w:val="18"/>
        </w:rPr>
        <w:t>国家确定西部地区作为全国重要的能源、矿产资源主要接替区，为贵州省发挥资源优势、发挥特色经济提供了新的机遇。现阶段，贵州正处在将资源优势转化为经济优势，实现历史性跨越的关键时期。能源工业要全面贯彻可持续发展战略，确立以循环经济理念贯穿始终的能源发展思路，继续以“西电东送”和资源就地转化为重点，在建设南方重要能源基地和开发煤炭深加工等优势产业上实现重点突破，力争把贵州省建设成为我国南方重要的能源工业基地。</w:t>
      </w:r>
    </w:p>
    <w:p>
      <w:pPr>
        <w:pStyle w:val="4"/>
        <w:rPr>
          <w:kern w:val="0"/>
        </w:rPr>
      </w:pPr>
      <w:bookmarkStart w:id="464" w:name="_Toc328549188"/>
      <w:bookmarkStart w:id="465" w:name="_Toc330799126"/>
      <w:r>
        <w:rPr>
          <w:kern w:val="0"/>
        </w:rPr>
        <w:t>主要能源资源的分布状况</w:t>
      </w:r>
    </w:p>
    <w:p>
      <w:pPr>
        <w:pStyle w:val="39"/>
        <w:spacing w:before="156" w:after="156"/>
      </w:pPr>
      <w:r>
        <w:rPr>
          <w:rFonts w:hint="eastAsia"/>
        </w:rPr>
        <w:t>贵州省消耗的能源方要包括煤炭、电力、天然气。其中前两项的比重大，天然气的消耗比重较小。贵州水、电、煤多种能源兼备，水能与煤炭优势并存，水火互济。就资源地理分布情况来看，贵州是中国南方煤炭资源最丰富的省区，素以“西南煤海”著称。贵州含煤炭面积占总面积的40%以上，除东部有的属少煤炭、缺煤炭区外，省内各地多有产出。86个县（市）中有74个产煤炭。相对集中于西部的盘县、水城、六枝和织金、纳雍、大方、金沙等县，其次在黔北的桐梓、仁怀、习水、遵义与中部的贵阳-安顺一带和黔西南地区也有较多产出分布。六盘水煤炭田与织纳煤炭田分别是贵州炼焦用煤炭与无烟煤炭的最重要产区。全省煤炭品种多，质量较好，不仅有大量炼焦用煤炭，更有十分丰富的可供化工、冶金、电力等多种用途的无烟煤炭。其中低硫-特低硫、低中灰-中灰、特高-高热值优质煤炭占有相当比重。历年勘查探明的资源储量达535亿吨，经长年开采消耗后保有储量529亿吨，其中炼焦用煤炭106亿吨，无烟煤炭354亿吨。保有资源储量仅少于山西、内蒙、陕西、新疆，排列全国第五，系江南之首，是南方12个省（市、自治区）的资源储量总和，成为中国南方最大的煤炭资源基地。尤其是可供开发利用的优质煤炭资源储量丰富，占全省总量的1/3左右。由于贵州的地理位置的特殊性[3]，山高深谷，地貌多样，丰富的煤炭资源和水资源促进了贵州省的电力工业发展，电力的开发成本低，火电、水电每千瓦的装机仅为全国的平均造价的75%左右 。贵州距离东南部位负荷中心较近，有输送电力的区位便宜，在 “十一五”区间，贵州省的电力资源包括水电和火电的开发。由于贵州的煤炭有86%储量分布的六盘水、毕节、遵义等地区，这种集中分布大大方便了火电厂的兴建，形成了安顺、贵阳、清镇、遵义、水城、盘县、凯里、都匀等一批火电厂。</w:t>
      </w:r>
    </w:p>
    <w:p>
      <w:pPr>
        <w:pStyle w:val="39"/>
        <w:spacing w:before="156" w:after="156"/>
      </w:pPr>
      <w:r>
        <w:rPr>
          <w:rFonts w:hint="eastAsia"/>
        </w:rPr>
        <w:t>贵州水能资源蕴藏量为1874.4万千瓦，位全国第六位，丰富的水资源非常有利于水电站的修建，贵州已有乌江渡、天生桥、猫跳河、东风等一批水电站以及一些县镇的小型水电站。此外，贵州还有全省的市、州、地、县的电路与四川、云南、广西、广东大电网相联结的外输电路组成的电网。</w:t>
      </w:r>
    </w:p>
    <w:p>
      <w:pPr>
        <w:pStyle w:val="39"/>
        <w:spacing w:before="156" w:after="156"/>
      </w:pPr>
      <w:r>
        <w:rPr>
          <w:rFonts w:hint="eastAsia"/>
        </w:rPr>
        <w:t>贵州省的天然气资源在50～60年代就有了调查研究，主要分布在凯里—瓮安—福泉区，乌当—洗马河区，平坝—安顺区，镇宁—兴仁—贞丰区，黔西—大方—织金区，六枝—盘县—水城区。</w:t>
      </w:r>
    </w:p>
    <w:p>
      <w:pPr>
        <w:pStyle w:val="4"/>
      </w:pPr>
      <w:r>
        <w:rPr>
          <w:rFonts w:hint="eastAsia"/>
        </w:rPr>
        <w:t xml:space="preserve">主要能源资源的消耗情况 </w:t>
      </w:r>
    </w:p>
    <w:p>
      <w:pPr>
        <w:pStyle w:val="39"/>
        <w:spacing w:before="156" w:after="156"/>
      </w:pPr>
      <w:r>
        <w:rPr>
          <w:rFonts w:hint="eastAsia"/>
        </w:rPr>
        <w:t>贵州省能源消耗总量及构成如下表所示：</w:t>
      </w:r>
    </w:p>
    <w:p>
      <w:pPr>
        <w:pStyle w:val="39"/>
        <w:spacing w:before="156" w:after="156"/>
      </w:pPr>
      <w:r>
        <w:rPr>
          <w:rFonts w:ascii="Times New Roman" w:hAnsi="Times New Roman" w:eastAsia="仿宋" w:cs="Times New Roman"/>
          <w:kern w:val="2"/>
          <w:sz w:val="24"/>
          <w:szCs w:val="24"/>
          <w:lang w:val="en-US" w:eastAsia="zh-CN" w:bidi="ar-SA"/>
        </w:rPr>
        <w:pict>
          <v:shape id="图片 1" o:spid="_x0000_s1076" type="#_x0000_t75" style="height:173.25pt;width:347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pPr>
        <w:pStyle w:val="39"/>
        <w:spacing w:before="156" w:after="156"/>
      </w:pPr>
      <w:r>
        <w:rPr>
          <w:rFonts w:hint="eastAsia"/>
        </w:rPr>
        <w:t>从上表可以看出，贵州省能源消耗的构成总趋势是原煤及天然气消耗逐年下降，电力消费逐年上升。 其中，天然气在总体构成中所占比例较小。</w:t>
      </w:r>
    </w:p>
    <w:p>
      <w:pPr>
        <w:pStyle w:val="39"/>
        <w:spacing w:before="156" w:after="156"/>
        <w:ind w:firstLine="0"/>
        <w:jc w:val="center"/>
      </w:pPr>
      <w:r>
        <w:rPr>
          <w:rFonts w:ascii="Times New Roman" w:hAnsi="Times New Roman" w:eastAsia="仿宋" w:cs="Times New Roman"/>
          <w:kern w:val="2"/>
          <w:sz w:val="24"/>
          <w:szCs w:val="24"/>
          <w:lang w:val="en-US" w:eastAsia="zh-CN" w:bidi="ar-SA"/>
        </w:rPr>
        <w:pict>
          <v:shape id="图片 35" o:spid="_x0000_s1077" type="#_x0000_t75" style="height:225.75pt;width:405.75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Pr>
        <w:pStyle w:val="39"/>
        <w:spacing w:before="156" w:after="156"/>
      </w:pPr>
      <w:r>
        <w:rPr>
          <w:rFonts w:hint="eastAsia"/>
        </w:rPr>
        <w:t xml:space="preserve">从上图中可以看出，在九五期间，贵州省的能源绝大部分是来源于煤炭，煤炭消耗比重达到了72%左右，而电力和天然气的用量较少，消耗比重只占10%左右和2%左右。从98年开始，煤炭的消耗比重有明显的下降，到2001年，降到了45%以下，幅度变化为20%，这是由于电力的新起利用引起的结果。然后又开始上升，到2004年上升到了54%左右，幅度变化约为10个百分点。随后几年里又下降，到2007年，消耗比重为40%。2000年到2001一年间，电力的消耗比重迅速上升，消耗比重由2000年的13.2%上升到2001年的40%，这是由于在十五期间电力资源的开发和利用。在随后的几年里，消耗比重有升有降，但变化幅度都不是很大，到2007年消耗比重与2001年相差不大，几乎持平。天然气在贵州的使用率不是很高，九五期间的消耗比重都不超过5%，近10年来的比重有减小的趋势，但不明显。从各种能源的消耗比重变化趋势来看，随着近几年科技水平的提高，循环经济的政策导向等有效措施的实施，使得能源资源消费结构调整有了成效，但是成绩不并不明显。 </w:t>
      </w:r>
    </w:p>
    <w:p>
      <w:pPr>
        <w:pStyle w:val="4"/>
      </w:pPr>
      <w:r>
        <w:rPr>
          <w:rFonts w:hint="eastAsia"/>
        </w:rPr>
        <w:t>贵州省能源消费存在的问题</w:t>
      </w:r>
    </w:p>
    <w:p>
      <w:pPr>
        <w:pStyle w:val="39"/>
        <w:spacing w:before="156" w:after="156"/>
      </w:pPr>
      <w:r>
        <w:rPr>
          <w:rFonts w:hint="eastAsia"/>
        </w:rPr>
        <w:t xml:space="preserve">长期以来，贵州的能源消费存在着三大问题，具体分析如下： </w:t>
      </w:r>
    </w:p>
    <w:p>
      <w:pPr>
        <w:pStyle w:val="39"/>
        <w:spacing w:before="156" w:after="156"/>
      </w:pPr>
      <w:r>
        <w:rPr>
          <w:rFonts w:hint="eastAsia"/>
        </w:rPr>
        <w:t xml:space="preserve">（1） 能源使用效率低 </w:t>
      </w:r>
    </w:p>
    <w:p>
      <w:pPr>
        <w:pStyle w:val="39"/>
        <w:spacing w:before="156" w:after="156"/>
      </w:pPr>
      <w:r>
        <w:rPr>
          <w:rFonts w:hint="eastAsia"/>
        </w:rPr>
        <w:t xml:space="preserve">尽管近年贵州省万元生产总值的能源消耗水平总体略有下降，但与全国平均水平相比，明显偏高，平均高出２吨标准煤以上。通过与2000年可比价的能耗水平相比可以发现，贵州省万元生产总值的能源消耗水平从上个世纪80年代至今，下降幅度缓慢，而全国的能源消耗水平却呈现梯度式下降，从而导致贵州省的万元生产总值能源消耗与全国平均水平的差距逐渐拉大，这与贵州省本身的产业结构有关。 </w:t>
      </w:r>
    </w:p>
    <w:p>
      <w:pPr>
        <w:pStyle w:val="39"/>
        <w:spacing w:before="156" w:after="156"/>
      </w:pPr>
      <w:r>
        <w:rPr>
          <w:rFonts w:hint="eastAsia"/>
        </w:rPr>
        <w:t xml:space="preserve">（2） 工业耗能比重大，对能源的依赖程度高 </w:t>
      </w:r>
    </w:p>
    <w:p>
      <w:pPr>
        <w:pStyle w:val="39"/>
        <w:spacing w:before="156" w:after="156"/>
      </w:pPr>
      <w:r>
        <w:rPr>
          <w:rFonts w:hint="eastAsia"/>
        </w:rPr>
        <w:t xml:space="preserve">在能源消费总量中，贵州省工业消费比重过大，平均在60%以上，2004年甚至达到70%以上，与发达国家的平均30%—40%的比重相比，明显高出很多。主要原因是贵州省工业中高耗能产业比重大和能源使用效率低。 </w:t>
      </w:r>
    </w:p>
    <w:p>
      <w:pPr>
        <w:pStyle w:val="39"/>
        <w:spacing w:before="156" w:after="156"/>
      </w:pPr>
      <w:r>
        <w:rPr>
          <w:rFonts w:hint="eastAsia"/>
        </w:rPr>
        <w:t xml:space="preserve">（3） 煤炭消费比重大 </w:t>
      </w:r>
    </w:p>
    <w:p>
      <w:pPr>
        <w:pStyle w:val="39"/>
        <w:spacing w:before="156" w:after="156"/>
      </w:pPr>
      <w:r>
        <w:rPr>
          <w:rFonts w:hint="eastAsia"/>
        </w:rPr>
        <w:t>贵州省是煤炭资源大省，也是典型的“富煤贫油”省，能源消费结构单一，煤炭在一次能源生产总量中的比重高达90%左右，近年的电力工业逐步壮大，发电装机60%以上是燃煤发电，其终端消费中煤炭在能源构成中的比例也一直在60%左右。由于缺乏石油、天然气等资源，能源消费主要依赖煤炭。</w:t>
      </w:r>
    </w:p>
    <w:p>
      <w:pPr>
        <w:pStyle w:val="39"/>
        <w:spacing w:before="156" w:after="156"/>
      </w:pPr>
      <w:r>
        <w:t>小结：</w:t>
      </w:r>
    </w:p>
    <w:p>
      <w:pPr>
        <w:pStyle w:val="39"/>
        <w:spacing w:before="156" w:after="156"/>
      </w:pPr>
      <w:r>
        <w:rPr>
          <w:rFonts w:hint="eastAsia"/>
        </w:rPr>
        <w:t>贵州省电子政务项目在节能方面重点是提高用能设备的节能标准，提倡、鼓励使用高效节能电器，办公设备和照明系统。以较低的能源需求支撑贵州省经济又好又快发展。</w:t>
      </w:r>
    </w:p>
    <w:p>
      <w:pPr>
        <w:pStyle w:val="39"/>
        <w:spacing w:before="156" w:after="156"/>
      </w:pPr>
      <w:r>
        <w:rPr>
          <w:rFonts w:hint="eastAsia"/>
        </w:rPr>
        <w:t>系统通过节能方案设计提高能源技术的自主创新能力，广泛采用新技术达到降低能耗。提高节能设备投入力度，对重大节能技术予以重点支持，实现重点技术突破。</w:t>
      </w:r>
    </w:p>
    <w:p>
      <w:pPr>
        <w:pStyle w:val="39"/>
        <w:spacing w:before="156" w:after="156"/>
      </w:pPr>
      <w:r>
        <w:rPr>
          <w:rFonts w:hint="eastAsia"/>
        </w:rPr>
        <w:t>通过建立和完善有效的节能管理体制，引导和激励工作人员的节能行为达到节能降耗。完善管理机构与相关部门之间的工作协调机制，推进能源管理、能源服务、能源监测和监督体系的能力建设，建立、完善能源统计三体系。</w:t>
      </w:r>
    </w:p>
    <w:p>
      <w:pPr>
        <w:pStyle w:val="4"/>
      </w:pPr>
      <w:r>
        <w:rPr>
          <w:rFonts w:hint="eastAsia"/>
        </w:rPr>
        <w:t>贵州省能源供应情况</w:t>
      </w:r>
    </w:p>
    <w:p>
      <w:pPr>
        <w:pStyle w:val="39"/>
        <w:spacing w:before="156" w:after="156"/>
      </w:pPr>
      <w:r>
        <w:t>2013年贵州电力监管年度报告显示：截至2013年底贵州电力全口径装机容量达到4511.67万千瓦，其中火电2432.26万千瓦，水电1914.93万千瓦，风电134.81万千瓦，煤矿瓦斯发电26.67万千瓦，农林生物质发电3万千瓦。贵州电网统调装机3514.17万千瓦，同比增长11.71%。贵州全口径发电量1674.45亿千瓦时，其中统调发电量1348.19亿千瓦时，同比增长3.5%。全社会用电量1126.27亿千瓦时，同比增长7.6%。送广东电量318.6亿千瓦时，送广西电量31.2亿千瓦时。</w:t>
      </w:r>
      <w:r>
        <w:rPr>
          <w:rFonts w:hint="eastAsia"/>
        </w:rPr>
        <w:t xml:space="preserve">  </w:t>
      </w:r>
    </w:p>
    <w:p>
      <w:pPr>
        <w:pStyle w:val="39"/>
        <w:spacing w:before="156" w:after="156"/>
      </w:pPr>
      <w:r>
        <w:t>同时，目前贵州省清洁能源发展势头良好，截止2013年底，全省清洁能源发电装机达2048万千瓦，占全省电力装机的46%，比2012年同期提高了6个百分点，高出全国水平22个百分点。</w:t>
      </w:r>
    </w:p>
    <w:p>
      <w:pPr>
        <w:pStyle w:val="39"/>
        <w:spacing w:before="156" w:after="156"/>
        <w:rPr>
          <w:szCs w:val="18"/>
        </w:rPr>
      </w:pPr>
      <w:r>
        <w:t>贵州省目前已有韭菜坪风电场、马摆大山风电场、乌江源风电场和四格风电场等数个风电场并网运行。总投资25亿元的贵州省龙里县风力发电项目将于近期全部完成实现发电。风能资源丰富的贵州省近年来全面提速风能资源开发，到2020年，贵州省风电装机容量将达到600万千瓦。</w:t>
      </w:r>
    </w:p>
    <w:p>
      <w:pPr>
        <w:pStyle w:val="39"/>
        <w:spacing w:before="156" w:after="156"/>
      </w:pPr>
      <w:r>
        <w:t>在水电得到深度开发上，自西部大开发战略及“西电东送”工程实施以来，贵州相继建成了洪家渡、乌江渡、构皮滩等大中型水电站28座。截至2013年底，全省水电装机达到1884万千瓦，占全省电力装机容量的42%，位列全国第四，水电资源开发率达到967%，比全国高出27个百分点。</w:t>
      </w:r>
    </w:p>
    <w:p>
      <w:pPr>
        <w:pStyle w:val="39"/>
        <w:spacing w:before="156" w:after="156"/>
      </w:pPr>
    </w:p>
    <w:p>
      <w:pPr>
        <w:pStyle w:val="3"/>
        <w:spacing w:before="312" w:after="156"/>
      </w:pPr>
      <w:r>
        <w:rPr>
          <w:rFonts w:hint="eastAsia"/>
        </w:rPr>
        <w:t>能耗指标</w:t>
      </w:r>
      <w:bookmarkEnd w:id="464"/>
      <w:bookmarkEnd w:id="465"/>
    </w:p>
    <w:p>
      <w:pPr>
        <w:pStyle w:val="4"/>
        <w:rPr>
          <w:kern w:val="0"/>
          <w:szCs w:val="16"/>
        </w:rPr>
      </w:pPr>
      <w:r>
        <w:rPr>
          <w:kern w:val="0"/>
        </w:rPr>
        <w:t>机房能耗构成</w:t>
      </w:r>
    </w:p>
    <w:p>
      <w:pPr>
        <w:pStyle w:val="39"/>
        <w:spacing w:before="156" w:after="156"/>
        <w:rPr>
          <w:kern w:val="0"/>
          <w:szCs w:val="16"/>
        </w:rPr>
      </w:pPr>
      <w:r>
        <w:rPr>
          <w:kern w:val="0"/>
          <w:szCs w:val="16"/>
        </w:rPr>
        <w:t>数据中心机房能耗主要来源于IT 设备、照明系统、空调系统、供配电系统等。关于数据中心能耗构成的比例，国内外很多企业和学者都做了大量的调查与研究，虽然研究结果中各部分占比不尽相同，但能耗构成因素及排序基本相同。如图1所示。</w:t>
      </w:r>
    </w:p>
    <w:p>
      <w:pPr>
        <w:pStyle w:val="39"/>
        <w:spacing w:before="156" w:after="156"/>
        <w:ind w:firstLine="0"/>
        <w:jc w:val="center"/>
        <w:rPr>
          <w:kern w:val="0"/>
          <w:szCs w:val="16"/>
        </w:rPr>
      </w:pPr>
      <w:r>
        <w:rPr>
          <w:rFonts w:ascii="Times New Roman" w:hAnsi="Times New Roman" w:eastAsia="仿宋" w:cs="Times New Roman"/>
          <w:kern w:val="0"/>
          <w:sz w:val="24"/>
          <w:szCs w:val="16"/>
          <w:lang w:val="en-US" w:eastAsia="zh-CN" w:bidi="ar-SA"/>
        </w:rPr>
        <w:pict>
          <v:shape id="图片 3" o:spid="_x0000_s1078" type="#_x0000_t75" style="height:167.05pt;width:304.1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pStyle w:val="39"/>
        <w:spacing w:before="156" w:after="156"/>
        <w:ind w:firstLine="0"/>
        <w:jc w:val="center"/>
        <w:rPr>
          <w:kern w:val="0"/>
          <w:szCs w:val="16"/>
        </w:rPr>
      </w:pPr>
      <w:r>
        <w:rPr>
          <w:rFonts w:hint="eastAsia"/>
          <w:kern w:val="0"/>
          <w:szCs w:val="16"/>
        </w:rPr>
        <w:t>电子政务网机房能耗构成图</w:t>
      </w:r>
    </w:p>
    <w:p>
      <w:pPr>
        <w:pStyle w:val="39"/>
        <w:spacing w:before="156" w:after="156"/>
        <w:ind w:firstLine="0"/>
        <w:jc w:val="center"/>
        <w:rPr>
          <w:kern w:val="0"/>
          <w:szCs w:val="16"/>
        </w:rPr>
      </w:pPr>
    </w:p>
    <w:p>
      <w:pPr>
        <w:pStyle w:val="39"/>
        <w:spacing w:before="156" w:after="156"/>
        <w:rPr>
          <w:kern w:val="0"/>
          <w:szCs w:val="16"/>
        </w:rPr>
      </w:pPr>
      <w:r>
        <w:rPr>
          <w:kern w:val="0"/>
          <w:szCs w:val="16"/>
        </w:rPr>
        <w:t>IT 设备：由服务器、存储和网络通信设备等所构成的IT 设备系统所产生的功耗约占数据中心总功耗的约45%。其中服务器系统约占50% 左右，存储系统约占35%，网络通信设备约占15%。</w:t>
      </w:r>
    </w:p>
    <w:p>
      <w:pPr>
        <w:pStyle w:val="39"/>
        <w:spacing w:before="156" w:after="156"/>
        <w:rPr>
          <w:kern w:val="0"/>
          <w:szCs w:val="16"/>
        </w:rPr>
      </w:pPr>
      <w:r>
        <w:rPr>
          <w:kern w:val="0"/>
          <w:szCs w:val="16"/>
        </w:rPr>
        <w:t>空调系统：由它所产生的功耗约占数据中心总功耗的40% 左右。空调系统已成为数据中心最大的能耗来源之一，常常被认为是当前数据中心提高能源效率的重点环节。</w:t>
      </w:r>
    </w:p>
    <w:p>
      <w:pPr>
        <w:pStyle w:val="39"/>
        <w:spacing w:before="156" w:after="156"/>
        <w:rPr>
          <w:kern w:val="0"/>
          <w:szCs w:val="16"/>
        </w:rPr>
      </w:pPr>
      <w:r>
        <w:rPr>
          <w:kern w:val="0"/>
          <w:szCs w:val="16"/>
        </w:rPr>
        <w:t>电源系统：由输入变压器和ATS 开关所组成的UPS 输入供电系统，以及由UPS 及其相应的输入和输出配电柜所组成的UPS 供电系统，它们的功耗约占数据中心总功耗的10%　　左右。其中约7% 来源于UPS 供电系统，3% 左右来源于UPS输入供电系统。</w:t>
      </w:r>
    </w:p>
    <w:p>
      <w:pPr>
        <w:pStyle w:val="39"/>
        <w:spacing w:before="156" w:after="156"/>
        <w:rPr>
          <w:kern w:val="0"/>
          <w:szCs w:val="16"/>
        </w:rPr>
      </w:pPr>
      <w:r>
        <w:rPr>
          <w:kern w:val="0"/>
          <w:szCs w:val="16"/>
        </w:rPr>
        <w:t>照明系统：数据中心照明系统约占数据中心机房总功耗的3% 左右。</w:t>
      </w:r>
    </w:p>
    <w:p>
      <w:pPr>
        <w:pStyle w:val="39"/>
        <w:spacing w:before="156" w:after="156"/>
        <w:rPr>
          <w:kern w:val="0"/>
          <w:szCs w:val="16"/>
        </w:rPr>
      </w:pPr>
    </w:p>
    <w:p>
      <w:pPr>
        <w:pStyle w:val="4"/>
        <w:rPr>
          <w:kern w:val="0"/>
          <w:szCs w:val="16"/>
        </w:rPr>
      </w:pPr>
      <w:r>
        <w:rPr>
          <w:kern w:val="0"/>
        </w:rPr>
        <w:t>机房能耗指标</w:t>
      </w:r>
    </w:p>
    <w:p>
      <w:pPr>
        <w:pStyle w:val="45"/>
        <w:rPr>
          <w:kern w:val="0"/>
        </w:rPr>
      </w:pPr>
      <w:r>
        <w:rPr>
          <w:kern w:val="0"/>
        </w:rPr>
        <w:t>PUE</w:t>
      </w:r>
    </w:p>
    <w:p>
      <w:pPr>
        <w:pStyle w:val="39"/>
        <w:spacing w:before="156" w:after="156"/>
        <w:rPr>
          <w:kern w:val="0"/>
          <w:szCs w:val="16"/>
        </w:rPr>
      </w:pPr>
      <w:r>
        <w:rPr>
          <w:kern w:val="0"/>
          <w:szCs w:val="16"/>
        </w:rPr>
        <w:t>PUE（Power Usage Effectiveness，电能利用效率）是国内外数据中心普遍接受和采用的一种衡量数据中心基础设施能效的综合指标，由Christian Belady 于2006 年提出，其计算公式为：</w:t>
      </w:r>
    </w:p>
    <w:p>
      <w:pPr>
        <w:pStyle w:val="39"/>
        <w:spacing w:before="156" w:after="156"/>
        <w:rPr>
          <w:kern w:val="0"/>
          <w:szCs w:val="16"/>
        </w:rPr>
      </w:pPr>
      <w:r>
        <w:rPr>
          <w:kern w:val="0"/>
          <w:szCs w:val="16"/>
        </w:rPr>
        <w:t>PUE = PTotal / PIT</w:t>
      </w:r>
    </w:p>
    <w:p>
      <w:pPr>
        <w:pStyle w:val="39"/>
        <w:spacing w:before="156" w:after="156"/>
        <w:rPr>
          <w:kern w:val="0"/>
          <w:szCs w:val="16"/>
        </w:rPr>
      </w:pPr>
      <w:r>
        <w:rPr>
          <w:kern w:val="0"/>
          <w:szCs w:val="16"/>
        </w:rPr>
        <w:t>其中，PTotal 为数据中心总耗电，PIT 为数据中心中IT设备耗电。</w:t>
      </w:r>
    </w:p>
    <w:p>
      <w:pPr>
        <w:pStyle w:val="39"/>
        <w:spacing w:before="156" w:after="156"/>
        <w:rPr>
          <w:kern w:val="0"/>
          <w:szCs w:val="16"/>
        </w:rPr>
      </w:pPr>
      <w:r>
        <w:rPr>
          <w:kern w:val="0"/>
          <w:szCs w:val="16"/>
        </w:rPr>
        <w:t>PUE 的实际含义，指的是计算在提供给数据中心的总电能中，有多少电能是真正应用到IT 设备上。数据中心机房的PUE 值越大，则表示制冷和供电等数据中心配套基础设施所消耗的电能越大。PUE 定义简单、易于操作，是目前业界接受程度最高、使用最广的数据中心整体能效评估指标，也是最符合“能源效率”通用定义的指标。</w:t>
      </w:r>
    </w:p>
    <w:p>
      <w:pPr>
        <w:pStyle w:val="39"/>
        <w:spacing w:before="156" w:after="156"/>
        <w:rPr>
          <w:kern w:val="0"/>
          <w:szCs w:val="16"/>
        </w:rPr>
      </w:pPr>
      <w:r>
        <w:rPr>
          <w:kern w:val="0"/>
          <w:szCs w:val="16"/>
        </w:rPr>
        <w:t>国外先进的数据中心机房PUE 值通常小于1.6，而我国的大多数数据中心的PUE 值大于2.0，平均值则在2.5 以上，这意味着IT 设备每耗1 度电，就有多达1.5 度的电被非IT 设备消耗掉了。</w:t>
      </w:r>
    </w:p>
    <w:p>
      <w:pPr>
        <w:pStyle w:val="45"/>
        <w:rPr>
          <w:kern w:val="0"/>
        </w:rPr>
      </w:pPr>
      <w:r>
        <w:rPr>
          <w:kern w:val="0"/>
        </w:rPr>
        <w:t>pPUE</w:t>
      </w:r>
    </w:p>
    <w:p>
      <w:pPr>
        <w:pStyle w:val="39"/>
        <w:spacing w:before="156" w:after="156"/>
        <w:rPr>
          <w:kern w:val="0"/>
          <w:szCs w:val="16"/>
        </w:rPr>
      </w:pPr>
      <w:r>
        <w:rPr>
          <w:kern w:val="0"/>
          <w:szCs w:val="16"/>
        </w:rPr>
        <w:t>pPUE(Partial PUE，局部PUE) 是数据中心PUE 概念的延伸，用于对数据中心的局部区域或设备的能效进行评估和分析。在采用pPUE 指标进行数据中心能效评测时，首先根据需要从数据中心中划分出不同的分区( 也称为Zone)。其计算公式为：</w:t>
      </w:r>
    </w:p>
    <w:p>
      <w:pPr>
        <w:pStyle w:val="39"/>
        <w:spacing w:before="156" w:after="156"/>
        <w:rPr>
          <w:kern w:val="0"/>
          <w:szCs w:val="16"/>
        </w:rPr>
      </w:pPr>
      <w:r>
        <w:rPr>
          <w:kern w:val="0"/>
          <w:szCs w:val="16"/>
        </w:rPr>
        <w:t>pPUE1= (N1+I1) / I1</w:t>
      </w:r>
    </w:p>
    <w:p>
      <w:pPr>
        <w:pStyle w:val="39"/>
        <w:spacing w:before="156" w:after="156"/>
        <w:rPr>
          <w:kern w:val="0"/>
          <w:szCs w:val="16"/>
        </w:rPr>
      </w:pPr>
      <w:r>
        <w:rPr>
          <w:kern w:val="0"/>
          <w:szCs w:val="16"/>
        </w:rPr>
        <w:t>其中，N1+I1 为1 区的总能耗，I1 为1 区的IT 设备能耗。</w:t>
      </w:r>
    </w:p>
    <w:p>
      <w:pPr>
        <w:pStyle w:val="39"/>
        <w:spacing w:before="156" w:after="156"/>
        <w:rPr>
          <w:kern w:val="0"/>
          <w:szCs w:val="16"/>
        </w:rPr>
      </w:pPr>
      <w:r>
        <w:rPr>
          <w:kern w:val="0"/>
          <w:szCs w:val="16"/>
        </w:rPr>
        <w:t>局部PUE 用于反映数据中心的部分设备或区域的能效情况，其数值可能大于或小于整体PUE，要提高整个数据中心的能源效率，一般要首先提升pPUE 值较大的部分设备或区域的能效。</w:t>
      </w:r>
    </w:p>
    <w:p>
      <w:pPr>
        <w:pStyle w:val="45"/>
        <w:rPr>
          <w:kern w:val="0"/>
        </w:rPr>
      </w:pPr>
      <w:r>
        <w:rPr>
          <w:kern w:val="0"/>
        </w:rPr>
        <w:t>CLF/PLF</w:t>
      </w:r>
    </w:p>
    <w:p>
      <w:pPr>
        <w:pStyle w:val="39"/>
        <w:spacing w:before="156" w:after="156"/>
        <w:rPr>
          <w:kern w:val="0"/>
          <w:szCs w:val="16"/>
        </w:rPr>
      </w:pPr>
      <w:r>
        <w:rPr>
          <w:kern w:val="0"/>
          <w:szCs w:val="16"/>
        </w:rPr>
        <w:t>制冷/ 供电负载系数分别是CLF（Cooling Load Factor，制冷负载系数）和PLF（Power Load Factor，供电负载系数）。CLF 定义为数据中心中制冷设备耗电与IT 设备耗电的比值；PLF 定义为数据中心中供配电系统耗电与IT 设备耗电的比值。</w:t>
      </w:r>
    </w:p>
    <w:p>
      <w:pPr>
        <w:pStyle w:val="39"/>
        <w:spacing w:before="156" w:after="156"/>
        <w:rPr>
          <w:kern w:val="0"/>
          <w:szCs w:val="16"/>
        </w:rPr>
      </w:pPr>
      <w:r>
        <w:rPr>
          <w:kern w:val="0"/>
          <w:szCs w:val="16"/>
        </w:rPr>
        <w:t>CLF 和PLF 可以看做PUE 的补充和深化，通过分别计算这两个指标，可以进一步深入分析制冷系统和供配电系统的能源效率。</w:t>
      </w:r>
    </w:p>
    <w:p>
      <w:pPr>
        <w:pStyle w:val="45"/>
        <w:rPr>
          <w:kern w:val="0"/>
        </w:rPr>
      </w:pPr>
      <w:r>
        <w:rPr>
          <w:kern w:val="0"/>
        </w:rPr>
        <w:t>RER</w:t>
      </w:r>
    </w:p>
    <w:p>
      <w:pPr>
        <w:pStyle w:val="39"/>
        <w:spacing w:before="156" w:after="156"/>
        <w:rPr>
          <w:kern w:val="0"/>
          <w:szCs w:val="16"/>
        </w:rPr>
      </w:pPr>
      <w:r>
        <w:rPr>
          <w:kern w:val="0"/>
          <w:szCs w:val="16"/>
        </w:rPr>
        <w:t>RER（Renewable Energy Ratio，可再生能源利用率）用于衡量数据中心利用可再生能源的情况，以促进太阳能、风能、水能等可再生，无碳排放或极少碳排放的能源利用。</w:t>
      </w:r>
    </w:p>
    <w:p>
      <w:pPr>
        <w:pStyle w:val="39"/>
        <w:spacing w:before="156" w:after="156"/>
        <w:rPr>
          <w:kern w:val="0"/>
          <w:szCs w:val="16"/>
        </w:rPr>
      </w:pPr>
      <w:r>
        <w:rPr>
          <w:kern w:val="0"/>
          <w:szCs w:val="16"/>
        </w:rPr>
        <w:t>一般情况下，RER 是指在自然界中可以循环再生的能源，主要包括太阳能、风能、水能、生物质能、地热能和海洋能等。</w:t>
      </w:r>
    </w:p>
    <w:p>
      <w:pPr>
        <w:pStyle w:val="58"/>
      </w:pPr>
    </w:p>
    <w:p>
      <w:pPr>
        <w:pStyle w:val="3"/>
        <w:spacing w:before="312" w:after="156"/>
      </w:pPr>
      <w:bookmarkStart w:id="466" w:name="_Toc328549189"/>
      <w:bookmarkStart w:id="467" w:name="_Toc330799127"/>
      <w:r>
        <w:rPr>
          <w:rFonts w:hint="eastAsia"/>
        </w:rPr>
        <w:t>节能方案</w:t>
      </w:r>
    </w:p>
    <w:p>
      <w:pPr>
        <w:pStyle w:val="4"/>
      </w:pPr>
      <w:r>
        <w:t>机房电源系统节能方案</w:t>
      </w:r>
    </w:p>
    <w:p>
      <w:pPr>
        <w:pStyle w:val="45"/>
      </w:pPr>
      <w:r>
        <w:t>电源系统设计方案</w:t>
      </w:r>
    </w:p>
    <w:p>
      <w:pPr>
        <w:pStyle w:val="39"/>
        <w:spacing w:before="156" w:after="156"/>
      </w:pPr>
      <w:r>
        <w:t>电子政务网机房设备用电主要为交流电，交流电是由变压器和ATS开关所组成的UPS输入供电系统，UPS功耗约占机房所需总功耗的10%。电子政务网机房直流供电替代交流供电，不仅能保证供电可靠性和电磁兼容还能提高能效比，但是目前该方案还缺少设备支持以及存在直流供电系统价格昂贵的问题。</w:t>
      </w:r>
    </w:p>
    <w:p>
      <w:pPr>
        <w:pStyle w:val="6"/>
      </w:pPr>
      <w:r>
        <w:t>电源系统节能方案</w:t>
      </w:r>
    </w:p>
    <w:p>
      <w:pPr>
        <w:pStyle w:val="39"/>
        <w:spacing w:before="156" w:after="156"/>
      </w:pPr>
      <w:r>
        <w:t>1）采用无变压器的UPS设备。目前有越来越多的厂商推出无变压器的UPS设备，可以让整机的效率提升至90%以上。传统的UPS的整机效率只有75%~85%，但采用无变压器的机型，可以提升至90%以上，因此，选用无变压器的UPS可以更有效的运用电源，让每一度电都花费在系统运作上，进而降低电力的成本；</w:t>
      </w:r>
    </w:p>
    <w:p>
      <w:pPr>
        <w:pStyle w:val="39"/>
        <w:spacing w:before="156" w:after="156"/>
      </w:pPr>
      <w:r>
        <w:t>2）选择模块化、可扩展的UPS设备。IT设备会随着企业业务的增加而扩增，当然企业在选购 UPS设备上，为了达到备份与扩展性，都会选购大型的UPS设备，这会让UPS使用效率大都低于30％。当UPS负载率低于30％，能源的转换效率就会低于50％，造成电力的浪费；</w:t>
      </w:r>
    </w:p>
    <w:p>
      <w:pPr>
        <w:pStyle w:val="39"/>
        <w:spacing w:before="156" w:after="156"/>
      </w:pPr>
      <w:r>
        <w:t>3）机房的IT设备尽量选用220V的电力。处理器每花费1W的电力，实际上所消耗的电力大于1.5W，主要的原因在于电力输送和转换，电力从机房的输入总配电箱送到每一个 IT设备的零组件，需要经过多道的电力转换，每转换一次，就消耗掉一定的电力。</w:t>
      </w:r>
    </w:p>
    <w:p>
      <w:pPr>
        <w:pStyle w:val="6"/>
      </w:pPr>
      <w:r>
        <w:rPr>
          <w:rFonts w:hint="eastAsia"/>
        </w:rPr>
        <w:t xml:space="preserve">设备选型方案 </w:t>
      </w:r>
    </w:p>
    <w:p>
      <w:pPr>
        <w:pStyle w:val="39"/>
        <w:spacing w:before="156" w:after="156"/>
      </w:pPr>
      <w:r>
        <w:rPr>
          <w:rFonts w:hint="eastAsia"/>
        </w:rPr>
        <w:t xml:space="preserve">（1）变压器宜采用干式变压器。相同额定容量时，应选用低损耗、低噪声的节能型变压器。   </w:t>
      </w:r>
    </w:p>
    <w:p>
      <w:pPr>
        <w:pStyle w:val="39"/>
        <w:spacing w:before="156" w:after="156"/>
      </w:pPr>
      <w:r>
        <w:rPr>
          <w:rFonts w:hint="eastAsia"/>
        </w:rPr>
        <w:t xml:space="preserve">（2）应根据UPS工作负荷率，选择转换效率高的产品。 </w:t>
      </w:r>
    </w:p>
    <w:p>
      <w:pPr>
        <w:pStyle w:val="39"/>
        <w:spacing w:before="156" w:after="156"/>
      </w:pPr>
      <w:r>
        <w:rPr>
          <w:rFonts w:hint="eastAsia"/>
        </w:rPr>
        <w:t xml:space="preserve">（3）相同额定容量时，应选用高转换效率、具备整流模块休眠技术的直流开关电源，并逐步将高能耗的整流电源替换为高转换效率的高频开关电源。 </w:t>
      </w:r>
    </w:p>
    <w:p>
      <w:pPr>
        <w:pStyle w:val="39"/>
        <w:spacing w:before="156" w:after="156"/>
      </w:pPr>
      <w:r>
        <w:rPr>
          <w:rFonts w:hint="eastAsia"/>
        </w:rPr>
        <w:t>（4）在确保满足服务器的可靠运行时，应采用高压直流供电技术对服务器供电。</w:t>
      </w:r>
    </w:p>
    <w:p>
      <w:pPr>
        <w:pStyle w:val="6"/>
      </w:pPr>
      <w:r>
        <w:rPr>
          <w:rFonts w:hint="eastAsia"/>
        </w:rPr>
        <w:t xml:space="preserve">供电系统优化方案 </w:t>
      </w:r>
    </w:p>
    <w:p>
      <w:pPr>
        <w:pStyle w:val="39"/>
        <w:spacing w:before="156" w:after="156"/>
      </w:pPr>
      <w:r>
        <w:rPr>
          <w:rFonts w:hint="eastAsia"/>
        </w:rPr>
        <w:t xml:space="preserve">（1）供电系统应做到接线简单、操作安全、调度灵活、检修方便。 </w:t>
      </w:r>
    </w:p>
    <w:p>
      <w:pPr>
        <w:pStyle w:val="39"/>
        <w:spacing w:before="156" w:after="156"/>
      </w:pPr>
      <w:r>
        <w:rPr>
          <w:rFonts w:hint="eastAsia"/>
        </w:rPr>
        <w:t xml:space="preserve">（2）变压器、UPS及直流电源等电源设备应尽量深入到负荷中心。合理选择线路路径，降低线路损耗。低压线路供电半径不宜过大，为降低线路损失及满足末端电压质量的要求，一般应控制在100m内，最大不宜超过200m. </w:t>
      </w:r>
    </w:p>
    <w:p>
      <w:pPr>
        <w:pStyle w:val="39"/>
        <w:spacing w:before="156" w:after="156"/>
      </w:pPr>
      <w:r>
        <w:rPr>
          <w:rFonts w:hint="eastAsia"/>
        </w:rPr>
        <w:t xml:space="preserve">（3）应合理计算、选择变压器容量。变压器额定容量应能满足全部用电负荷的需要，不应使变压器长期处于过负载状态下运行。优化变压器的经济运行方式，力求使变压器的实际负荷接近产品设计的最佳负荷，提高变压器的技术经济效益，减少变压器的能耗。 </w:t>
      </w:r>
    </w:p>
    <w:p>
      <w:pPr>
        <w:pStyle w:val="39"/>
        <w:spacing w:before="156" w:after="156"/>
      </w:pPr>
      <w:r>
        <w:rPr>
          <w:rFonts w:hint="eastAsia"/>
        </w:rPr>
        <w:t xml:space="preserve">（4）两台变压器组成单母线分段带联络方式运行的低压系统，应考虑其中任一台变压器故障或检修时，另一台变压器的容量能满足保证负荷的需要。变压器的日常保证负荷宜控制在变压器额定容量的45～55%。其他运行方式时，变压器长时运行的负荷率宜为45～55%。   </w:t>
      </w:r>
    </w:p>
    <w:p>
      <w:pPr>
        <w:pStyle w:val="39"/>
        <w:spacing w:before="156" w:after="156"/>
      </w:pPr>
      <w:r>
        <w:rPr>
          <w:rFonts w:hint="eastAsia"/>
        </w:rPr>
        <w:t xml:space="preserve">（5）数据中心机房低压交流供电系统应采用TN-S接线方式。 </w:t>
      </w:r>
    </w:p>
    <w:p>
      <w:pPr>
        <w:pStyle w:val="39"/>
        <w:spacing w:before="156" w:after="156"/>
      </w:pPr>
      <w:r>
        <w:rPr>
          <w:rFonts w:hint="eastAsia"/>
        </w:rPr>
        <w:t xml:space="preserve">（6）机房配置10kV高压供电冷水机组或油机至低压母线距离较远时，备用发电机组宜采用10kV高压机组，同时将备用电源与市电电源的切换设置在10kV侧，两者之间应装设可靠的电气或机械闭锁装置，防止合环及倒送电。 </w:t>
      </w:r>
    </w:p>
    <w:p>
      <w:pPr>
        <w:pStyle w:val="39"/>
        <w:spacing w:before="156" w:after="156"/>
      </w:pPr>
      <w:r>
        <w:rPr>
          <w:rFonts w:hint="eastAsia"/>
        </w:rPr>
        <w:t>（7）应根据数据中心负荷等级，合理配置UPS系统，提高UPS的负荷率。</w:t>
      </w:r>
    </w:p>
    <w:p>
      <w:pPr>
        <w:pStyle w:val="45"/>
      </w:pPr>
      <w:r>
        <w:t>电源系统运维方案</w:t>
      </w:r>
    </w:p>
    <w:p>
      <w:pPr>
        <w:pStyle w:val="39"/>
        <w:spacing w:before="156" w:after="156"/>
      </w:pPr>
      <w:r>
        <w:t>在机房的运行维护上，一般变压器经济运行的负载率为30%，变压器负载率长期低于30%，可以考虑停掉其中一台；调整负载，均衡变压器的负载率也是一项重要的节电措施；另外，过多的谐波会严重影响供电系统电能质量，对现网运行相关设备产生危害，同时谐波通过在供电系统内流动发热，浪费电能，因此治理低压供电系统谐波也是设备运行维护应该注意的问题。</w:t>
      </w:r>
    </w:p>
    <w:p>
      <w:pPr>
        <w:pStyle w:val="39"/>
        <w:spacing w:before="156" w:after="156"/>
      </w:pPr>
    </w:p>
    <w:p>
      <w:pPr>
        <w:pStyle w:val="4"/>
      </w:pPr>
      <w:r>
        <w:t>机房空调系统节能方案</w:t>
      </w:r>
    </w:p>
    <w:p>
      <w:pPr>
        <w:pStyle w:val="45"/>
      </w:pPr>
      <w:r>
        <w:t>常用空调系统分类</w:t>
      </w:r>
    </w:p>
    <w:p>
      <w:pPr>
        <w:pStyle w:val="39"/>
        <w:spacing w:before="156" w:after="156"/>
      </w:pPr>
      <w:r>
        <w:t>目前常用的空调系统有：集中空调冷水系统+冷水型恒温恒湿空调、风冷恒温恒湿空调机系统和机柜模块式空调系统。</w:t>
      </w:r>
    </w:p>
    <w:p>
      <w:pPr>
        <w:pStyle w:val="39"/>
        <w:spacing w:before="156" w:after="156"/>
      </w:pPr>
      <w:r>
        <w:t>第一种系统制冷能效比较高，系统整体的能效比一般可达4.0以上，适用于大型机房，系统的整体性能较好，可进行集中调控，缺点是需要单独设置制冷主机房。</w:t>
      </w:r>
    </w:p>
    <w:p>
      <w:pPr>
        <w:pStyle w:val="39"/>
        <w:spacing w:before="156" w:after="156"/>
      </w:pPr>
      <w:r>
        <w:t>第二种系统适用于有室外机放置位置的机房，由于风冷恒温恒湿空调机不需接冷水管，所以可直接安装在电子政务网机房内，安装设置比较灵活。</w:t>
      </w:r>
    </w:p>
    <w:p>
      <w:pPr>
        <w:pStyle w:val="39"/>
        <w:spacing w:before="156" w:after="156"/>
      </w:pPr>
      <w:r>
        <w:t>第三种系统制冷效率较高，一定程度上能够解决大功率机柜的散热问题。在设计空调系统时要综合考虑多方因素，选择合适的系统。</w:t>
      </w:r>
    </w:p>
    <w:p>
      <w:pPr>
        <w:pStyle w:val="45"/>
      </w:pPr>
      <w:r>
        <w:t>机房空调节能措施分析</w:t>
      </w:r>
    </w:p>
    <w:p>
      <w:pPr>
        <w:pStyle w:val="39"/>
        <w:spacing w:before="156" w:after="156"/>
      </w:pPr>
      <w:r>
        <w:t>空调系统占机房能耗的比例逐年增加，对一些数据机房的调研发现：空调系统的电费支出占整个机房电费支出的45%左右。由于以下原因，空调系统长时间处于非满载运行状态：</w:t>
      </w:r>
    </w:p>
    <w:p>
      <w:pPr>
        <w:pStyle w:val="39"/>
        <w:spacing w:before="156" w:after="156"/>
      </w:pPr>
      <w:r>
        <w:t>1）通信设备对空调系统要求较高，设计时安全余量较大；</w:t>
      </w:r>
    </w:p>
    <w:p>
      <w:pPr>
        <w:pStyle w:val="39"/>
        <w:spacing w:before="156" w:after="156"/>
      </w:pPr>
      <w:r>
        <w:t>2）设备分期安装、分期投入运行，机房启用初期空置率较高；</w:t>
      </w:r>
    </w:p>
    <w:p>
      <w:pPr>
        <w:pStyle w:val="39"/>
        <w:spacing w:before="156" w:after="156"/>
      </w:pPr>
      <w:r>
        <w:t>3）空调系统的制冷量是用夏季空调计算温度计算而得，在其他季节，室外温度降低，制冷负荷变小。因此，机房的空调系统的节能潜力是比较大的。</w:t>
      </w:r>
    </w:p>
    <w:p>
      <w:pPr>
        <w:pStyle w:val="5"/>
      </w:pPr>
      <w:r>
        <w:rPr>
          <w:rFonts w:hint="eastAsia"/>
        </w:rPr>
        <w:t xml:space="preserve">空调系统选择原则 </w:t>
      </w:r>
    </w:p>
    <w:p>
      <w:pPr>
        <w:pStyle w:val="39"/>
        <w:spacing w:before="156" w:after="156"/>
      </w:pPr>
      <w:r>
        <w:rPr>
          <w:rFonts w:hint="eastAsia"/>
        </w:rPr>
        <w:t xml:space="preserve">（1）新建机房空调系统应满足国家节能、环保的相关要求，应在满足机房安全生产的前提下，充分考虑空调系统运行的节能性。 </w:t>
      </w:r>
    </w:p>
    <w:p>
      <w:pPr>
        <w:pStyle w:val="39"/>
        <w:spacing w:before="156" w:after="156"/>
      </w:pPr>
      <w:r>
        <w:rPr>
          <w:rFonts w:hint="eastAsia"/>
        </w:rPr>
        <w:t>（2）空调系统应根据电子政务数据中心机房星级标准、建设规模、建筑条件、机房设备的使用特点、所在地区气象条件等，并结合当地能源结构及其价格政策、环保规定等因素，通过技术经济比较后确定。</w:t>
      </w:r>
    </w:p>
    <w:p>
      <w:pPr>
        <w:pStyle w:val="39"/>
        <w:spacing w:before="156" w:after="156"/>
      </w:pPr>
      <w:r>
        <w:rPr>
          <w:rFonts w:hint="eastAsia"/>
        </w:rPr>
        <w:t>（3）大型机房宜采用集中供应冷冻水的空调系统。北方地区采用水冷冷水机组作为冷源时，冬季可利用室外冷却塔及热交换器对空调冷冻水进行降温;空调系统可采用电制冷与自然冷却相结合的方式。</w:t>
      </w:r>
    </w:p>
    <w:p>
      <w:pPr>
        <w:pStyle w:val="45"/>
      </w:pPr>
      <w:r>
        <w:t>机房空调节能技术</w:t>
      </w:r>
    </w:p>
    <w:p>
      <w:pPr>
        <w:pStyle w:val="39"/>
        <w:spacing w:before="156" w:after="156"/>
      </w:pPr>
      <w:r>
        <w:t>首先，采用变频技术可实现对压缩机、水泵、风机等设备的无级调节，有利于空调系统的节能。变频式主机透过转速的改变，当机房需要较多的冷空气则强化转速，当机房有足够的冷气需求，则可降低转速，达到省电的目的。</w:t>
      </w:r>
    </w:p>
    <w:p>
      <w:pPr>
        <w:pStyle w:val="39"/>
        <w:spacing w:before="156" w:after="156"/>
      </w:pPr>
      <w:r>
        <w:t>在送风与散热模式上，采用水平式散热架构。传统的下吹式空调透过高架地板将冷空气送入机柜，但随着服务器所散发出来的热量越来越高，传统的下吹式空调已经无法应付。水平式冷却系统，则是在数台机柜间，装置1台冷却机柜，冷空气并不是从高架地板送出，而是透过冷却机柜，将冷空气平行送至各机柜，由于冷空气气流路径较小，也提升空调效率，降低用电量。另外，可使用制冷主机群控系统来解决制冷主机和辅助制冷设施的运行台数随负荷季节变化的问题。</w:t>
      </w:r>
    </w:p>
    <w:p>
      <w:pPr>
        <w:pStyle w:val="39"/>
        <w:spacing w:before="156" w:after="156"/>
      </w:pPr>
      <w:r>
        <w:t>对高密度、高散热量的机柜，采用纯水（或冷媒）冷机柜带走热量。过去1个机柜的总耗电量约为3kW，但随着服务器效能的提升，1个机柜的总耗电量甚至可以达到14kW以上，传统的空调将无法因应高密度、高散热量的机柜。水冷套件只需要1/4的传统空调能耗，就可达到相同的制冷效果，进而节省空调的支出。相较于纯水，冷媒能交换的热量更多，也提升水冷套件的降温能力，更适合高散热量的系统运作。</w:t>
      </w:r>
    </w:p>
    <w:p>
      <w:pPr>
        <w:pStyle w:val="5"/>
      </w:pPr>
      <w:r>
        <w:rPr>
          <w:rFonts w:hint="eastAsia"/>
        </w:rPr>
        <w:t xml:space="preserve">空调系统配置原则 </w:t>
      </w:r>
    </w:p>
    <w:p>
      <w:pPr>
        <w:pStyle w:val="39"/>
        <w:spacing w:before="156" w:after="156"/>
      </w:pPr>
      <w:r>
        <w:rPr>
          <w:rFonts w:hint="eastAsia"/>
        </w:rPr>
        <w:t xml:space="preserve">（1）构传热、灯具散热、新风等机房总得热量10%～20%。 </w:t>
      </w:r>
    </w:p>
    <w:p>
      <w:pPr>
        <w:pStyle w:val="39"/>
        <w:spacing w:before="156" w:after="156"/>
      </w:pPr>
      <w:r>
        <w:rPr>
          <w:rFonts w:hint="eastAsia"/>
        </w:rPr>
        <w:t xml:space="preserve">（2）宜按每4～5台备用1台的方式配置备用空调设备，并保证每个机房至少有1台备用空调设备。 </w:t>
      </w:r>
    </w:p>
    <w:p>
      <w:pPr>
        <w:pStyle w:val="39"/>
        <w:spacing w:before="156" w:after="156"/>
      </w:pPr>
    </w:p>
    <w:p>
      <w:pPr>
        <w:pStyle w:val="39"/>
        <w:spacing w:before="156" w:after="156"/>
      </w:pPr>
      <w:r>
        <w:rPr>
          <w:rFonts w:hint="eastAsia"/>
        </w:rPr>
        <w:t xml:space="preserve">（3）对于高标准(四、五星级)建设的数据中心，宜采用双冷源的集中供应冷冻水的空调系统。   </w:t>
      </w:r>
    </w:p>
    <w:p>
      <w:pPr>
        <w:pStyle w:val="39"/>
        <w:spacing w:before="156" w:after="156"/>
      </w:pPr>
      <w:r>
        <w:rPr>
          <w:rFonts w:hint="eastAsia"/>
        </w:rPr>
        <w:t>（4）机房设计温度应为10～26℃，相对湿度应为20%～85%.在满足通信设备正常工作要求的前提下，宜提高机房室内温度设定值。</w:t>
      </w:r>
    </w:p>
    <w:p>
      <w:pPr>
        <w:pStyle w:val="4"/>
      </w:pPr>
      <w:r>
        <w:t>机房与机柜布局节能方案</w:t>
      </w:r>
    </w:p>
    <w:p>
      <w:pPr>
        <w:pStyle w:val="45"/>
      </w:pPr>
      <w:r>
        <w:t>机房布局</w:t>
      </w:r>
    </w:p>
    <w:p>
      <w:pPr>
        <w:pStyle w:val="39"/>
        <w:spacing w:before="156" w:after="156"/>
      </w:pPr>
      <w:r>
        <w:t>采用小型化模块机房的方案。大型机房由于机房的面积较广，容易让送风距离过长，造成远程机柜冷空气进气不足，这个时候，就必须要调低整体空调系统的温度，造成电力的浪费。视机柜的负载量，将大型机房按功能和功耗大小划分出数个小机房，由于小机房单位面积较小，回风的距离也较短，不但可以达到有效率的降温，还可以减少空调费用的支出。</w:t>
      </w:r>
    </w:p>
    <w:p>
      <w:pPr>
        <w:pStyle w:val="6"/>
      </w:pPr>
      <w:r>
        <w:rPr>
          <w:rFonts w:hint="eastAsia"/>
        </w:rPr>
        <w:t xml:space="preserve">机房分区方案 </w:t>
      </w:r>
    </w:p>
    <w:p>
      <w:pPr>
        <w:pStyle w:val="39"/>
        <w:spacing w:before="156" w:after="156"/>
      </w:pPr>
      <w:r>
        <w:rPr>
          <w:rFonts w:hint="eastAsia"/>
        </w:rPr>
        <w:t xml:space="preserve">（1）机房由主功能区及配套功能区组成。 </w:t>
      </w:r>
    </w:p>
    <w:p>
      <w:pPr>
        <w:pStyle w:val="39"/>
        <w:spacing w:before="156" w:after="156"/>
      </w:pPr>
      <w:r>
        <w:rPr>
          <w:rFonts w:hint="eastAsia"/>
        </w:rPr>
        <w:t xml:space="preserve">（2）机房主功能区主要包含：客户接待室(区)、客户操作室、监控室、核心设备区、普通客户托管区、VIP 客户托管区、客户测试室、大客户休息室，可根据需要设置。 </w:t>
      </w:r>
    </w:p>
    <w:p>
      <w:pPr>
        <w:pStyle w:val="39"/>
        <w:spacing w:before="156" w:after="156"/>
      </w:pPr>
      <w:r>
        <w:rPr>
          <w:rFonts w:hint="eastAsia"/>
        </w:rPr>
        <w:t xml:space="preserve">（3）配套功能区主要包含：电池室、UPS室、油机室、高压室、变压器室、低压室、钢瓶间等。   </w:t>
      </w:r>
    </w:p>
    <w:p>
      <w:pPr>
        <w:pStyle w:val="6"/>
      </w:pPr>
      <w:r>
        <w:rPr>
          <w:rFonts w:hint="eastAsia"/>
        </w:rPr>
        <w:t xml:space="preserve">机房布局规划原则 </w:t>
      </w:r>
    </w:p>
    <w:p>
      <w:pPr>
        <w:pStyle w:val="39"/>
        <w:spacing w:before="156" w:after="156"/>
      </w:pPr>
      <w:r>
        <w:rPr>
          <w:rFonts w:hint="eastAsia"/>
        </w:rPr>
        <w:t xml:space="preserve">（1）电子政务网机房布局时要整体把握，合理规划，统筹安排，宜按模块化布局，合理设置楼层，适应机房动态扩展。 </w:t>
      </w:r>
    </w:p>
    <w:p>
      <w:pPr>
        <w:pStyle w:val="39"/>
        <w:spacing w:before="156" w:after="156"/>
      </w:pPr>
      <w:r>
        <w:rPr>
          <w:rFonts w:hint="eastAsia"/>
        </w:rPr>
        <w:t xml:space="preserve">（2）IDC机房主功能区在满足消防、运输、维护方便的前提下，应尽量加大标准层的面积，其机房净高不宜低于3.9m;机房平面应采用较大开间的矩形平面，不应采用不利于设备布置的圆形、三角形等平面;为提高建筑面积的有效利用率，机房内不宜做隔断，形成规整的格局。 </w:t>
      </w:r>
    </w:p>
    <w:p>
      <w:pPr>
        <w:pStyle w:val="39"/>
        <w:spacing w:before="156" w:after="156"/>
      </w:pPr>
      <w:r>
        <w:rPr>
          <w:rFonts w:hint="eastAsia"/>
        </w:rPr>
        <w:t xml:space="preserve">（3）变配电、UPS机房等宜设置在用电负荷中心，应优化供电路由设计，缩短供电半径，降低线路损耗。 </w:t>
      </w:r>
    </w:p>
    <w:p>
      <w:pPr>
        <w:pStyle w:val="39"/>
        <w:spacing w:before="156" w:after="156"/>
      </w:pPr>
      <w:r>
        <w:rPr>
          <w:rFonts w:hint="eastAsia"/>
        </w:rPr>
        <w:t xml:space="preserve">（4）对分散式空调系统，空调室外机平台宜设置在通风良好、避免阳光直射的位置，并邻近IDC机房;对于半分散式或集中式空调系统，空调制冷机房宜接近空调负荷中心，预留设备扩展位置，满足机房动态扩展需要。  </w:t>
      </w:r>
    </w:p>
    <w:p>
      <w:pPr>
        <w:pStyle w:val="45"/>
      </w:pPr>
      <w:r>
        <w:t>机柜布局</w:t>
      </w:r>
    </w:p>
    <w:p>
      <w:pPr>
        <w:pStyle w:val="39"/>
        <w:spacing w:before="156" w:after="156"/>
      </w:pPr>
      <w:r>
        <w:t>采用高通孔率机柜，并建立冷热通道。由于机柜的前方为进气口，后方为散热孔，如果机柜的正面都是朝向同一面，前方机柜的热量就会被后方的机柜吸入，造成后方机柜温度过高，也因此，机柜的摆放必须面对面、背对背。两个机柜的正面能面对面，建立起冷通道，而两个机柜的背面也是背对背，建立起热通道，强化空调冷却的效率，避免冷空气混和热空气造成混风现象。</w:t>
      </w:r>
    </w:p>
    <w:p>
      <w:pPr>
        <w:pStyle w:val="39"/>
        <w:spacing w:before="156" w:after="156"/>
      </w:pPr>
      <w:r>
        <w:t>在整个机房环境里，平均分配高密度机柜。高密度机柜如果摆放的位置过于紧密，容易因为热点而造成机柜冷却效率不佳，此时，如果只是强化冷却效果，不但造成空调的浪费，机柜冷却的效果也很有限。</w:t>
      </w:r>
    </w:p>
    <w:p>
      <w:pPr>
        <w:pStyle w:val="39"/>
        <w:spacing w:before="156" w:after="156"/>
      </w:pPr>
      <w:r>
        <w:rPr>
          <w:rFonts w:hint="eastAsia"/>
        </w:rPr>
        <w:t xml:space="preserve">机架列间距：热列间距净空不宜小于1.0米，冷列间距净空不宜小于1.2米，具体数值需根据现场设备发热量、活动地板高度、送风方式、设备运送及维护要求等因素计算确定。 </w:t>
      </w:r>
    </w:p>
    <w:p>
      <w:pPr>
        <w:pStyle w:val="39"/>
        <w:spacing w:before="156" w:after="156"/>
      </w:pPr>
      <w:r>
        <w:rPr>
          <w:rFonts w:hint="eastAsia"/>
        </w:rPr>
        <w:t xml:space="preserve">机架列长：成行排列的机架，当长度超过6米时，两端应设出口通道;当两个出口通道之间的距离超过15米时，在两个出口通道之间还应增加出口通道，中间出口通道的宽度不宜小于1.0米，局部可为0.8米。 </w:t>
      </w:r>
    </w:p>
    <w:p>
      <w:pPr>
        <w:pStyle w:val="39"/>
        <w:spacing w:before="156" w:after="156"/>
      </w:pPr>
      <w:r>
        <w:rPr>
          <w:rFonts w:hint="eastAsia"/>
        </w:rPr>
        <w:t xml:space="preserve">维护间距： </w:t>
      </w:r>
    </w:p>
    <w:p>
      <w:pPr>
        <w:pStyle w:val="39"/>
        <w:spacing w:before="156" w:after="156"/>
      </w:pPr>
      <w:r>
        <w:rPr>
          <w:rFonts w:hint="eastAsia"/>
        </w:rPr>
        <w:t xml:space="preserve">（1）为便于设备运输、检修和日常维护，机架与空调机之间的距离不宜小于1.2米，机架列头配电柜与空调机之间的距离不宜小于1.5米。 </w:t>
      </w:r>
    </w:p>
    <w:p>
      <w:pPr>
        <w:pStyle w:val="39"/>
        <w:spacing w:before="156" w:after="156"/>
      </w:pPr>
      <w:r>
        <w:rPr>
          <w:rFonts w:hint="eastAsia"/>
        </w:rPr>
        <w:t>（2）用于搬运设备的通道净宽不小于1.5米。当需要在机柜侧面维修测试时，机柜与机柜、机柜与墙之间的距离不宜小于1.2米。</w:t>
      </w:r>
    </w:p>
    <w:p>
      <w:pPr>
        <w:pStyle w:val="39"/>
        <w:spacing w:before="156" w:after="156"/>
      </w:pPr>
    </w:p>
    <w:p>
      <w:pPr>
        <w:pStyle w:val="5"/>
      </w:pPr>
      <w:r>
        <w:rPr>
          <w:rFonts w:hint="eastAsia"/>
        </w:rPr>
        <w:t xml:space="preserve">机房气流组织优化 </w:t>
      </w:r>
    </w:p>
    <w:p>
      <w:pPr>
        <w:pStyle w:val="39"/>
        <w:spacing w:before="156" w:after="156"/>
      </w:pPr>
      <w:r>
        <w:rPr>
          <w:rFonts w:hint="eastAsia"/>
        </w:rPr>
        <w:t xml:space="preserve">（1）机架应采用面对面、背对背方式布置，使面对面一侧形成冷风通道(冷区)、背对背一侧形成热风通道(热区)。机房冷/热分区后，冷、热通道的间距应根据计算确定。 </w:t>
      </w:r>
    </w:p>
    <w:p>
      <w:pPr>
        <w:pStyle w:val="39"/>
        <w:spacing w:before="156" w:after="156"/>
      </w:pPr>
      <w:r>
        <w:rPr>
          <w:rFonts w:hint="eastAsia"/>
        </w:rPr>
        <w:t xml:space="preserve">（2）新建数据中心机房应采用架空地板下送风、上回风、上走线方式。架空地板内不应布放通信线缆，空调管道和线缆不应阻挡空调送风。 </w:t>
      </w:r>
    </w:p>
    <w:p>
      <w:pPr>
        <w:pStyle w:val="39"/>
        <w:spacing w:before="156" w:after="156"/>
      </w:pPr>
      <w:r>
        <w:rPr>
          <w:rFonts w:hint="eastAsia"/>
        </w:rPr>
        <w:t xml:space="preserve">（3）应通过计算确定架空地板的净高，确保架空地板下的送风断面风速控制在1.5～2.5米/秒。活动地板高度不宜小于400mm. </w:t>
      </w:r>
    </w:p>
    <w:p>
      <w:pPr>
        <w:pStyle w:val="39"/>
        <w:spacing w:before="156" w:after="156"/>
      </w:pPr>
      <w:r>
        <w:rPr>
          <w:rFonts w:hint="eastAsia"/>
        </w:rPr>
        <w:t xml:space="preserve">（4）特殊情况下，必须采用上送风、下回风方式时，应采用风道送风方式，风道、送风口的尺寸规格应根据通信设备散热量大小计算确定。 </w:t>
      </w:r>
    </w:p>
    <w:p>
      <w:pPr>
        <w:pStyle w:val="39"/>
        <w:spacing w:before="156" w:after="156"/>
      </w:pPr>
      <w:r>
        <w:rPr>
          <w:rFonts w:hint="eastAsia"/>
        </w:rPr>
        <w:t>（5）当空调送风距离大于15米时，应在机房两侧布置空调室内机，从机房两端送风。</w:t>
      </w:r>
    </w:p>
    <w:p>
      <w:pPr>
        <w:pStyle w:val="39"/>
        <w:spacing w:before="156" w:after="156"/>
      </w:pPr>
      <w:r>
        <w:rPr>
          <w:rFonts w:hint="eastAsia"/>
        </w:rPr>
        <w:t>（6）空调送风口的开口面积应根据计算确定，并应能灵活地调整出风量。</w:t>
      </w:r>
    </w:p>
    <w:p>
      <w:pPr>
        <w:pStyle w:val="39"/>
        <w:spacing w:before="156" w:after="156"/>
      </w:pPr>
      <w:r>
        <w:rPr>
          <w:rFonts w:hint="eastAsia"/>
        </w:rPr>
        <w:t>（7）当机房局部安装高发热量设备时，应采用防止局部过热的技术措施。</w:t>
      </w:r>
    </w:p>
    <w:p>
      <w:pPr>
        <w:pStyle w:val="39"/>
        <w:spacing w:before="156" w:after="156"/>
      </w:pPr>
    </w:p>
    <w:p>
      <w:pPr>
        <w:pStyle w:val="4"/>
      </w:pPr>
      <w:r>
        <w:rPr>
          <w:rFonts w:hint="eastAsia"/>
        </w:rPr>
        <w:t>机房照明节能方案</w:t>
      </w:r>
    </w:p>
    <w:p>
      <w:pPr>
        <w:pStyle w:val="39"/>
        <w:spacing w:before="156" w:after="156"/>
      </w:pPr>
      <w:r>
        <w:rPr>
          <w:rFonts w:hint="eastAsia"/>
        </w:rPr>
        <w:t xml:space="preserve">电子政务网数据中心机房内0.75米水平面设计照度应根据机房的使用功能要求按300~500lx考虑。 </w:t>
      </w:r>
    </w:p>
    <w:p>
      <w:pPr>
        <w:pStyle w:val="39"/>
        <w:spacing w:before="156" w:after="156"/>
      </w:pPr>
      <w:r>
        <w:rPr>
          <w:rFonts w:hint="eastAsia"/>
        </w:rPr>
        <w:t xml:space="preserve">（1）当机房要求的照度值高于或低于本表对应照度时，其照明功率密度值应按比例提高或折减，对于个别照度要求高的区域可设局部照明解决。其他监控室、办公室等辅助房间的照度及功率密度要求应遵循《建筑照明设计标准》GB 50034-2004的相关规定。 </w:t>
      </w:r>
    </w:p>
    <w:p>
      <w:pPr>
        <w:pStyle w:val="39"/>
        <w:spacing w:before="156" w:after="156"/>
      </w:pPr>
      <w:r>
        <w:rPr>
          <w:rFonts w:hint="eastAsia"/>
        </w:rPr>
        <w:t xml:space="preserve">（2）机房内宜选用T8或T5系列三基色直管荧光灯、LED等高效节能光源作为主要的光源，光效不小于80lm/W.显色性指数Ra大于80. </w:t>
      </w:r>
    </w:p>
    <w:p>
      <w:pPr>
        <w:pStyle w:val="39"/>
        <w:spacing w:before="156" w:after="156"/>
      </w:pPr>
      <w:r>
        <w:rPr>
          <w:rFonts w:hint="eastAsia"/>
        </w:rPr>
        <w:t xml:space="preserve">（3）光源配套的电子镇流器、LED驱动器应有功率因数校正功能，谐波限制应符合现行国家标准《电磁兼容限值谐波电流发射限值》GB17625.1的相关规定。节能型电感式镇流器应设电容补偿装置。配套镇流器、LED驱动器功率因数不应小于0.9. </w:t>
      </w:r>
    </w:p>
    <w:p>
      <w:pPr>
        <w:pStyle w:val="39"/>
        <w:spacing w:before="156" w:after="156"/>
      </w:pPr>
      <w:r>
        <w:rPr>
          <w:rFonts w:hint="eastAsia"/>
        </w:rPr>
        <w:t xml:space="preserve">（4）在满足眩光限制和配光要求条件下，应选用效率高的灯具，对于开敞式灯具效率不小于75%，对于格栅型灯具效率不小于60%. </w:t>
      </w:r>
    </w:p>
    <w:p>
      <w:pPr>
        <w:pStyle w:val="39"/>
        <w:spacing w:before="156" w:after="156"/>
      </w:pPr>
      <w:r>
        <w:rPr>
          <w:rFonts w:hint="eastAsia"/>
        </w:rPr>
        <w:t>（5）应能对机房内灯具的开关进行方便、灵活的控制，控制方式可采用智能照明控制或墙壁开关控制，照明应分场景、分区域控制，并应遵照以下原则：</w:t>
      </w:r>
    </w:p>
    <w:p>
      <w:pPr>
        <w:pStyle w:val="39"/>
        <w:numPr>
          <w:ilvl w:val="0"/>
          <w:numId w:val="24"/>
        </w:numPr>
        <w:spacing w:before="156" w:after="156"/>
      </w:pPr>
      <w:r>
        <w:rPr>
          <w:rFonts w:hint="eastAsia"/>
        </w:rPr>
        <w:t xml:space="preserve">按机房列间分组; </w:t>
      </w:r>
    </w:p>
    <w:p>
      <w:pPr>
        <w:pStyle w:val="39"/>
        <w:numPr>
          <w:ilvl w:val="0"/>
          <w:numId w:val="24"/>
        </w:numPr>
        <w:spacing w:before="156" w:after="156"/>
      </w:pPr>
      <w:r>
        <w:rPr>
          <w:rFonts w:hint="eastAsia"/>
        </w:rPr>
        <w:t xml:space="preserve">与侧窗平行分组; </w:t>
      </w:r>
    </w:p>
    <w:p>
      <w:pPr>
        <w:pStyle w:val="39"/>
        <w:numPr>
          <w:ilvl w:val="0"/>
          <w:numId w:val="24"/>
        </w:numPr>
        <w:spacing w:before="156" w:after="156"/>
      </w:pPr>
      <w:r>
        <w:rPr>
          <w:rFonts w:hint="eastAsia"/>
        </w:rPr>
        <w:t>根据维护、值班、安防等不同场景需求分组。</w:t>
      </w:r>
    </w:p>
    <w:p>
      <w:pPr>
        <w:pStyle w:val="43"/>
      </w:pPr>
    </w:p>
    <w:p>
      <w:pPr>
        <w:pStyle w:val="4"/>
      </w:pPr>
      <w:r>
        <w:t>其它节能方案</w:t>
      </w:r>
    </w:p>
    <w:p>
      <w:pPr>
        <w:pStyle w:val="45"/>
      </w:pPr>
      <w:r>
        <w:t>机房建筑节能</w:t>
      </w:r>
    </w:p>
    <w:p>
      <w:pPr>
        <w:pStyle w:val="39"/>
        <w:spacing w:before="156" w:after="156"/>
      </w:pPr>
      <w:r>
        <w:t>早期的一些机房由于未考虑机房建筑节能，围护结构传热损失比较大，加上一些大楼内机房和办公用房混用，建造时窗墙比例偏大并大量采用玻璃幕墙，这些因素都增加了空调负荷，导致机房空调系统浪费严重，能耗消耗严重。</w:t>
      </w:r>
    </w:p>
    <w:p>
      <w:pPr>
        <w:pStyle w:val="39"/>
        <w:spacing w:before="156" w:after="156"/>
      </w:pPr>
      <w:r>
        <w:t>需对机房建筑围护结构进行高水平的保温隔热，对外墙增加保温隔热层。在外墙围护结构保温隔热良好的情况下，对机房内墙、机房地板、机房天花采取保温隔热措施。</w:t>
      </w:r>
    </w:p>
    <w:p>
      <w:pPr>
        <w:pStyle w:val="45"/>
      </w:pPr>
      <w:r>
        <w:t>降低空调系统使用</w:t>
      </w:r>
    </w:p>
    <w:p>
      <w:pPr>
        <w:pStyle w:val="39"/>
        <w:spacing w:before="156" w:after="156"/>
      </w:pPr>
      <w:r>
        <w:t>如果能采用自然的冷空气，就能不必耗费电力又可达到冷却的效果。针对当地的实际气候条件，机房散热采用直通风、智能通风、热交换等方式，减少或取代传统的空调散热方式，充分利用机房内外空气的对流，将室内的热量带到室外，有效降低温控方面的能耗。对于通风防尘设计，宜采用风压损失小的专用风扇过滤网，保证最佳的过滤效果。要采用机房外部的冷空气降温，室外摄氏温度必须低于10</w:t>
      </w:r>
      <w:r>
        <w:rPr>
          <w:rFonts w:hint="eastAsia" w:ascii="宋体" w:hAnsi="宋体" w:eastAsia="宋体" w:cs="宋体"/>
        </w:rPr>
        <w:t>℃</w:t>
      </w:r>
      <w:r>
        <w:t>。</w:t>
      </w:r>
    </w:p>
    <w:p>
      <w:pPr>
        <w:pStyle w:val="45"/>
      </w:pPr>
      <w:r>
        <w:t>利用绿色能源</w:t>
      </w:r>
    </w:p>
    <w:p>
      <w:pPr>
        <w:pStyle w:val="39"/>
        <w:spacing w:before="156" w:after="156"/>
      </w:pPr>
      <w:r>
        <w:t>机房应优先选用节能高效的照明电器、供配电和制冷系统，减少能耗，充分利用清洁能源和可再生能源（如风能 光能等）。可再生能源的使用，主要取决于当地的气候和地理环境。</w:t>
      </w:r>
    </w:p>
    <w:p>
      <w:pPr>
        <w:pStyle w:val="45"/>
      </w:pPr>
      <w:r>
        <w:t>提高服务器运行率</w:t>
      </w:r>
    </w:p>
    <w:p>
      <w:pPr>
        <w:pStyle w:val="39"/>
        <w:spacing w:before="156" w:after="156"/>
      </w:pPr>
      <w:r>
        <w:t>通过有效提高服务器的业务运行率从而达到节能目的比单纯提高供、配电设备效率指标更有效。关键就是进行业务整合，即共享硬件，用虚拟化划分业务。机房运维组织根据业务量的大小启用服务器，就能有效节省服务器的能耗。</w:t>
      </w:r>
    </w:p>
    <w:p>
      <w:pPr>
        <w:pStyle w:val="39"/>
        <w:spacing w:before="156" w:after="156"/>
      </w:pPr>
      <w:r>
        <w:t xml:space="preserve"> 电子政务网采用的“云计算” 技术就非常符合节能的要求。另外，利用虚拟化技术来提高设备利用率也是一种节能的途径。多数设备都会附带电源管理工具，可监控电子政务网机房内和节能相关的数据，包括电源消耗二氧化碳排放等等。有了这些工具，用户就可以了解他们存储系统和服务器的能源消耗情况，并且在非高峰时段降低能源使用量。</w:t>
      </w:r>
    </w:p>
    <w:p/>
    <w:p>
      <w:pPr>
        <w:pStyle w:val="3"/>
        <w:spacing w:before="312" w:after="156"/>
      </w:pPr>
      <w:r>
        <w:rPr>
          <w:rFonts w:hint="eastAsia"/>
        </w:rPr>
        <w:t>节能措施</w:t>
      </w:r>
      <w:bookmarkEnd w:id="466"/>
      <w:bookmarkEnd w:id="467"/>
    </w:p>
    <w:p>
      <w:pPr>
        <w:pStyle w:val="39"/>
        <w:spacing w:before="156" w:after="156"/>
      </w:pPr>
      <w:r>
        <w:rPr>
          <w:rFonts w:hint="eastAsia"/>
        </w:rPr>
        <w:t>根据上述能耗分析，为了响应国家号召，减少能源浪费，本项目拟采取以下措施，并进行了节能效果分析。</w:t>
      </w:r>
    </w:p>
    <w:p>
      <w:pPr>
        <w:pStyle w:val="39"/>
        <w:spacing w:before="156" w:after="156"/>
        <w:rPr>
          <w:kern w:val="0"/>
        </w:rPr>
      </w:pPr>
      <w:r>
        <w:rPr>
          <w:kern w:val="0"/>
        </w:rPr>
        <w:t>根据国内外相关研究，数据中心节能涉及到建筑系统、冷却系统、IT 设备系统和电气系统等多个方面，表1 就罗列了目前常用的数据中心节能措施与可能的节能效果。</w:t>
      </w:r>
    </w:p>
    <w:p>
      <w:pPr>
        <w:widowControl/>
        <w:spacing w:before="115" w:after="173" w:line="288" w:lineRule="atLeast"/>
        <w:rPr>
          <w:rFonts w:ascii="宋体" w:hAnsi="宋体" w:eastAsia="宋体" w:cs="宋体"/>
          <w:kern w:val="0"/>
          <w:sz w:val="16"/>
          <w:szCs w:val="16"/>
        </w:rPr>
      </w:pPr>
      <w:r>
        <w:rPr>
          <w:rFonts w:ascii="宋体" w:hAnsi="宋体" w:eastAsia="宋体" w:cs="宋体"/>
          <w:kern w:val="0"/>
          <w:sz w:val="16"/>
          <w:szCs w:val="16"/>
          <w:lang w:val="en-US" w:eastAsia="zh-CN" w:bidi="ar-SA"/>
        </w:rPr>
        <w:pict>
          <v:shape id="图片 6" o:spid="_x0000_s1079" type="#_x0000_t75" style="height:304.15pt;width:423.8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pStyle w:val="39"/>
        <w:spacing w:before="156" w:after="156"/>
      </w:pPr>
      <w:r>
        <w:rPr>
          <w:rFonts w:hint="eastAsia"/>
        </w:rPr>
        <w:t>注意事项：</w:t>
      </w:r>
    </w:p>
    <w:p>
      <w:pPr>
        <w:pStyle w:val="39"/>
        <w:spacing w:before="156" w:after="156"/>
      </w:pPr>
      <w:r>
        <w:rPr>
          <w:rFonts w:hint="eastAsia"/>
        </w:rPr>
        <w:t>（1）所有设备将采购市场上主流厂家的主流成品，能耗水平处于国际先进水平。在满足性能和成本要求的前提下，服务器将优先采购进入《节能降耗电子信息技术、产品与应用方案推荐目录》的产品，有效降低服务器能耗。</w:t>
      </w:r>
    </w:p>
    <w:p>
      <w:pPr>
        <w:pStyle w:val="39"/>
        <w:spacing w:before="156" w:after="156"/>
      </w:pPr>
      <w:r>
        <w:rPr>
          <w:rFonts w:hint="eastAsia"/>
        </w:rPr>
        <w:t>（2）</w:t>
      </w:r>
      <w:r>
        <w:t>为了节约用水、用电，在给水进口、电气线路入口及各设备进口处均考虑设置计量仪表。</w:t>
      </w:r>
    </w:p>
    <w:p>
      <w:pPr>
        <w:pStyle w:val="39"/>
        <w:spacing w:before="156" w:after="156"/>
      </w:pPr>
      <w:r>
        <w:t>（3）电力电缆采用电能损耗小的铜芯电缆，照明设计采用合理的照明方案，选用效率高、利用系数高、配光合理、保持率高的灯具。</w:t>
      </w:r>
    </w:p>
    <w:p>
      <w:pPr>
        <w:pStyle w:val="39"/>
        <w:spacing w:before="156" w:after="156"/>
      </w:pPr>
      <w:r>
        <w:rPr>
          <w:rFonts w:hint="eastAsia"/>
        </w:rPr>
        <w:t>（4）充分利用操作系统中的电源管理功能，根据服务器的负载情况调解功耗，尽量减少能源不必要的浪费。</w:t>
      </w:r>
    </w:p>
    <w:p>
      <w:pPr>
        <w:pStyle w:val="39"/>
        <w:spacing w:before="156" w:after="156"/>
      </w:pPr>
      <w:r>
        <w:t>（5）空调系统均采用自动控制，冷媒管、冷冻水管均采用保温材料进行保温，以节省能量。</w:t>
      </w:r>
    </w:p>
    <w:p>
      <w:pPr>
        <w:pStyle w:val="39"/>
        <w:spacing w:before="156" w:after="156"/>
      </w:pPr>
      <w:r>
        <w:rPr>
          <w:rFonts w:hint="eastAsia"/>
        </w:rPr>
        <w:t>（6）在工程建设的同时，对现有机房内的机柜安放进行优化，保证设备布置的合理性，使设备散热有效、平均，杜绝设备因环境因素大量消耗电能的情况。</w:t>
      </w:r>
    </w:p>
    <w:p>
      <w:pPr>
        <w:pStyle w:val="39"/>
        <w:spacing w:before="156" w:after="156"/>
      </w:pPr>
      <w:r>
        <w:rPr>
          <w:rFonts w:hint="eastAsia"/>
        </w:rPr>
        <w:t>（7）其它用能，拟选用节能灯具或更高效的</w:t>
      </w:r>
      <w:r>
        <w:t>UPS</w:t>
      </w:r>
      <w:r>
        <w:rPr>
          <w:rFonts w:hint="eastAsia"/>
        </w:rPr>
        <w:t>设备等节能手段。</w:t>
      </w:r>
    </w:p>
    <w:p>
      <w:pPr>
        <w:widowControl/>
        <w:snapToGrid w:val="0"/>
        <w:spacing w:before="240" w:after="240" w:line="360" w:lineRule="auto"/>
        <w:rPr>
          <w:rFonts w:ascii="仿宋" w:hAnsi="仿宋"/>
          <w:color w:val="FF0000"/>
          <w:kern w:val="0"/>
        </w:rPr>
      </w:pPr>
    </w:p>
    <w:p>
      <w:pPr>
        <w:widowControl/>
        <w:spacing w:before="240" w:after="240" w:line="360" w:lineRule="auto"/>
        <w:ind w:firstLine="480"/>
        <w:rPr>
          <w:rFonts w:ascii="仿宋" w:hAnsi="仿宋"/>
          <w:b/>
          <w:bCs/>
          <w:kern w:val="44"/>
        </w:rPr>
      </w:pPr>
      <w:r>
        <w:rPr>
          <w:rFonts w:ascii="仿宋" w:hAnsi="仿宋"/>
        </w:rPr>
        <w:br w:type="page"/>
      </w:r>
    </w:p>
    <w:p>
      <w:pPr>
        <w:pStyle w:val="2"/>
        <w:spacing w:before="312" w:after="468"/>
      </w:pPr>
      <w:bookmarkStart w:id="468" w:name="_Toc407098572"/>
      <w:bookmarkStart w:id="469" w:name="_Toc407110475"/>
      <w:bookmarkStart w:id="470" w:name="_Toc407110747"/>
      <w:bookmarkStart w:id="471" w:name="_Toc407110815"/>
      <w:bookmarkStart w:id="472" w:name="_Toc407119609"/>
      <w:r>
        <w:t>项目组织机构和人员培训</w:t>
      </w:r>
      <w:bookmarkEnd w:id="468"/>
      <w:bookmarkEnd w:id="469"/>
      <w:bookmarkEnd w:id="470"/>
      <w:bookmarkEnd w:id="471"/>
      <w:bookmarkEnd w:id="472"/>
    </w:p>
    <w:p>
      <w:pPr>
        <w:widowControl/>
        <w:snapToGrid w:val="0"/>
        <w:spacing w:before="240" w:after="240" w:line="360" w:lineRule="auto"/>
        <w:ind w:firstLine="480"/>
        <w:rPr>
          <w:del w:id="1745" w:author="y" w:date="2015-01-19T11:56:00Z"/>
          <w:rFonts w:ascii="仿宋" w:hAnsi="仿宋"/>
          <w:color w:val="FF0000"/>
          <w:kern w:val="0"/>
        </w:rPr>
      </w:pPr>
      <w:del w:id="1746" w:author="y" w:date="2015-01-19T11:56:00Z">
        <w:r>
          <w:rPr>
            <w:rFonts w:ascii="仿宋" w:hAnsi="仿宋"/>
            <w:color w:val="FF0000"/>
            <w:kern w:val="0"/>
          </w:rPr>
          <w:delText>1、领导和管理机构：描述和绘制项目建设单位的组织建设和管理体系，明确领导和各级职责，确保项目的有效实施。</w:delText>
        </w:r>
      </w:del>
    </w:p>
    <w:p>
      <w:pPr>
        <w:widowControl/>
        <w:snapToGrid w:val="0"/>
        <w:spacing w:before="240" w:after="240" w:line="360" w:lineRule="auto"/>
        <w:ind w:firstLine="480"/>
        <w:rPr>
          <w:del w:id="1747" w:author="y" w:date="2015-01-19T11:56:00Z"/>
          <w:rFonts w:ascii="仿宋" w:hAnsi="仿宋"/>
          <w:color w:val="FF0000"/>
          <w:kern w:val="0"/>
        </w:rPr>
      </w:pPr>
      <w:del w:id="1748" w:author="y" w:date="2015-01-19T11:56:00Z">
        <w:r>
          <w:rPr>
            <w:rFonts w:ascii="仿宋" w:hAnsi="仿宋"/>
            <w:color w:val="FF0000"/>
            <w:kern w:val="0"/>
          </w:rPr>
          <w:delText>2、项目实施机构：描述项目具体实施单位的机构设置和相关职责，明确项目实施和管理的分工和责任。</w:delText>
        </w:r>
      </w:del>
    </w:p>
    <w:p>
      <w:pPr>
        <w:widowControl/>
        <w:snapToGrid w:val="0"/>
        <w:spacing w:before="240" w:after="240" w:line="360" w:lineRule="auto"/>
        <w:ind w:firstLine="480"/>
        <w:rPr>
          <w:del w:id="1749" w:author="y" w:date="2015-01-19T11:56:00Z"/>
          <w:rFonts w:ascii="仿宋" w:hAnsi="仿宋"/>
          <w:color w:val="FF0000"/>
          <w:kern w:val="0"/>
        </w:rPr>
      </w:pPr>
      <w:del w:id="1750" w:author="y" w:date="2015-01-19T11:56:00Z">
        <w:r>
          <w:rPr>
            <w:rFonts w:ascii="仿宋" w:hAnsi="仿宋"/>
            <w:color w:val="FF0000"/>
            <w:kern w:val="0"/>
          </w:rPr>
          <w:delText>3、运行维护机构：提出项目建成后，系统运行维护的方式和相关</w:delText>
        </w:r>
      </w:del>
      <w:del w:id="1751" w:author="y" w:date="2015-01-19T11:56:00Z">
        <w:r>
          <w:rPr>
            <w:rFonts w:hint="eastAsia" w:ascii="仿宋" w:hAnsi="仿宋"/>
            <w:color w:val="FF0000"/>
            <w:kern w:val="0"/>
          </w:rPr>
          <w:delText>运维</w:delText>
        </w:r>
      </w:del>
      <w:del w:id="1752" w:author="y" w:date="2015-01-19T11:56:00Z">
        <w:r>
          <w:rPr>
            <w:rFonts w:ascii="仿宋" w:hAnsi="仿宋"/>
            <w:color w:val="FF0000"/>
            <w:kern w:val="0"/>
          </w:rPr>
          <w:delText>方案。</w:delText>
        </w:r>
      </w:del>
    </w:p>
    <w:p>
      <w:pPr>
        <w:widowControl/>
        <w:snapToGrid w:val="0"/>
        <w:spacing w:before="240" w:after="240" w:line="360" w:lineRule="auto"/>
        <w:ind w:firstLine="480"/>
        <w:rPr>
          <w:del w:id="1753" w:author="y" w:date="2015-01-19T11:56:00Z"/>
          <w:rFonts w:ascii="仿宋" w:hAnsi="仿宋"/>
          <w:color w:val="FF0000"/>
          <w:kern w:val="0"/>
        </w:rPr>
      </w:pPr>
      <w:del w:id="1754" w:author="y" w:date="2015-01-19T11:56:00Z">
        <w:r>
          <w:rPr>
            <w:rFonts w:ascii="仿宋" w:hAnsi="仿宋"/>
            <w:color w:val="FF0000"/>
            <w:kern w:val="0"/>
          </w:rPr>
          <w:delText>4、技术力量和人员配置：提出项目建设和运行维护的技术力量和人员配置。</w:delText>
        </w:r>
      </w:del>
    </w:p>
    <w:p>
      <w:pPr>
        <w:widowControl/>
        <w:snapToGrid w:val="0"/>
        <w:spacing w:before="240" w:after="240" w:line="360" w:lineRule="auto"/>
        <w:ind w:firstLine="480"/>
        <w:rPr>
          <w:del w:id="1755" w:author="y" w:date="2015-01-19T11:56:00Z"/>
          <w:rFonts w:ascii="仿宋" w:hAnsi="仿宋"/>
          <w:color w:val="FF0000"/>
          <w:kern w:val="0"/>
        </w:rPr>
      </w:pPr>
      <w:del w:id="1756" w:author="y" w:date="2015-01-19T11:56:00Z">
        <w:r>
          <w:rPr>
            <w:rFonts w:ascii="仿宋" w:hAnsi="仿宋"/>
            <w:color w:val="FF0000"/>
            <w:kern w:val="0"/>
          </w:rPr>
          <w:delText>5、人员培训方案：提出系统建设和应用的人员培训计划、培训方案和培训经费测算依据，包括管理人员、技术人员和系统应用人员。</w:delText>
        </w:r>
      </w:del>
    </w:p>
    <w:p>
      <w:pPr>
        <w:pStyle w:val="3"/>
        <w:spacing w:before="312" w:after="156"/>
        <w:rPr>
          <w:kern w:val="0"/>
        </w:rPr>
      </w:pPr>
      <w:r>
        <w:rPr>
          <w:rFonts w:hint="eastAsia"/>
          <w:kern w:val="0"/>
        </w:rPr>
        <w:t>项目领导及管理机构</w:t>
      </w:r>
    </w:p>
    <w:p>
      <w:pPr>
        <w:pStyle w:val="4"/>
        <w:jc w:val="both"/>
        <w:rPr>
          <w:color w:val="FF0000"/>
          <w:rPrChange w:id="1757" w:author="y" w:date="2015-01-19T11:59:00Z">
            <w:rPr/>
          </w:rPrChange>
        </w:rPr>
      </w:pPr>
      <w:bookmarkStart w:id="473" w:name="_Toc406753094"/>
      <w:bookmarkStart w:id="474" w:name="_Toc388701810"/>
      <w:r>
        <w:rPr>
          <w:rFonts w:hint="eastAsia"/>
          <w:color w:val="FF0000"/>
          <w:rPrChange w:id="1758" w:author="y" w:date="2015-01-19T11:59:00Z">
            <w:rPr>
              <w:rFonts w:hint="eastAsia"/>
            </w:rPr>
          </w:rPrChange>
        </w:rPr>
        <w:t>项目领导</w:t>
      </w:r>
      <w:bookmarkEnd w:id="473"/>
      <w:ins w:id="1759" w:author="y" w:date="2015-01-19T12:00:00Z">
        <w:r>
          <w:rPr>
            <w:rFonts w:hint="eastAsia"/>
            <w:color w:val="FF0000"/>
          </w:rPr>
          <w:t>（祁涛指导</w:t>
        </w:r>
      </w:ins>
      <w:ins w:id="1760" w:author="y" w:date="2015-01-19T12:00:00Z">
        <w:r>
          <w:rPr>
            <w:color w:val="FF0000"/>
          </w:rPr>
          <w:t>）</w:t>
        </w:r>
      </w:ins>
    </w:p>
    <w:p>
      <w:pPr>
        <w:pStyle w:val="39"/>
        <w:spacing w:before="156" w:after="156"/>
        <w:ind w:firstLine="508"/>
        <w:rPr>
          <w:kern w:val="0"/>
        </w:rPr>
      </w:pPr>
      <w:del w:id="1761" w:author="y" w:date="2015-01-19T11:58:00Z">
        <w:r>
          <w:rPr>
            <w:rFonts w:hint="eastAsia"/>
            <w:spacing w:val="7"/>
            <w:kern w:val="0"/>
          </w:rPr>
          <w:delText>按照黔府办发电〔2014〕95号文件要求，</w:delText>
        </w:r>
      </w:del>
      <w:r>
        <w:rPr>
          <w:rFonts w:hint="eastAsia"/>
          <w:spacing w:val="7"/>
          <w:kern w:val="0"/>
        </w:rPr>
        <w:t>本项目由</w:t>
      </w:r>
      <w:ins w:id="1762" w:author="y" w:date="2015-01-19T11:57:00Z">
        <w:r>
          <w:rPr>
            <w:rFonts w:hint="eastAsia"/>
            <w:spacing w:val="7"/>
            <w:kern w:val="0"/>
          </w:rPr>
          <w:t>贵州</w:t>
        </w:r>
      </w:ins>
      <w:r>
        <w:rPr>
          <w:rFonts w:hint="eastAsia"/>
          <w:spacing w:val="7"/>
          <w:kern w:val="0"/>
        </w:rPr>
        <w:t>省</w:t>
      </w:r>
      <w:ins w:id="1763" w:author="y" w:date="2015-01-19T11:57:00Z">
        <w:r>
          <w:rPr>
            <w:rFonts w:hint="eastAsia"/>
            <w:spacing w:val="7"/>
            <w:kern w:val="0"/>
          </w:rPr>
          <w:t>人民</w:t>
        </w:r>
      </w:ins>
      <w:r>
        <w:rPr>
          <w:rFonts w:hint="eastAsia"/>
          <w:spacing w:val="7"/>
          <w:kern w:val="0"/>
        </w:rPr>
        <w:t>政府办公厅负责统筹推进省电子政务网建设</w:t>
      </w:r>
      <w:del w:id="1764" w:author="y" w:date="2015-01-19T11:58:00Z">
        <w:r>
          <w:rPr>
            <w:rFonts w:hint="eastAsia"/>
            <w:spacing w:val="7"/>
            <w:kern w:val="0"/>
          </w:rPr>
          <w:delText>试点</w:delText>
        </w:r>
      </w:del>
      <w:r>
        <w:rPr>
          <w:rFonts w:hint="eastAsia"/>
          <w:spacing w:val="7"/>
          <w:kern w:val="0"/>
        </w:rPr>
        <w:t>，</w:t>
      </w:r>
      <w:del w:id="1765" w:author="y" w:date="2015-01-19T11:59:00Z">
        <w:r>
          <w:rPr>
            <w:rFonts w:hint="eastAsia"/>
            <w:spacing w:val="7"/>
            <w:kern w:val="0"/>
          </w:rPr>
          <w:delText>省大数</w:delText>
        </w:r>
      </w:del>
      <w:del w:id="1766" w:author="y" w:date="2015-01-19T11:59:00Z">
        <w:r>
          <w:rPr>
            <w:rFonts w:hint="eastAsia"/>
            <w:kern w:val="0"/>
          </w:rPr>
          <w:delText>据产业办公室（省经济和信息化委）、</w:delText>
        </w:r>
      </w:del>
      <w:r>
        <w:rPr>
          <w:rFonts w:hint="eastAsia"/>
          <w:kern w:val="0"/>
        </w:rPr>
        <w:t>省信息中心、</w:t>
      </w:r>
      <w:del w:id="1767" w:author="y" w:date="2015-01-19T11:59:00Z">
        <w:r>
          <w:rPr>
            <w:rFonts w:hint="eastAsia"/>
            <w:kern w:val="0"/>
          </w:rPr>
          <w:delText>北京致远协创软件有限公司</w:delText>
        </w:r>
      </w:del>
      <w:del w:id="1768" w:author="y" w:date="2015-01-19T11:59:00Z">
        <w:r>
          <w:rPr>
            <w:rFonts w:hint="eastAsia"/>
            <w:spacing w:val="4"/>
            <w:kern w:val="0"/>
          </w:rPr>
          <w:delText>、阿里云计算公司、</w:delText>
        </w:r>
      </w:del>
      <w:r>
        <w:rPr>
          <w:rFonts w:hint="eastAsia"/>
          <w:spacing w:val="4"/>
          <w:kern w:val="0"/>
        </w:rPr>
        <w:t>各</w:t>
      </w:r>
      <w:del w:id="1769" w:author="y" w:date="2015-01-19T11:59:00Z">
        <w:r>
          <w:rPr>
            <w:rFonts w:hint="eastAsia"/>
            <w:spacing w:val="4"/>
            <w:kern w:val="0"/>
          </w:rPr>
          <w:delText>试点</w:delText>
        </w:r>
      </w:del>
      <w:r>
        <w:rPr>
          <w:rFonts w:hint="eastAsia"/>
          <w:spacing w:val="4"/>
          <w:kern w:val="0"/>
        </w:rPr>
        <w:t>单位参与。</w:t>
      </w:r>
      <w:del w:id="1770" w:author="y" w:date="2015-01-19T11:59:00Z">
        <w:r>
          <w:rPr>
            <w:rFonts w:hint="eastAsia"/>
            <w:spacing w:val="4"/>
            <w:kern w:val="0"/>
          </w:rPr>
          <w:delText>各试点单位由分管负责人负责，指定专人具体负责，按照目标任务和进度安排</w:delText>
        </w:r>
      </w:del>
      <w:del w:id="1771" w:author="y" w:date="2015-01-19T11:59:00Z">
        <w:r>
          <w:rPr>
            <w:rFonts w:hint="eastAsia"/>
            <w:kern w:val="0"/>
          </w:rPr>
          <w:delText>做好各项工作。</w:delText>
        </w:r>
      </w:del>
    </w:p>
    <w:p>
      <w:pPr>
        <w:pStyle w:val="4"/>
        <w:jc w:val="both"/>
      </w:pPr>
      <w:bookmarkStart w:id="475" w:name="_Toc406753095"/>
      <w:r>
        <w:rPr>
          <w:rFonts w:hint="eastAsia"/>
        </w:rPr>
        <w:t>项目</w:t>
      </w:r>
      <w:bookmarkEnd w:id="474"/>
      <w:r>
        <w:rPr>
          <w:rFonts w:hint="eastAsia"/>
        </w:rPr>
        <w:t>管理机构</w:t>
      </w:r>
      <w:bookmarkEnd w:id="475"/>
    </w:p>
    <w:p>
      <w:pPr>
        <w:pStyle w:val="39"/>
        <w:spacing w:before="156" w:after="156"/>
      </w:pPr>
      <w:r>
        <w:rPr>
          <w:rFonts w:hint="eastAsia"/>
        </w:rPr>
        <w:t>根据项目需要组建项目组，项目组由建设方和承建方指定相关人员共同组成，通过项目组加强项目全面管控，保证系统成功上线运转。</w:t>
      </w:r>
    </w:p>
    <w:p>
      <w:pPr>
        <w:pStyle w:val="39"/>
        <w:spacing w:before="156" w:after="156"/>
        <w:rPr>
          <w:del w:id="1772" w:author="y" w:date="2015-01-19T12:00:00Z"/>
        </w:rPr>
      </w:pPr>
      <w:r>
        <w:rPr>
          <w:rFonts w:hint="eastAsia"/>
        </w:rPr>
        <w:t>具体来讲，建设方项目组的主要职责是统一管理、指导、监督、协调、配合、日常运维，承建方的主要职责是调研、设计、开发、实施、运维和服务。</w:t>
      </w:r>
    </w:p>
    <w:p>
      <w:pPr>
        <w:pStyle w:val="39"/>
        <w:spacing w:before="156" w:after="156"/>
        <w:rPr>
          <w:del w:id="1773" w:author="y" w:date="2015-01-19T12:00:00Z"/>
        </w:rPr>
      </w:pPr>
      <w:del w:id="1774" w:author="y" w:date="2015-01-19T12:00:00Z">
        <w:r>
          <w:rPr/>
          <w:delText>试点工作组：</w:delText>
        </w:r>
      </w:del>
    </w:p>
    <w:p>
      <w:pPr>
        <w:pStyle w:val="39"/>
        <w:spacing w:before="156" w:after="156"/>
        <w:ind w:firstLine="480"/>
        <w:jc w:val="center"/>
        <w:pPrChange w:id="1775" w:author="y" w:date="2015-01-19T12:00:00Z">
          <w:pPr>
            <w:pStyle w:val="39"/>
            <w:ind w:firstLine="0"/>
            <w:jc w:val="center"/>
          </w:pPr>
        </w:pPrChange>
      </w:pPr>
      <w:del w:id="1776" w:author="y" w:date="2015-01-19T12:00:00Z">
        <w:r>
          <w:rPr/>
          <w:pict>
            <v:shape id="图片 1" o:spid="_x0000_s1080" type="#_x0000_t75" style="height:201pt;width:333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del>
    </w:p>
    <w:p>
      <w:pPr>
        <w:pStyle w:val="39"/>
        <w:spacing w:before="156" w:after="156"/>
        <w:ind w:firstLine="0"/>
        <w:jc w:val="center"/>
      </w:pPr>
    </w:p>
    <w:p>
      <w:pPr>
        <w:pStyle w:val="3"/>
        <w:spacing w:before="312" w:after="156"/>
        <w:rPr>
          <w:color w:val="FF0000"/>
          <w:rPrChange w:id="1778" w:author="y" w:date="2015-01-19T16:42:00Z">
            <w:rPr/>
          </w:rPrChange>
        </w:rPr>
      </w:pPr>
      <w:r>
        <w:rPr>
          <w:rFonts w:hint="eastAsia"/>
          <w:color w:val="FF0000"/>
          <w:rPrChange w:id="1779" w:author="y" w:date="2015-01-19T16:42:00Z">
            <w:rPr>
              <w:rFonts w:hint="eastAsia"/>
            </w:rPr>
          </w:rPrChange>
        </w:rPr>
        <w:t>项目实施机构</w:t>
      </w:r>
    </w:p>
    <w:p>
      <w:pPr>
        <w:pStyle w:val="4"/>
        <w:jc w:val="both"/>
      </w:pPr>
      <w:bookmarkStart w:id="476" w:name="_Toc406753097"/>
      <w:r>
        <w:rPr>
          <w:rFonts w:hint="eastAsia"/>
        </w:rPr>
        <w:t>项目实施机构</w:t>
      </w:r>
      <w:bookmarkEnd w:id="476"/>
      <w:r>
        <w:rPr>
          <w:rFonts w:hint="eastAsia"/>
        </w:rPr>
        <w:t>及职责</w:t>
      </w:r>
    </w:p>
    <w:p>
      <w:pPr>
        <w:pStyle w:val="45"/>
        <w:jc w:val="both"/>
      </w:pPr>
      <w:bookmarkStart w:id="477" w:name="_Toc359226009"/>
      <w:bookmarkStart w:id="478" w:name="_Toc360141615"/>
      <w:bookmarkStart w:id="479" w:name="_Toc394920158"/>
      <w:r>
        <w:rPr>
          <w:rFonts w:hint="eastAsia"/>
        </w:rPr>
        <w:t>客户方项目推进组</w:t>
      </w:r>
      <w:bookmarkEnd w:id="477"/>
      <w:bookmarkEnd w:id="478"/>
      <w:bookmarkEnd w:id="479"/>
    </w:p>
    <w:p>
      <w:pPr>
        <w:pStyle w:val="39"/>
        <w:spacing w:before="156" w:after="156"/>
        <w:ind w:firstLine="482"/>
      </w:pPr>
      <w:r>
        <w:rPr>
          <w:rFonts w:hint="eastAsia"/>
          <w:b/>
        </w:rPr>
        <w:t>领导小组</w:t>
      </w:r>
      <w:r>
        <w:rPr>
          <w:rFonts w:hint="eastAsia"/>
        </w:rPr>
        <w:t>：由贵州省政府、省政府办公厅和省信息中心相关领导组成的项目领导小组，领导小组组长建议由贵州省政府相关领导担任。</w:t>
      </w:r>
    </w:p>
    <w:p>
      <w:pPr>
        <w:pStyle w:val="39"/>
        <w:spacing w:before="156" w:after="156"/>
        <w:ind w:firstLine="482"/>
      </w:pPr>
      <w:r>
        <w:rPr>
          <w:rFonts w:hint="eastAsia"/>
          <w:b/>
        </w:rPr>
        <w:t>项目组组长</w:t>
      </w:r>
      <w:r>
        <w:rPr>
          <w:rFonts w:hint="eastAsia"/>
        </w:rPr>
        <w:t>：指派一名专职项目组组长参加到项目组中，代表用户方实际负责实施工作协调，作为实施方和贵州省政府之间的联系渠道，解决有关业务部门等方面的问题。被指派到项目中参与的系统实施和调研工作人员必须成为项目组的一部分。</w:t>
      </w:r>
    </w:p>
    <w:p>
      <w:pPr>
        <w:pStyle w:val="39"/>
        <w:spacing w:before="156" w:after="156"/>
        <w:ind w:firstLine="482"/>
      </w:pPr>
      <w:r>
        <w:rPr>
          <w:rFonts w:hint="eastAsia"/>
          <w:b/>
        </w:rPr>
        <w:t>项目实施小组</w:t>
      </w:r>
      <w:r>
        <w:rPr>
          <w:rFonts w:hint="eastAsia"/>
        </w:rPr>
        <w:t>：为了更好的使贵州省</w:t>
      </w:r>
      <w:del w:id="1780" w:author="y" w:date="2015-01-19T17:57:00Z">
        <w:r>
          <w:rPr>
            <w:rFonts w:hint="eastAsia"/>
          </w:rPr>
          <w:delText>多级政务协同办公平台</w:delText>
        </w:r>
      </w:del>
      <w:ins w:id="1781" w:author="y" w:date="2015-01-19T17:57:00Z">
        <w:r>
          <w:rPr>
            <w:rFonts w:hint="eastAsia"/>
          </w:rPr>
          <w:t>电子</w:t>
        </w:r>
      </w:ins>
      <w:ins w:id="1782" w:author="y" w:date="2015-01-19T17:57:00Z">
        <w:r>
          <w:rPr/>
          <w:t>政务网</w:t>
        </w:r>
      </w:ins>
      <w:r>
        <w:rPr>
          <w:rFonts w:hint="eastAsia"/>
        </w:rPr>
        <w:t>项目的实施项目的执行，要求由相关信息化管理人员，组成项目实施小组，在项目经理的领导和管理下，与实施方项目组一起实施综合办公系统项目。</w:t>
      </w:r>
    </w:p>
    <w:p>
      <w:pPr>
        <w:pStyle w:val="39"/>
        <w:spacing w:before="156" w:after="156"/>
      </w:pPr>
      <w:r>
        <w:rPr>
          <w:rFonts w:hint="eastAsia"/>
        </w:rPr>
        <w:t>项目实施小组IT人员主要职责：</w:t>
      </w:r>
    </w:p>
    <w:p>
      <w:pPr>
        <w:pStyle w:val="39"/>
        <w:spacing w:before="156" w:after="156"/>
      </w:pPr>
      <w:r>
        <w:rPr>
          <w:rFonts w:hint="eastAsia"/>
        </w:rPr>
        <w:t>根据IT顾问的要求提供详细的IT需求和信息</w:t>
      </w:r>
    </w:p>
    <w:p>
      <w:pPr>
        <w:pStyle w:val="39"/>
        <w:spacing w:before="156" w:after="156"/>
      </w:pPr>
      <w:r>
        <w:rPr>
          <w:rFonts w:hint="eastAsia"/>
        </w:rPr>
        <w:t>参与系统软件IT配置工作</w:t>
      </w:r>
    </w:p>
    <w:p>
      <w:pPr>
        <w:pStyle w:val="45"/>
        <w:jc w:val="both"/>
        <w:rPr>
          <w:color w:val="FF0000"/>
          <w:rPrChange w:id="1783" w:author="y" w:date="2015-01-19T12:54:00Z">
            <w:rPr/>
          </w:rPrChange>
        </w:rPr>
      </w:pPr>
      <w:bookmarkStart w:id="480" w:name="_Toc359226011"/>
      <w:bookmarkStart w:id="481" w:name="_Toc360141616"/>
      <w:bookmarkStart w:id="482" w:name="_Toc394920159"/>
      <w:r>
        <w:rPr>
          <w:rFonts w:hint="eastAsia"/>
          <w:color w:val="FF0000"/>
          <w:rPrChange w:id="1784" w:author="y" w:date="2015-01-19T12:54:00Z">
            <w:rPr>
              <w:rFonts w:hint="eastAsia"/>
            </w:rPr>
          </w:rPrChange>
        </w:rPr>
        <w:t>实施方项目组</w:t>
      </w:r>
      <w:bookmarkEnd w:id="480"/>
      <w:bookmarkEnd w:id="481"/>
      <w:bookmarkEnd w:id="482"/>
    </w:p>
    <w:p>
      <w:pPr>
        <w:pStyle w:val="39"/>
        <w:spacing w:before="156" w:after="156"/>
      </w:pPr>
      <w:r>
        <w:rPr>
          <w:rFonts w:hint="eastAsia"/>
        </w:rPr>
        <w:t>为保障贵州省</w:t>
      </w:r>
      <w:del w:id="1785" w:author="y" w:date="2015-01-19T17:57:00Z">
        <w:r>
          <w:rPr>
            <w:rFonts w:hint="eastAsia"/>
          </w:rPr>
          <w:delText>多级政务协同办公平台</w:delText>
        </w:r>
      </w:del>
      <w:ins w:id="1786" w:author="y" w:date="2015-01-19T17:57:00Z">
        <w:r>
          <w:rPr>
            <w:rFonts w:hint="eastAsia"/>
          </w:rPr>
          <w:t>电子政务网</w:t>
        </w:r>
      </w:ins>
      <w:r>
        <w:rPr>
          <w:rFonts w:hint="eastAsia"/>
        </w:rPr>
        <w:t>项目顺利实施，致远软件拟定项目组成员安排如下：</w:t>
      </w:r>
    </w:p>
    <w:p>
      <w:pPr>
        <w:pStyle w:val="39"/>
        <w:spacing w:before="156" w:after="156"/>
      </w:pPr>
      <w:r>
        <w:rPr>
          <w:rFonts w:hint="eastAsia"/>
        </w:rPr>
        <w:t>项目总监主要职责：</w:t>
      </w:r>
    </w:p>
    <w:p>
      <w:pPr>
        <w:pStyle w:val="39"/>
        <w:spacing w:before="156" w:after="156"/>
      </w:pPr>
      <w:r>
        <w:rPr>
          <w:rFonts w:hint="eastAsia"/>
        </w:rPr>
        <w:t>对项目工作小组提供承诺、支持、指导；</w:t>
      </w:r>
    </w:p>
    <w:p>
      <w:pPr>
        <w:pStyle w:val="39"/>
        <w:spacing w:before="156" w:after="156"/>
      </w:pPr>
      <w:r>
        <w:rPr>
          <w:rFonts w:hint="eastAsia"/>
        </w:rPr>
        <w:t>负责实施项目形成的管理制度、规程的审批。</w:t>
      </w:r>
    </w:p>
    <w:p>
      <w:pPr>
        <w:pStyle w:val="39"/>
        <w:spacing w:before="156" w:after="156"/>
      </w:pPr>
      <w:r>
        <w:rPr>
          <w:rFonts w:hint="eastAsia"/>
        </w:rPr>
        <w:t>决定对项目组成员及相关责任人的奖惩。</w:t>
      </w:r>
    </w:p>
    <w:p>
      <w:pPr>
        <w:pStyle w:val="39"/>
        <w:spacing w:before="156" w:after="156"/>
      </w:pPr>
      <w:r>
        <w:rPr>
          <w:rFonts w:hint="eastAsia"/>
        </w:rPr>
        <w:t>解决项目工作小组无法解决的重大问题（或扩大化问题）；</w:t>
      </w:r>
    </w:p>
    <w:p>
      <w:pPr>
        <w:pStyle w:val="39"/>
        <w:spacing w:before="156" w:after="156"/>
      </w:pPr>
      <w:r>
        <w:rPr>
          <w:rFonts w:hint="eastAsia"/>
        </w:rPr>
        <w:t>按照项目实施的成果组织实施项目的进行和新的业务流程规划；</w:t>
      </w:r>
    </w:p>
    <w:p>
      <w:pPr>
        <w:pStyle w:val="39"/>
        <w:spacing w:before="156" w:after="156"/>
      </w:pPr>
      <w:r>
        <w:rPr>
          <w:rFonts w:hint="eastAsia"/>
        </w:rPr>
        <w:t>决定综合办公系统项目整体策略，把握总体方向；</w:t>
      </w:r>
    </w:p>
    <w:p>
      <w:pPr>
        <w:pStyle w:val="39"/>
        <w:spacing w:before="156" w:after="156"/>
      </w:pPr>
      <w:r>
        <w:rPr>
          <w:rFonts w:hint="eastAsia"/>
        </w:rPr>
        <w:t>审定项目各项方案和项目实施目标。</w:t>
      </w:r>
    </w:p>
    <w:p>
      <w:pPr>
        <w:pStyle w:val="39"/>
        <w:spacing w:before="156" w:after="156"/>
      </w:pPr>
      <w:r>
        <w:rPr>
          <w:rFonts w:hint="eastAsia"/>
        </w:rPr>
        <w:t>检查考核项目组织实施工作。审批和保证项目投资落实，确保项目实施按计划进行。</w:t>
      </w:r>
    </w:p>
    <w:p>
      <w:pPr>
        <w:pStyle w:val="39"/>
        <w:spacing w:before="156" w:after="156"/>
      </w:pPr>
      <w:r>
        <w:rPr>
          <w:rFonts w:hint="eastAsia"/>
        </w:rPr>
        <w:t>督促各部门与项目组、项目组与技术支持单位的工作协调。</w:t>
      </w:r>
    </w:p>
    <w:p>
      <w:pPr>
        <w:pStyle w:val="39"/>
        <w:spacing w:before="156" w:after="156"/>
      </w:pPr>
      <w:r>
        <w:rPr>
          <w:rFonts w:hint="eastAsia"/>
        </w:rPr>
        <w:t>在每个重要阶段关键点，负责项目组验收和监督系统切换运行。组织项目阶段实施鉴定。听取实施小组的工作汇报，提出指导性意见，解决重大问题，并决定下一阶段工作重点和行动计划；</w:t>
      </w:r>
    </w:p>
    <w:p>
      <w:pPr>
        <w:pStyle w:val="39"/>
        <w:spacing w:before="156" w:after="156"/>
      </w:pPr>
      <w:r>
        <w:rPr>
          <w:rFonts w:hint="eastAsia"/>
        </w:rPr>
        <w:t>对项目经理和实施小组给予适当的授权；</w:t>
      </w:r>
    </w:p>
    <w:p>
      <w:pPr>
        <w:pStyle w:val="39"/>
        <w:spacing w:before="156" w:after="156"/>
      </w:pPr>
      <w:r>
        <w:rPr>
          <w:rFonts w:hint="eastAsia"/>
        </w:rPr>
        <w:t>签收项目实施中交付的各种交付件资料。</w:t>
      </w:r>
    </w:p>
    <w:p>
      <w:pPr>
        <w:pStyle w:val="39"/>
        <w:spacing w:before="156" w:after="156"/>
      </w:pPr>
      <w:r>
        <w:rPr>
          <w:rFonts w:hint="eastAsia"/>
        </w:rPr>
        <w:t>项目经理主要职责：</w:t>
      </w:r>
    </w:p>
    <w:p>
      <w:pPr>
        <w:pStyle w:val="39"/>
        <w:spacing w:before="156" w:after="156"/>
      </w:pPr>
      <w:r>
        <w:rPr>
          <w:rFonts w:hint="eastAsia"/>
        </w:rPr>
        <w:t>做好项目管理工作，控制项目目标与范围，控制项目风险，控制客户期望值，保证项目质量和进度。</w:t>
      </w:r>
    </w:p>
    <w:p>
      <w:pPr>
        <w:pStyle w:val="39"/>
        <w:spacing w:before="156" w:after="156"/>
      </w:pPr>
      <w:r>
        <w:rPr>
          <w:rFonts w:hint="eastAsia"/>
        </w:rPr>
        <w:t>监督完成对实施项目的前期调研、需求确认；</w:t>
      </w:r>
    </w:p>
    <w:p>
      <w:pPr>
        <w:pStyle w:val="39"/>
        <w:spacing w:before="156" w:after="156"/>
      </w:pPr>
      <w:r>
        <w:rPr>
          <w:rFonts w:hint="eastAsia"/>
        </w:rPr>
        <w:t>组织项目小组成员制定项目实施方案、项目实施目标、项目实施总体计划。</w:t>
      </w:r>
    </w:p>
    <w:p>
      <w:pPr>
        <w:pStyle w:val="39"/>
        <w:spacing w:before="156" w:after="156"/>
      </w:pPr>
      <w:r>
        <w:rPr>
          <w:rFonts w:hint="eastAsia"/>
        </w:rPr>
        <w:t>负责审核项目实施工作的具体安排，确保项目实施按计划保质保量完成，督促、协调和安排项目组成工作人员作以及与贵州省政府项目经理的日常沟通、工作任务安排与协调。</w:t>
      </w:r>
    </w:p>
    <w:p>
      <w:pPr>
        <w:pStyle w:val="39"/>
        <w:spacing w:before="156" w:after="156"/>
      </w:pPr>
      <w:r>
        <w:rPr>
          <w:rFonts w:hint="eastAsia"/>
        </w:rPr>
        <w:t>负责编制项目实施工作任务书，并与贵州省政府项目经理进行确认；</w:t>
      </w:r>
    </w:p>
    <w:p>
      <w:pPr>
        <w:pStyle w:val="39"/>
        <w:spacing w:before="156" w:after="156"/>
      </w:pPr>
      <w:r>
        <w:rPr>
          <w:rFonts w:hint="eastAsia"/>
        </w:rPr>
        <w:t>负责项目阶段成果确认和整个项目的验收工作，提供项目实施总结及验收报告，并获得用户签字。并与贵州省政府项目经理进行确认，向实施部提出项目评估申请，完成项目移交工作；</w:t>
      </w:r>
    </w:p>
    <w:p>
      <w:pPr>
        <w:pStyle w:val="39"/>
        <w:spacing w:before="156" w:after="156"/>
      </w:pPr>
      <w:r>
        <w:rPr>
          <w:rFonts w:hint="eastAsia"/>
        </w:rPr>
        <w:t>协助客户方项目经理开展工作；</w:t>
      </w:r>
    </w:p>
    <w:p>
      <w:pPr>
        <w:pStyle w:val="39"/>
        <w:spacing w:before="156" w:after="156"/>
      </w:pPr>
      <w:r>
        <w:rPr>
          <w:rFonts w:hint="eastAsia"/>
        </w:rPr>
        <w:t>组织讨论、编写《项目实施方案》，决定项目实施方案和方法；</w:t>
      </w:r>
    </w:p>
    <w:p>
      <w:pPr>
        <w:pStyle w:val="39"/>
        <w:spacing w:before="156" w:after="156"/>
      </w:pPr>
      <w:r>
        <w:rPr>
          <w:rFonts w:hint="eastAsia"/>
        </w:rPr>
        <w:t>组织制定培训计划；</w:t>
      </w:r>
    </w:p>
    <w:p>
      <w:pPr>
        <w:pStyle w:val="39"/>
        <w:spacing w:before="156" w:after="156"/>
      </w:pPr>
      <w:r>
        <w:rPr>
          <w:rFonts w:hint="eastAsia"/>
        </w:rPr>
        <w:t>决定项目组人员分工和具体工作安排；</w:t>
      </w:r>
    </w:p>
    <w:p>
      <w:pPr>
        <w:pStyle w:val="39"/>
        <w:spacing w:before="156" w:after="156"/>
      </w:pPr>
      <w:r>
        <w:rPr>
          <w:rFonts w:hint="eastAsia"/>
        </w:rPr>
        <w:t>组织客户方编制客户化手册。</w:t>
      </w:r>
    </w:p>
    <w:p>
      <w:pPr>
        <w:pStyle w:val="39"/>
        <w:spacing w:before="156" w:after="156"/>
      </w:pPr>
      <w:r>
        <w:rPr>
          <w:rFonts w:hint="eastAsia"/>
        </w:rPr>
        <w:t>实施工程师主要职责：</w:t>
      </w:r>
    </w:p>
    <w:p>
      <w:pPr>
        <w:pStyle w:val="39"/>
        <w:spacing w:before="156" w:after="156"/>
      </w:pPr>
      <w:r>
        <w:rPr>
          <w:rFonts w:hint="eastAsia"/>
        </w:rPr>
        <w:t>负责本项目数据库和系统和安装、调试。</w:t>
      </w:r>
    </w:p>
    <w:p>
      <w:pPr>
        <w:pStyle w:val="39"/>
        <w:spacing w:before="156" w:after="156"/>
      </w:pPr>
      <w:r>
        <w:rPr>
          <w:rFonts w:hint="eastAsia"/>
        </w:rPr>
        <w:t>与技术支持人员合作，配合解决贵州省政府网络和软硬件平台故障引起的系统问题。</w:t>
      </w:r>
    </w:p>
    <w:p>
      <w:pPr>
        <w:pStyle w:val="39"/>
        <w:spacing w:before="156" w:after="156"/>
      </w:pPr>
      <w:r>
        <w:rPr>
          <w:rFonts w:hint="eastAsia"/>
        </w:rPr>
        <w:t>负责系统技术层面的培训工作，如：安装、系统维护等培训。</w:t>
      </w:r>
    </w:p>
    <w:p>
      <w:pPr>
        <w:pStyle w:val="39"/>
        <w:spacing w:before="156" w:after="156"/>
      </w:pPr>
      <w:r>
        <w:rPr>
          <w:rFonts w:hint="eastAsia"/>
        </w:rPr>
        <w:t>按计划完成各项实施任务并提交相关报告。</w:t>
      </w:r>
    </w:p>
    <w:p>
      <w:pPr>
        <w:pStyle w:val="39"/>
        <w:spacing w:before="156" w:after="156"/>
      </w:pPr>
      <w:r>
        <w:rPr>
          <w:rFonts w:hint="eastAsia"/>
        </w:rPr>
        <w:t>支持顾问职责</w:t>
      </w:r>
      <w:r>
        <w:t>:</w:t>
      </w:r>
    </w:p>
    <w:p>
      <w:pPr>
        <w:pStyle w:val="39"/>
        <w:spacing w:before="156" w:after="156"/>
      </w:pPr>
      <w:r>
        <w:rPr>
          <w:rFonts w:hint="eastAsia"/>
        </w:rPr>
        <w:t>负责项目部署方案确定、为系统稳定运行提供技术保障；</w:t>
      </w:r>
    </w:p>
    <w:p>
      <w:pPr>
        <w:pStyle w:val="39"/>
        <w:spacing w:before="156" w:after="156"/>
      </w:pPr>
      <w:r>
        <w:rPr>
          <w:rFonts w:hint="eastAsia"/>
        </w:rPr>
        <w:t>二次开发需求及方案确定、协调及组织开发人员实现客户需求；</w:t>
      </w:r>
    </w:p>
    <w:p>
      <w:pPr>
        <w:pStyle w:val="39"/>
        <w:spacing w:before="156" w:after="156"/>
      </w:pPr>
      <w:r>
        <w:rPr>
          <w:rFonts w:hint="eastAsia"/>
        </w:rPr>
        <w:t>为项目维护提供支持，在项目组工作繁忙或需要时，随时增援项目组工作；</w:t>
      </w:r>
    </w:p>
    <w:p/>
    <w:p>
      <w:pPr>
        <w:pStyle w:val="3"/>
        <w:spacing w:before="312" w:after="156"/>
        <w:rPr>
          <w:color w:val="FF0000"/>
          <w:rPrChange w:id="1787" w:author="y" w:date="2015-01-19T12:54:00Z">
            <w:rPr/>
          </w:rPrChange>
        </w:rPr>
      </w:pPr>
      <w:bookmarkStart w:id="483" w:name="_Toc388701811"/>
      <w:r>
        <w:rPr>
          <w:rFonts w:hint="eastAsia"/>
          <w:color w:val="FF0000"/>
          <w:rPrChange w:id="1788" w:author="y" w:date="2015-01-19T12:54:00Z">
            <w:rPr>
              <w:rFonts w:hint="eastAsia"/>
            </w:rPr>
          </w:rPrChange>
        </w:rPr>
        <w:t>项目运行维护机构</w:t>
      </w:r>
    </w:p>
    <w:bookmarkEnd w:id="483"/>
    <w:p>
      <w:pPr>
        <w:pStyle w:val="39"/>
        <w:spacing w:before="156" w:after="156"/>
      </w:pPr>
      <w:r>
        <w:rPr>
          <w:rFonts w:hint="eastAsia"/>
        </w:rPr>
        <w:t>平台运行维护机构由运维管理部门、部门维护人员和承建方运维团队组成。</w:t>
      </w:r>
    </w:p>
    <w:p>
      <w:pPr>
        <w:pStyle w:val="39"/>
        <w:spacing w:before="156" w:after="156"/>
        <w:rPr>
          <w:color w:val="000000"/>
          <w:rPrChange w:id="1789" w:author="y" w:date="2015-01-19T16:44:00Z">
            <w:rPr/>
          </w:rPrChange>
        </w:rPr>
      </w:pPr>
      <w:r>
        <w:rPr>
          <w:rFonts w:hint="eastAsia"/>
          <w:color w:val="000000"/>
          <w:rPrChange w:id="1790" w:author="y" w:date="2015-01-19T16:44:00Z">
            <w:rPr>
              <w:rFonts w:hint="eastAsia"/>
              <w:color w:val="FF0000"/>
            </w:rPr>
          </w:rPrChange>
        </w:rPr>
        <w:t>项目运维管理主要由贵州省</w:t>
      </w:r>
      <w:ins w:id="1791" w:author="y" w:date="2015-01-19T16:44:00Z">
        <w:r>
          <w:rPr>
            <w:rFonts w:hint="eastAsia"/>
            <w:color w:val="000000"/>
            <w:rPrChange w:id="1792" w:author="y" w:date="2015-01-19T16:44:00Z">
              <w:rPr>
                <w:rFonts w:hint="eastAsia"/>
                <w:color w:val="FF0000"/>
              </w:rPr>
            </w:rPrChange>
          </w:rPr>
          <w:t>人民</w:t>
        </w:r>
      </w:ins>
      <w:ins w:id="1793" w:author="y" w:date="2015-01-19T16:44:00Z">
        <w:r>
          <w:rPr>
            <w:color w:val="000000"/>
            <w:rPrChange w:id="1794" w:author="y" w:date="2015-01-19T16:44:00Z">
              <w:rPr>
                <w:color w:val="FF0000"/>
              </w:rPr>
            </w:rPrChange>
          </w:rPr>
          <w:t>政府</w:t>
        </w:r>
      </w:ins>
      <w:ins w:id="1795" w:author="y" w:date="2015-01-19T16:44:00Z">
        <w:r>
          <w:rPr>
            <w:rFonts w:hint="eastAsia"/>
            <w:color w:val="000000"/>
            <w:rPrChange w:id="1796" w:author="y" w:date="2015-01-19T16:44:00Z">
              <w:rPr>
                <w:rFonts w:hint="eastAsia"/>
                <w:color w:val="FF0000"/>
              </w:rPr>
            </w:rPrChange>
          </w:rPr>
          <w:t>办公厅</w:t>
        </w:r>
      </w:ins>
      <w:ins w:id="1797" w:author="y" w:date="2015-01-19T16:44:00Z">
        <w:r>
          <w:rPr>
            <w:rFonts w:hint="eastAsia"/>
            <w:color w:val="000000"/>
            <w:rPrChange w:id="1798" w:author="y" w:date="2015-01-19T16:44:00Z">
              <w:rPr>
                <w:rFonts w:hint="eastAsia"/>
                <w:color w:val="FF0000"/>
              </w:rPr>
            </w:rPrChange>
          </w:rPr>
          <w:t>电子</w:t>
        </w:r>
      </w:ins>
      <w:ins w:id="1799" w:author="y" w:date="2015-01-19T16:44:00Z">
        <w:r>
          <w:rPr>
            <w:color w:val="000000"/>
            <w:rPrChange w:id="1800" w:author="y" w:date="2015-01-19T16:44:00Z">
              <w:rPr>
                <w:color w:val="FF0000"/>
              </w:rPr>
            </w:rPrChange>
          </w:rPr>
          <w:t>政务处</w:t>
        </w:r>
      </w:ins>
      <w:del w:id="1801" w:author="y" w:date="2015-01-19T16:44:00Z">
        <w:r>
          <w:rPr>
            <w:rFonts w:hint="eastAsia"/>
            <w:color w:val="000000"/>
            <w:u w:val="single"/>
            <w:rPrChange w:id="1802" w:author="y" w:date="2015-01-19T16:44:00Z">
              <w:rPr>
                <w:rFonts w:hint="eastAsia"/>
                <w:color w:val="FF0000"/>
                <w:u w:val="single"/>
              </w:rPr>
            </w:rPrChange>
          </w:rPr>
          <w:delText xml:space="preserve">              </w:delText>
        </w:r>
      </w:del>
      <w:r>
        <w:rPr>
          <w:rFonts w:hint="eastAsia"/>
          <w:color w:val="000000"/>
          <w:rPrChange w:id="1803" w:author="y" w:date="2015-01-19T16:44:00Z">
            <w:rPr>
              <w:rFonts w:hint="eastAsia"/>
              <w:color w:val="FF0000"/>
            </w:rPr>
          </w:rPrChange>
        </w:rPr>
        <w:t>承担，工作包括建立健全系统运维规章制度，保证规章制度的贯彻、实施，对系统运行实行全时、全程监控，建立完整的运维记录等。</w:t>
      </w:r>
    </w:p>
    <w:p>
      <w:pPr>
        <w:pStyle w:val="39"/>
        <w:spacing w:before="156" w:after="156"/>
      </w:pPr>
      <w:r>
        <w:rPr>
          <w:rFonts w:hint="eastAsia"/>
        </w:rPr>
        <w:t>部门维护人员负责本部门基础的应用问题处理和应用指导工作。</w:t>
      </w:r>
    </w:p>
    <w:p>
      <w:pPr>
        <w:pStyle w:val="39"/>
        <w:spacing w:before="156" w:after="156"/>
      </w:pPr>
      <w:r>
        <w:rPr>
          <w:rFonts w:hint="eastAsia"/>
        </w:rPr>
        <w:t>承建方运维团队负责为使用者提供培训和技术支持，以及系统问题的处理解决、系统优化、升级等，确保系统安全、顺畅运行，快速处理和解决系统故障，并逐步改善系统的运行效率。</w:t>
      </w:r>
    </w:p>
    <w:p>
      <w:pPr>
        <w:pStyle w:val="39"/>
        <w:spacing w:before="156" w:after="156"/>
      </w:pPr>
    </w:p>
    <w:p>
      <w:pPr>
        <w:pStyle w:val="3"/>
        <w:spacing w:before="312" w:after="156"/>
        <w:rPr>
          <w:kern w:val="0"/>
        </w:rPr>
      </w:pPr>
      <w:r>
        <w:rPr>
          <w:kern w:val="0"/>
        </w:rPr>
        <w:t>技术力量和人员配置</w:t>
      </w:r>
    </w:p>
    <w:p>
      <w:pPr>
        <w:pStyle w:val="4"/>
      </w:pPr>
      <w:r>
        <w:t>项目实施人员配置</w:t>
      </w:r>
    </w:p>
    <w:p>
      <w:pPr>
        <w:pStyle w:val="39"/>
        <w:spacing w:before="156" w:after="156"/>
        <w:rPr>
          <w:del w:id="1804" w:author="y" w:date="2015-01-19T16:46:00Z"/>
          <w:color w:val="FF0000"/>
          <w:rPrChange w:id="1805" w:author="y" w:date="2015-01-19T16:45:00Z">
            <w:rPr/>
          </w:rPrChange>
        </w:rPr>
      </w:pPr>
      <w:del w:id="1806" w:author="y" w:date="2015-01-19T16:46:00Z">
        <w:r>
          <w:rPr>
            <w:rFonts w:hint="eastAsia"/>
            <w:color w:val="FF0000"/>
            <w:rPrChange w:id="1807" w:author="y" w:date="2015-01-19T16:45:00Z">
              <w:rPr>
                <w:rFonts w:hint="eastAsia"/>
              </w:rPr>
            </w:rPrChange>
          </w:rPr>
          <w:delText>人员配置见黔府办发电〔</w:delText>
        </w:r>
      </w:del>
      <w:del w:id="1808" w:author="y" w:date="2015-01-19T16:46:00Z">
        <w:r>
          <w:rPr>
            <w:rFonts w:hint="eastAsia"/>
            <w:color w:val="FF0000"/>
            <w:rPrChange w:id="1809" w:author="y" w:date="2015-01-19T16:45:00Z">
              <w:rPr>
                <w:rFonts w:hint="eastAsia"/>
              </w:rPr>
            </w:rPrChange>
          </w:rPr>
          <w:delText>2014</w:delText>
        </w:r>
      </w:del>
      <w:del w:id="1810" w:author="y" w:date="2015-01-19T16:46:00Z">
        <w:r>
          <w:rPr>
            <w:rFonts w:hint="eastAsia"/>
            <w:color w:val="FF0000"/>
            <w:rPrChange w:id="1811" w:author="y" w:date="2015-01-19T16:45:00Z">
              <w:rPr>
                <w:rFonts w:hint="eastAsia"/>
              </w:rPr>
            </w:rPrChange>
          </w:rPr>
          <w:delText>〕</w:delText>
        </w:r>
      </w:del>
      <w:del w:id="1812" w:author="y" w:date="2015-01-19T16:46:00Z">
        <w:r>
          <w:rPr>
            <w:rFonts w:hint="eastAsia"/>
            <w:color w:val="FF0000"/>
            <w:rPrChange w:id="1813" w:author="y" w:date="2015-01-19T16:45:00Z">
              <w:rPr>
                <w:rFonts w:hint="eastAsia"/>
              </w:rPr>
            </w:rPrChange>
          </w:rPr>
          <w:delText>95</w:delText>
        </w:r>
      </w:del>
      <w:del w:id="1814" w:author="y" w:date="2015-01-19T16:46:00Z">
        <w:r>
          <w:rPr>
            <w:rFonts w:hint="eastAsia"/>
            <w:color w:val="FF0000"/>
            <w:rPrChange w:id="1815" w:author="y" w:date="2015-01-19T16:45:00Z">
              <w:rPr>
                <w:rFonts w:hint="eastAsia"/>
              </w:rPr>
            </w:rPrChange>
          </w:rPr>
          <w:delText>号文件，文件</w:delText>
        </w:r>
      </w:del>
      <w:del w:id="1816" w:author="y" w:date="2015-01-19T16:46:00Z">
        <w:r>
          <w:rPr>
            <w:color w:val="FF0000"/>
            <w:rPrChange w:id="1817" w:author="y" w:date="2015-01-19T16:45:00Z">
              <w:rPr/>
            </w:rPrChange>
          </w:rPr>
          <w:delText>明确了整个试点工作的人员配置：</w:delText>
        </w:r>
      </w:del>
    </w:p>
    <w:p>
      <w:pPr>
        <w:pStyle w:val="39"/>
        <w:spacing w:before="156" w:after="156"/>
        <w:rPr>
          <w:del w:id="1818" w:author="y" w:date="2015-01-19T16:46:00Z"/>
          <w:color w:val="FF0000"/>
          <w:szCs w:val="20"/>
          <w:rPrChange w:id="1819" w:author="y" w:date="2015-01-19T16:46:00Z">
            <w:rPr>
              <w:szCs w:val="20"/>
            </w:rPr>
          </w:rPrChange>
        </w:rPr>
      </w:pPr>
      <w:del w:id="1820" w:author="y" w:date="2015-01-19T16:46:00Z">
        <w:r>
          <w:rPr>
            <w:color w:val="FF0000"/>
            <w:rPrChange w:id="1821" w:author="y" w:date="2015-01-19T16:46:00Z">
              <w:rPr/>
            </w:rPrChange>
          </w:rPr>
          <w:delText>附件</w:delText>
        </w:r>
      </w:del>
      <w:del w:id="1822" w:author="y" w:date="2015-01-19T16:46:00Z">
        <w:r>
          <w:rPr>
            <w:color w:val="FF0000"/>
            <w:rPrChange w:id="1823" w:author="y" w:date="2015-01-19T16:46:00Z">
              <w:rPr/>
            </w:rPrChange>
          </w:rPr>
          <w:delText>1</w:delText>
        </w:r>
      </w:del>
      <w:del w:id="1824" w:author="y" w:date="2015-01-19T16:46:00Z">
        <w:r>
          <w:rPr>
            <w:color w:val="FF0000"/>
            <w:rPrChange w:id="1825" w:author="y" w:date="2015-01-19T16:46:00Z">
              <w:rPr/>
            </w:rPrChange>
          </w:rPr>
          <w:delText>《</w:delText>
        </w:r>
      </w:del>
      <w:del w:id="1826" w:author="y" w:date="2015-01-19T16:46:00Z">
        <w:r>
          <w:rPr>
            <w:rFonts w:hint="eastAsia"/>
            <w:color w:val="FF0000"/>
            <w:szCs w:val="20"/>
            <w:rPrChange w:id="1827" w:author="y" w:date="2015-01-19T16:46:00Z">
              <w:rPr>
                <w:rFonts w:hint="eastAsia"/>
                <w:szCs w:val="20"/>
              </w:rPr>
            </w:rPrChange>
          </w:rPr>
          <w:delText>试点工作分组人员名单》</w:delText>
        </w:r>
      </w:del>
    </w:p>
    <w:p>
      <w:pPr>
        <w:pStyle w:val="39"/>
        <w:spacing w:before="156" w:after="156"/>
        <w:rPr>
          <w:rFonts w:hint="eastAsia"/>
          <w:color w:val="FF0000"/>
          <w:szCs w:val="20"/>
          <w:rPrChange w:id="1828" w:author="y" w:date="2015-01-19T16:46:00Z">
            <w:rPr>
              <w:rFonts w:hint="eastAsia"/>
              <w:szCs w:val="20"/>
            </w:rPr>
          </w:rPrChange>
        </w:rPr>
      </w:pPr>
      <w:del w:id="1829" w:author="y" w:date="2015-01-19T16:46:00Z">
        <w:r>
          <w:rPr>
            <w:rFonts w:hint="eastAsia"/>
            <w:color w:val="FF0000"/>
            <w:szCs w:val="20"/>
            <w:rPrChange w:id="1830" w:author="y" w:date="2015-01-19T16:46:00Z">
              <w:rPr>
                <w:rFonts w:hint="eastAsia"/>
                <w:szCs w:val="20"/>
              </w:rPr>
            </w:rPrChange>
          </w:rPr>
          <w:delText>附件</w:delText>
        </w:r>
      </w:del>
      <w:del w:id="1831" w:author="y" w:date="2015-01-19T16:46:00Z">
        <w:r>
          <w:rPr>
            <w:rFonts w:hint="eastAsia"/>
            <w:color w:val="FF0000"/>
            <w:szCs w:val="20"/>
            <w:rPrChange w:id="1832" w:author="y" w:date="2015-01-19T16:46:00Z">
              <w:rPr>
                <w:rFonts w:hint="eastAsia"/>
                <w:szCs w:val="20"/>
              </w:rPr>
            </w:rPrChange>
          </w:rPr>
          <w:delText>2</w:delText>
        </w:r>
      </w:del>
      <w:del w:id="1833" w:author="y" w:date="2015-01-19T16:46:00Z">
        <w:r>
          <w:rPr>
            <w:rFonts w:hint="eastAsia"/>
            <w:color w:val="FF0000"/>
            <w:szCs w:val="20"/>
            <w:rPrChange w:id="1834" w:author="y" w:date="2015-01-19T16:46:00Z">
              <w:rPr>
                <w:rFonts w:hint="eastAsia"/>
                <w:szCs w:val="20"/>
              </w:rPr>
            </w:rPrChange>
          </w:rPr>
          <w:delText>《试点工作人员责任分解表》</w:delText>
        </w:r>
      </w:del>
      <w:ins w:id="1835" w:author="y" w:date="2015-01-19T16:46:00Z">
        <w:r>
          <w:rPr>
            <w:rFonts w:hint="eastAsia"/>
            <w:color w:val="FF0000"/>
            <w:rPrChange w:id="1836" w:author="y" w:date="2015-01-19T16:46:00Z">
              <w:rPr>
                <w:rFonts w:hint="eastAsia"/>
              </w:rPr>
            </w:rPrChange>
          </w:rPr>
          <w:t>做张</w:t>
        </w:r>
      </w:ins>
      <w:ins w:id="1837" w:author="y" w:date="2015-01-19T16:46:00Z">
        <w:r>
          <w:rPr>
            <w:color w:val="FF0000"/>
            <w:rPrChange w:id="1838" w:author="y" w:date="2015-01-19T16:46:00Z">
              <w:rPr/>
            </w:rPrChange>
          </w:rPr>
          <w:t>表</w:t>
        </w:r>
      </w:ins>
    </w:p>
    <w:p>
      <w:pPr>
        <w:pStyle w:val="39"/>
        <w:spacing w:before="156" w:after="156"/>
      </w:pPr>
    </w:p>
    <w:p>
      <w:pPr>
        <w:pStyle w:val="4"/>
      </w:pPr>
      <w:r>
        <w:rPr>
          <w:rFonts w:hint="eastAsia"/>
        </w:rPr>
        <w:t>项目开发角色配置</w:t>
      </w:r>
    </w:p>
    <w:p>
      <w:pPr>
        <w:pStyle w:val="39"/>
        <w:spacing w:before="156" w:after="156"/>
      </w:pPr>
      <w:r>
        <w:rPr>
          <w:rFonts w:hint="eastAsia"/>
        </w:rPr>
        <w:t>对于重点项目，需要多个角色配合完成项目开发。</w:t>
      </w:r>
    </w:p>
    <w:p>
      <w:pPr>
        <w:pStyle w:val="39"/>
        <w:spacing w:before="156" w:after="156"/>
      </w:pPr>
      <w:r>
        <w:rPr>
          <w:rFonts w:hint="eastAsia"/>
        </w:rPr>
        <w:t>项目总监</w:t>
      </w:r>
    </w:p>
    <w:p>
      <w:pPr>
        <w:pStyle w:val="39"/>
        <w:spacing w:before="156" w:after="156"/>
      </w:pPr>
      <w:r>
        <w:rPr>
          <w:rFonts w:hint="eastAsia"/>
        </w:rPr>
        <w:t>负责项目的总体协调和商务沟通交流。</w:t>
      </w:r>
    </w:p>
    <w:p>
      <w:pPr>
        <w:pStyle w:val="39"/>
        <w:spacing w:before="156" w:after="156"/>
      </w:pPr>
      <w:r>
        <w:t>项目经理</w:t>
      </w:r>
    </w:p>
    <w:p>
      <w:pPr>
        <w:pStyle w:val="39"/>
        <w:spacing w:before="156" w:after="156"/>
      </w:pPr>
      <w:r>
        <w:t>作为项目负责人，对应用软件</w:t>
      </w:r>
      <w:r>
        <w:rPr>
          <w:rFonts w:hint="eastAsia"/>
        </w:rPr>
        <w:t>开发</w:t>
      </w:r>
      <w:r>
        <w:t>的进度、资源等进行控制；协调各个开发组；是与客户进行合作的组织上的接口，负责进行双方的沟通。</w:t>
      </w:r>
    </w:p>
    <w:p>
      <w:pPr>
        <w:pStyle w:val="39"/>
        <w:spacing w:before="156" w:after="156"/>
      </w:pPr>
      <w:r>
        <w:rPr>
          <w:rFonts w:hint="eastAsia"/>
        </w:rPr>
        <w:t>架构师</w:t>
      </w:r>
    </w:p>
    <w:p>
      <w:pPr>
        <w:pStyle w:val="39"/>
        <w:spacing w:before="156" w:after="156"/>
      </w:pPr>
      <w:r>
        <w:rPr>
          <w:rFonts w:hint="eastAsia"/>
        </w:rPr>
        <w:t>负责整个项目的架构设计，技术论证，性能稳定性，安全性，系统健壮性等一系列关键技术的设计与开发</w:t>
      </w:r>
    </w:p>
    <w:p>
      <w:pPr>
        <w:pStyle w:val="39"/>
        <w:spacing w:before="156" w:after="156"/>
      </w:pPr>
      <w:r>
        <w:t>项目</w:t>
      </w:r>
      <w:r>
        <w:rPr>
          <w:rFonts w:hint="eastAsia"/>
        </w:rPr>
        <w:t>开发</w:t>
      </w:r>
      <w:r>
        <w:t>组</w:t>
      </w:r>
    </w:p>
    <w:p>
      <w:pPr>
        <w:pStyle w:val="39"/>
        <w:spacing w:before="156" w:after="156"/>
      </w:pPr>
      <w:r>
        <w:t>主要由我公司的软件工程师组成，负责需求分析、设计、编码、测试、安装、培训等一系列开发过程。</w:t>
      </w:r>
    </w:p>
    <w:p>
      <w:pPr>
        <w:pStyle w:val="39"/>
        <w:spacing w:before="156" w:after="156"/>
      </w:pPr>
      <w:r>
        <w:t>质量保证组</w:t>
      </w:r>
    </w:p>
    <w:p>
      <w:pPr>
        <w:pStyle w:val="39"/>
        <w:spacing w:before="156" w:after="156"/>
      </w:pPr>
      <w:r>
        <w:t>在本应用系统项目中。除了各项目组内的质量保证工作以外，还需要在整个项目级上进行质量保证。它的职责包括：</w:t>
      </w:r>
    </w:p>
    <w:p>
      <w:pPr>
        <w:pStyle w:val="39"/>
        <w:spacing w:before="156" w:after="156"/>
      </w:pPr>
      <w:r>
        <w:t>在项目经理的授权下，制订整个项目的质量保证计划；</w:t>
      </w:r>
    </w:p>
    <w:p>
      <w:pPr>
        <w:pStyle w:val="39"/>
        <w:spacing w:before="156" w:after="156"/>
      </w:pPr>
      <w:r>
        <w:t>在整个项目的执行过程中，监督质量保证工作的执行情况，协调组织间的质量保证工作；</w:t>
      </w:r>
    </w:p>
    <w:p>
      <w:pPr>
        <w:pStyle w:val="39"/>
        <w:spacing w:before="156" w:after="156"/>
      </w:pPr>
      <w:r>
        <w:t>在项目经理的授权下，制订整个项目的集成测试计划；</w:t>
      </w:r>
    </w:p>
    <w:p>
      <w:pPr>
        <w:pStyle w:val="39"/>
        <w:spacing w:before="156" w:after="156"/>
      </w:pPr>
      <w:r>
        <w:t>组织进行集成测试活动；</w:t>
      </w:r>
    </w:p>
    <w:p>
      <w:pPr>
        <w:pStyle w:val="39"/>
        <w:spacing w:before="156" w:after="156"/>
      </w:pPr>
      <w:r>
        <w:t>组织技术评审工作；</w:t>
      </w:r>
    </w:p>
    <w:p>
      <w:pPr>
        <w:pStyle w:val="39"/>
        <w:spacing w:before="156" w:after="156"/>
      </w:pPr>
    </w:p>
    <w:p>
      <w:pPr>
        <w:pStyle w:val="4"/>
      </w:pPr>
      <w:r>
        <w:rPr>
          <w:rFonts w:hint="eastAsia"/>
        </w:rPr>
        <w:t>项目开发人员配置</w:t>
      </w:r>
    </w:p>
    <w:p>
      <w:pPr>
        <w:pStyle w:val="39"/>
        <w:spacing w:before="156" w:after="156"/>
        <w:rPr>
          <w:color w:val="FF0000"/>
          <w:rPrChange w:id="1839" w:author="y" w:date="2015-01-19T16:49:00Z">
            <w:rPr/>
          </w:rPrChange>
        </w:rPr>
      </w:pPr>
      <w:r>
        <w:rPr>
          <w:rFonts w:hint="eastAsia"/>
        </w:rPr>
        <w:t>为了保证应用开发的质量，需要有一定的组织结构保证。我公司在</w:t>
      </w:r>
      <w:r>
        <w:rPr>
          <w:rFonts w:hint="eastAsia"/>
          <w:color w:val="FF0000"/>
          <w:rPrChange w:id="1840" w:author="y" w:date="2015-01-19T16:49:00Z">
            <w:rPr>
              <w:rFonts w:hint="eastAsia"/>
            </w:rPr>
          </w:rPrChange>
        </w:rPr>
        <w:t>本项目组织</w:t>
      </w:r>
      <w:r>
        <w:rPr>
          <w:rFonts w:hint="eastAsia"/>
          <w:color w:val="FF0000"/>
          <w:rPrChange w:id="1841" w:author="y" w:date="2015-01-19T16:49:00Z">
            <w:rPr>
              <w:rFonts w:hint="eastAsia"/>
            </w:rPr>
          </w:rPrChange>
        </w:rPr>
        <w:t>九人的开发小组，项目组织结构如下：</w:t>
      </w:r>
    </w:p>
    <w:p>
      <w:pPr>
        <w:pStyle w:val="39"/>
        <w:spacing w:before="156" w:after="156"/>
        <w:rPr>
          <w:color w:val="FF0000"/>
          <w:rPrChange w:id="1842" w:author="y" w:date="2015-01-19T12:55:00Z">
            <w:rPr/>
          </w:rPrChange>
        </w:rPr>
      </w:pPr>
      <w:r>
        <w:rPr>
          <w:rFonts w:hint="eastAsia"/>
          <w:color w:val="FF0000"/>
          <w:rPrChange w:id="1843" w:author="y" w:date="2015-01-19T12:55:00Z">
            <w:rPr>
              <w:rFonts w:hint="eastAsia"/>
            </w:rPr>
          </w:rPrChange>
        </w:rPr>
        <w:t>项目总监</w:t>
      </w:r>
      <w:r>
        <w:rPr>
          <w:color w:val="FF0000"/>
          <w:rPrChange w:id="1844" w:author="y" w:date="2015-01-19T12:55:00Z">
            <w:rPr/>
          </w:rPrChange>
        </w:rPr>
        <w:t>1</w:t>
      </w:r>
      <w:r>
        <w:rPr>
          <w:rFonts w:hint="eastAsia"/>
          <w:color w:val="FF0000"/>
          <w:rPrChange w:id="1845" w:author="y" w:date="2015-01-19T12:55:00Z">
            <w:rPr>
              <w:rFonts w:hint="eastAsia"/>
            </w:rPr>
          </w:rPrChange>
        </w:rPr>
        <w:t>人</w:t>
      </w:r>
    </w:p>
    <w:p>
      <w:pPr>
        <w:pStyle w:val="39"/>
        <w:spacing w:before="156" w:after="156"/>
        <w:rPr>
          <w:color w:val="FF0000"/>
          <w:rPrChange w:id="1846" w:author="y" w:date="2015-01-19T12:55:00Z">
            <w:rPr/>
          </w:rPrChange>
        </w:rPr>
      </w:pPr>
      <w:r>
        <w:rPr>
          <w:rFonts w:hint="eastAsia"/>
          <w:color w:val="FF0000"/>
          <w:rPrChange w:id="1847" w:author="y" w:date="2015-01-19T12:55:00Z">
            <w:rPr>
              <w:rFonts w:hint="eastAsia"/>
            </w:rPr>
          </w:rPrChange>
        </w:rPr>
        <w:t>项目经理</w:t>
      </w:r>
      <w:del w:id="1848" w:author="许胄资" w:date="2015-01-20T14:08:00Z">
        <w:r>
          <w:rPr>
            <w:color w:val="FF0000"/>
            <w:rPrChange w:id="1849" w:author="y" w:date="2015-01-19T12:55:00Z">
              <w:rPr/>
            </w:rPrChange>
          </w:rPr>
          <w:delText>2</w:delText>
        </w:r>
      </w:del>
      <w:ins w:id="1850" w:author="许胄资" w:date="2015-01-20T14:08:00Z">
        <w:r>
          <w:rPr>
            <w:rFonts w:hint="eastAsia"/>
            <w:color w:val="FF0000"/>
            <w:lang w:eastAsia="zh-CN"/>
          </w:rPr>
          <w:t>4</w:t>
        </w:r>
      </w:ins>
      <w:r>
        <w:rPr>
          <w:rFonts w:hint="eastAsia"/>
          <w:color w:val="FF0000"/>
          <w:rPrChange w:id="1851" w:author="y" w:date="2015-01-19T12:55:00Z">
            <w:rPr>
              <w:rFonts w:hint="eastAsia"/>
            </w:rPr>
          </w:rPrChange>
        </w:rPr>
        <w:t>人</w:t>
      </w:r>
    </w:p>
    <w:p>
      <w:pPr>
        <w:pStyle w:val="39"/>
        <w:spacing w:before="156" w:after="156"/>
        <w:rPr>
          <w:color w:val="FF0000"/>
          <w:rPrChange w:id="1852" w:author="y" w:date="2015-01-19T12:55:00Z">
            <w:rPr/>
          </w:rPrChange>
        </w:rPr>
      </w:pPr>
      <w:r>
        <w:rPr>
          <w:rFonts w:hint="eastAsia"/>
          <w:color w:val="FF0000"/>
          <w:rPrChange w:id="1853" w:author="y" w:date="2015-01-19T12:55:00Z">
            <w:rPr>
              <w:rFonts w:hint="eastAsia"/>
            </w:rPr>
          </w:rPrChange>
        </w:rPr>
        <w:t>架构师</w:t>
      </w:r>
      <w:del w:id="1854" w:author="许胄资" w:date="2015-01-20T14:08:00Z">
        <w:r>
          <w:rPr>
            <w:color w:val="FF0000"/>
            <w:rPrChange w:id="1855" w:author="y" w:date="2015-01-19T12:55:00Z">
              <w:rPr/>
            </w:rPrChange>
          </w:rPr>
          <w:delText>3</w:delText>
        </w:r>
      </w:del>
      <w:ins w:id="1856" w:author="许胄资" w:date="2015-01-20T14:08:00Z">
        <w:r>
          <w:rPr>
            <w:rFonts w:hint="eastAsia"/>
            <w:color w:val="FF0000"/>
            <w:lang w:eastAsia="zh-CN"/>
          </w:rPr>
          <w:t>5</w:t>
        </w:r>
      </w:ins>
      <w:r>
        <w:rPr>
          <w:rFonts w:hint="eastAsia"/>
          <w:color w:val="FF0000"/>
          <w:rPrChange w:id="1857" w:author="y" w:date="2015-01-19T12:55:00Z">
            <w:rPr>
              <w:rFonts w:hint="eastAsia"/>
            </w:rPr>
          </w:rPrChange>
        </w:rPr>
        <w:t>人</w:t>
      </w:r>
    </w:p>
    <w:p>
      <w:pPr>
        <w:pStyle w:val="39"/>
        <w:spacing w:before="156" w:after="156"/>
        <w:rPr>
          <w:color w:val="FF0000"/>
          <w:rPrChange w:id="1858" w:author="y" w:date="2015-01-19T12:55:00Z">
            <w:rPr/>
          </w:rPrChange>
        </w:rPr>
      </w:pPr>
      <w:r>
        <w:rPr>
          <w:rFonts w:hint="eastAsia"/>
          <w:color w:val="FF0000"/>
          <w:rPrChange w:id="1859" w:author="y" w:date="2015-01-19T12:55:00Z">
            <w:rPr>
              <w:rFonts w:hint="eastAsia"/>
            </w:rPr>
          </w:rPrChange>
        </w:rPr>
        <w:t>开发项目组</w:t>
      </w:r>
      <w:del w:id="1860" w:author="许胄资" w:date="2015-01-20T14:08:00Z">
        <w:r>
          <w:rPr>
            <w:color w:val="FF0000"/>
            <w:rPrChange w:id="1861" w:author="y" w:date="2015-01-19T12:55:00Z">
              <w:rPr/>
            </w:rPrChange>
          </w:rPr>
          <w:delText>38</w:delText>
        </w:r>
      </w:del>
      <w:ins w:id="1862" w:author="许胄资" w:date="2015-01-20T14:08:00Z">
        <w:r>
          <w:rPr>
            <w:rFonts w:hint="eastAsia"/>
            <w:color w:val="FF0000"/>
            <w:lang w:eastAsia="zh-CN"/>
          </w:rPr>
          <w:t>5</w:t>
        </w:r>
      </w:ins>
      <w:ins w:id="1863" w:author="许胄资" w:date="2015-01-20T14:08:00Z">
        <w:r>
          <w:rPr>
            <w:rFonts w:hint="eastAsia"/>
            <w:color w:val="FF0000"/>
            <w:lang w:val="en-US" w:eastAsia="zh-CN"/>
          </w:rPr>
          <w:t>1</w:t>
        </w:r>
      </w:ins>
      <w:r>
        <w:rPr>
          <w:rFonts w:hint="eastAsia"/>
          <w:color w:val="FF0000"/>
          <w:rPrChange w:id="1864" w:author="y" w:date="2015-01-19T12:55:00Z">
            <w:rPr>
              <w:rFonts w:hint="eastAsia"/>
            </w:rPr>
          </w:rPrChange>
        </w:rPr>
        <w:t>人，其中</w:t>
      </w:r>
    </w:p>
    <w:p>
      <w:pPr>
        <w:pStyle w:val="38"/>
        <w:numPr>
          <w:ilvl w:val="1"/>
          <w:numId w:val="25"/>
        </w:numPr>
        <w:spacing w:line="360" w:lineRule="auto"/>
        <w:jc w:val="both"/>
        <w:rPr>
          <w:rFonts w:ascii="仿宋" w:hAnsi="仿宋"/>
          <w:szCs w:val="21"/>
        </w:rPr>
      </w:pPr>
      <w:r>
        <w:rPr>
          <w:rFonts w:hint="eastAsia" w:ascii="仿宋" w:hAnsi="仿宋"/>
          <w:szCs w:val="21"/>
        </w:rPr>
        <w:t>系统分析员</w:t>
      </w:r>
      <w:del w:id="1865" w:author="许胄资" w:date="2015-01-20T14:09:00Z">
        <w:r>
          <w:rPr>
            <w:rFonts w:hint="eastAsia" w:ascii="仿宋" w:hAnsi="仿宋"/>
            <w:szCs w:val="21"/>
            <w:lang w:val="en-US"/>
          </w:rPr>
          <w:delText>2</w:delText>
        </w:r>
      </w:del>
      <w:ins w:id="1866" w:author="许胄资" w:date="2015-01-20T14:09:00Z">
        <w:r>
          <w:rPr>
            <w:rFonts w:hint="eastAsia" w:ascii="仿宋" w:hAnsi="仿宋"/>
            <w:szCs w:val="21"/>
            <w:lang w:val="en-US" w:eastAsia="zh-CN"/>
          </w:rPr>
          <w:t>3</w:t>
        </w:r>
      </w:ins>
      <w:r>
        <w:rPr>
          <w:rFonts w:hint="eastAsia" w:ascii="仿宋" w:hAnsi="仿宋"/>
          <w:szCs w:val="21"/>
        </w:rPr>
        <w:t>人</w:t>
      </w:r>
    </w:p>
    <w:p>
      <w:pPr>
        <w:pStyle w:val="38"/>
        <w:numPr>
          <w:ilvl w:val="1"/>
          <w:numId w:val="25"/>
        </w:numPr>
        <w:spacing w:line="360" w:lineRule="auto"/>
        <w:jc w:val="both"/>
        <w:rPr>
          <w:rFonts w:ascii="仿宋" w:hAnsi="仿宋"/>
          <w:szCs w:val="21"/>
        </w:rPr>
      </w:pPr>
      <w:r>
        <w:rPr>
          <w:rFonts w:hint="eastAsia" w:ascii="仿宋" w:hAnsi="仿宋"/>
          <w:szCs w:val="21"/>
        </w:rPr>
        <w:t>UI/UE设计</w:t>
      </w:r>
      <w:del w:id="1867" w:author="许胄资" w:date="2015-01-20T14:09:00Z">
        <w:r>
          <w:rPr>
            <w:rFonts w:hint="eastAsia" w:ascii="仿宋" w:hAnsi="仿宋"/>
            <w:szCs w:val="21"/>
            <w:lang w:val="en-US"/>
          </w:rPr>
          <w:delText>4</w:delText>
        </w:r>
      </w:del>
      <w:ins w:id="1868" w:author="许胄资" w:date="2015-01-20T14:09:00Z">
        <w:r>
          <w:rPr>
            <w:rFonts w:hint="eastAsia" w:ascii="仿宋" w:hAnsi="仿宋"/>
            <w:szCs w:val="21"/>
            <w:lang w:val="en-US" w:eastAsia="zh-CN"/>
          </w:rPr>
          <w:t>5</w:t>
        </w:r>
      </w:ins>
      <w:r>
        <w:rPr>
          <w:rFonts w:hint="eastAsia" w:ascii="仿宋" w:hAnsi="仿宋"/>
          <w:szCs w:val="21"/>
        </w:rPr>
        <w:t>人</w:t>
      </w:r>
    </w:p>
    <w:p>
      <w:pPr>
        <w:pStyle w:val="38"/>
        <w:numPr>
          <w:ilvl w:val="1"/>
          <w:numId w:val="25"/>
        </w:numPr>
        <w:spacing w:line="360" w:lineRule="auto"/>
        <w:jc w:val="both"/>
        <w:rPr>
          <w:rFonts w:ascii="仿宋" w:hAnsi="仿宋"/>
          <w:szCs w:val="21"/>
        </w:rPr>
      </w:pPr>
      <w:r>
        <w:rPr>
          <w:rFonts w:hint="eastAsia" w:ascii="仿宋" w:hAnsi="仿宋"/>
          <w:szCs w:val="21"/>
        </w:rPr>
        <w:t>高级程序员</w:t>
      </w:r>
      <w:del w:id="1869" w:author="许胄资" w:date="2015-01-20T14:09:00Z">
        <w:r>
          <w:rPr>
            <w:rFonts w:hint="eastAsia" w:ascii="仿宋" w:hAnsi="仿宋"/>
            <w:szCs w:val="21"/>
            <w:lang w:val="en-US"/>
          </w:rPr>
          <w:delText>8</w:delText>
        </w:r>
      </w:del>
      <w:ins w:id="1870" w:author="许胄资" w:date="2015-01-20T14:09:00Z">
        <w:r>
          <w:rPr>
            <w:rFonts w:hint="eastAsia" w:ascii="仿宋" w:hAnsi="仿宋"/>
            <w:szCs w:val="21"/>
            <w:lang w:val="en-US" w:eastAsia="zh-CN"/>
          </w:rPr>
          <w:t>11</w:t>
        </w:r>
      </w:ins>
      <w:r>
        <w:rPr>
          <w:rFonts w:hint="eastAsia" w:ascii="仿宋" w:hAnsi="仿宋"/>
          <w:szCs w:val="21"/>
        </w:rPr>
        <w:t>人</w:t>
      </w:r>
    </w:p>
    <w:p>
      <w:pPr>
        <w:pStyle w:val="38"/>
        <w:numPr>
          <w:ilvl w:val="1"/>
          <w:numId w:val="25"/>
        </w:numPr>
        <w:spacing w:line="360" w:lineRule="auto"/>
        <w:jc w:val="both"/>
        <w:rPr>
          <w:rFonts w:ascii="仿宋" w:hAnsi="仿宋"/>
          <w:szCs w:val="21"/>
        </w:rPr>
      </w:pPr>
      <w:r>
        <w:rPr>
          <w:rFonts w:hint="eastAsia" w:ascii="仿宋" w:hAnsi="仿宋"/>
          <w:szCs w:val="21"/>
        </w:rPr>
        <w:t>程序员</w:t>
      </w:r>
      <w:del w:id="1871" w:author="许胄资" w:date="2015-01-20T14:10:00Z">
        <w:r>
          <w:rPr>
            <w:rFonts w:hint="eastAsia" w:ascii="仿宋" w:hAnsi="仿宋"/>
            <w:szCs w:val="21"/>
            <w:lang w:val="en-US"/>
          </w:rPr>
          <w:delText>22</w:delText>
        </w:r>
      </w:del>
      <w:ins w:id="1872" w:author="许胄资" w:date="2015-01-20T14:10:00Z">
        <w:r>
          <w:rPr>
            <w:rFonts w:hint="eastAsia" w:ascii="仿宋" w:hAnsi="仿宋"/>
            <w:szCs w:val="21"/>
            <w:lang w:val="en-US" w:eastAsia="zh-CN"/>
          </w:rPr>
          <w:t>27</w:t>
        </w:r>
      </w:ins>
      <w:r>
        <w:rPr>
          <w:rFonts w:hint="eastAsia" w:ascii="仿宋" w:hAnsi="仿宋"/>
          <w:szCs w:val="21"/>
        </w:rPr>
        <w:t>人</w:t>
      </w:r>
    </w:p>
    <w:p>
      <w:pPr>
        <w:pStyle w:val="38"/>
        <w:numPr>
          <w:ilvl w:val="1"/>
          <w:numId w:val="25"/>
        </w:numPr>
        <w:spacing w:line="360" w:lineRule="auto"/>
        <w:jc w:val="both"/>
        <w:rPr>
          <w:rFonts w:ascii="仿宋" w:hAnsi="仿宋"/>
          <w:szCs w:val="21"/>
        </w:rPr>
      </w:pPr>
      <w:r>
        <w:rPr>
          <w:rFonts w:hint="eastAsia" w:ascii="仿宋" w:hAnsi="仿宋"/>
          <w:szCs w:val="21"/>
        </w:rPr>
        <w:t>文档管理员</w:t>
      </w:r>
      <w:del w:id="1873" w:author="许胄资" w:date="2015-01-20T14:10:00Z">
        <w:r>
          <w:rPr>
            <w:rFonts w:hint="eastAsia" w:ascii="仿宋" w:hAnsi="仿宋"/>
            <w:szCs w:val="21"/>
            <w:lang w:val="en-US"/>
          </w:rPr>
          <w:delText>2</w:delText>
        </w:r>
      </w:del>
      <w:ins w:id="1874" w:author="许胄资" w:date="2015-01-20T14:10:00Z">
        <w:r>
          <w:rPr>
            <w:rFonts w:hint="eastAsia" w:ascii="仿宋" w:hAnsi="仿宋"/>
            <w:szCs w:val="21"/>
            <w:lang w:val="en-US" w:eastAsia="zh-CN"/>
          </w:rPr>
          <w:t>1</w:t>
        </w:r>
      </w:ins>
      <w:r>
        <w:rPr>
          <w:rFonts w:hint="eastAsia" w:ascii="仿宋" w:hAnsi="仿宋"/>
          <w:szCs w:val="21"/>
        </w:rPr>
        <w:t>人</w:t>
      </w:r>
    </w:p>
    <w:p>
      <w:pPr>
        <w:pStyle w:val="39"/>
        <w:spacing w:before="156" w:after="156"/>
        <w:rPr>
          <w:color w:val="FF0000"/>
          <w:rPrChange w:id="1875" w:author="y" w:date="2015-01-19T12:55:00Z">
            <w:rPr/>
          </w:rPrChange>
        </w:rPr>
      </w:pPr>
      <w:r>
        <w:rPr>
          <w:rFonts w:hint="eastAsia"/>
          <w:color w:val="FF0000"/>
          <w:rPrChange w:id="1876" w:author="y" w:date="2015-01-19T12:55:00Z">
            <w:rPr>
              <w:rFonts w:hint="eastAsia"/>
            </w:rPr>
          </w:rPrChange>
        </w:rPr>
        <w:t>测试员</w:t>
      </w:r>
      <w:del w:id="1877" w:author="许胄资" w:date="2015-01-20T14:10:00Z">
        <w:r>
          <w:rPr>
            <w:color w:val="FF0000"/>
            <w:rPrChange w:id="1878" w:author="y" w:date="2015-01-19T12:55:00Z">
              <w:rPr/>
            </w:rPrChange>
          </w:rPr>
          <w:delText>8</w:delText>
        </w:r>
      </w:del>
      <w:ins w:id="1879" w:author="许胄资" w:date="2015-01-20T14:10:00Z">
        <w:r>
          <w:rPr>
            <w:rFonts w:hint="eastAsia"/>
            <w:color w:val="FF0000"/>
            <w:lang w:eastAsia="zh-CN"/>
          </w:rPr>
          <w:t>1</w:t>
        </w:r>
      </w:ins>
      <w:ins w:id="1880" w:author="许胄资" w:date="2015-01-20T14:10:00Z">
        <w:r>
          <w:rPr>
            <w:rFonts w:hint="eastAsia"/>
            <w:color w:val="FF0000"/>
            <w:lang w:val="en-US" w:eastAsia="zh-CN"/>
          </w:rPr>
          <w:t>0</w:t>
        </w:r>
      </w:ins>
      <w:r>
        <w:rPr>
          <w:rFonts w:hint="eastAsia"/>
          <w:color w:val="FF0000"/>
          <w:rPrChange w:id="1881" w:author="y" w:date="2015-01-19T12:55:00Z">
            <w:rPr>
              <w:rFonts w:hint="eastAsia"/>
            </w:rPr>
          </w:rPrChange>
        </w:rPr>
        <w:t>人</w:t>
      </w:r>
    </w:p>
    <w:p>
      <w:pPr>
        <w:pStyle w:val="39"/>
        <w:spacing w:before="156" w:after="156"/>
        <w:rPr>
          <w:color w:val="FF0000"/>
          <w:rPrChange w:id="1882" w:author="y" w:date="2015-01-19T12:55:00Z">
            <w:rPr/>
          </w:rPrChange>
        </w:rPr>
      </w:pPr>
      <w:r>
        <w:rPr>
          <w:rFonts w:hint="eastAsia"/>
          <w:color w:val="FF0000"/>
          <w:rPrChange w:id="1883" w:author="y" w:date="2015-01-19T12:55:00Z">
            <w:rPr>
              <w:rFonts w:hint="eastAsia"/>
            </w:rPr>
          </w:rPrChange>
        </w:rPr>
        <w:t>配置管理员</w:t>
      </w:r>
      <w:del w:id="1884" w:author="许胄资" w:date="2015-01-20T14:10:00Z">
        <w:r>
          <w:rPr>
            <w:color w:val="FF0000"/>
            <w:rPrChange w:id="1885" w:author="y" w:date="2015-01-19T12:55:00Z">
              <w:rPr/>
            </w:rPrChange>
          </w:rPr>
          <w:delText>1</w:delText>
        </w:r>
      </w:del>
      <w:ins w:id="1886" w:author="许胄资" w:date="2015-01-20T14:10:00Z">
        <w:r>
          <w:rPr>
            <w:rFonts w:hint="eastAsia"/>
            <w:color w:val="FF0000"/>
            <w:lang w:eastAsia="zh-CN"/>
          </w:rPr>
          <w:t>2</w:t>
        </w:r>
      </w:ins>
      <w:r>
        <w:rPr>
          <w:rFonts w:hint="eastAsia"/>
          <w:color w:val="FF0000"/>
          <w:rPrChange w:id="1887" w:author="y" w:date="2015-01-19T12:55:00Z">
            <w:rPr>
              <w:rFonts w:hint="eastAsia"/>
            </w:rPr>
          </w:rPrChange>
        </w:rPr>
        <w:t>人</w:t>
      </w:r>
    </w:p>
    <w:p>
      <w:pPr>
        <w:pStyle w:val="39"/>
        <w:spacing w:before="156" w:after="156"/>
      </w:pPr>
    </w:p>
    <w:p/>
    <w:p>
      <w:pPr>
        <w:pStyle w:val="3"/>
        <w:spacing w:before="312" w:after="156"/>
      </w:pPr>
      <w:r>
        <w:rPr>
          <w:rFonts w:hint="eastAsia"/>
        </w:rPr>
        <w:t>人员培训方案</w:t>
      </w:r>
    </w:p>
    <w:p>
      <w:pPr>
        <w:pStyle w:val="4"/>
        <w:jc w:val="both"/>
      </w:pPr>
      <w:bookmarkStart w:id="484" w:name="_Toc359226033"/>
      <w:bookmarkStart w:id="485" w:name="_Toc359500099"/>
      <w:bookmarkStart w:id="486" w:name="_Toc360141643"/>
      <w:bookmarkStart w:id="487" w:name="_Toc394920168"/>
      <w:bookmarkStart w:id="488" w:name="_Toc406753102"/>
      <w:r>
        <w:rPr>
          <w:rFonts w:hint="eastAsia"/>
        </w:rPr>
        <w:t>项目培训目标</w:t>
      </w:r>
      <w:bookmarkEnd w:id="484"/>
      <w:bookmarkEnd w:id="485"/>
      <w:bookmarkEnd w:id="486"/>
      <w:bookmarkEnd w:id="487"/>
      <w:bookmarkEnd w:id="488"/>
    </w:p>
    <w:p>
      <w:pPr>
        <w:pStyle w:val="39"/>
        <w:spacing w:before="156" w:after="156"/>
      </w:pPr>
      <w:r>
        <w:rPr>
          <w:rFonts w:hint="eastAsia"/>
        </w:rPr>
        <w:t>贵州省</w:t>
      </w:r>
      <w:del w:id="1888" w:author="y" w:date="2015-01-19T17:57:00Z">
        <w:r>
          <w:rPr>
            <w:rFonts w:hint="eastAsia"/>
          </w:rPr>
          <w:delText>多级政务</w:delText>
        </w:r>
      </w:del>
      <w:del w:id="1889" w:author="y" w:date="2015-01-19T17:57:00Z">
        <w:r>
          <w:rPr>
            <w:rFonts w:hint="eastAsia"/>
            <w:color w:val="FF0000"/>
            <w:rPrChange w:id="1890" w:author="y" w:date="2015-01-19T12:56:00Z">
              <w:rPr>
                <w:rFonts w:hint="eastAsia"/>
              </w:rPr>
            </w:rPrChange>
          </w:rPr>
          <w:delText>协同办公平台</w:delText>
        </w:r>
      </w:del>
      <w:ins w:id="1891" w:author="y" w:date="2015-01-19T17:57:00Z">
        <w:r>
          <w:rPr>
            <w:rFonts w:hint="eastAsia"/>
          </w:rPr>
          <w:t>电子政务网</w:t>
        </w:r>
      </w:ins>
      <w:r>
        <w:rPr>
          <w:rFonts w:hint="eastAsia"/>
        </w:rPr>
        <w:t>项目实施过程是一个“实施顾问――&gt;用户”的知识转移过程，在项目过程中采取多种形式，培养贵州省政府的用户，成为既熟悉业务又掌握信息化工具的复合性人才，也是综合办公系统项目实施的一项重要成果。所以项目实施的过程，也是针对具体用户不断进行培训的知识转移的过程。</w:t>
      </w:r>
    </w:p>
    <w:p>
      <w:pPr>
        <w:pStyle w:val="39"/>
        <w:spacing w:before="156" w:after="156"/>
      </w:pPr>
    </w:p>
    <w:p>
      <w:pPr>
        <w:pStyle w:val="4"/>
        <w:jc w:val="both"/>
        <w:rPr>
          <w:rPrChange w:id="1892" w:author="y" w:date="2015-01-19T16:51:00Z">
            <w:rPr/>
          </w:rPrChange>
        </w:rPr>
      </w:pPr>
      <w:bookmarkStart w:id="489" w:name="_Toc359226034"/>
      <w:bookmarkStart w:id="490" w:name="_Toc359500100"/>
      <w:bookmarkStart w:id="491" w:name="_Toc360141644"/>
      <w:bookmarkStart w:id="492" w:name="_Toc394920169"/>
      <w:bookmarkStart w:id="493" w:name="_Toc406753103"/>
      <w:r>
        <w:rPr>
          <w:rFonts w:hint="eastAsia"/>
        </w:rPr>
        <w:t>项目培训对象</w:t>
      </w:r>
      <w:bookmarkEnd w:id="489"/>
      <w:bookmarkEnd w:id="490"/>
      <w:bookmarkEnd w:id="491"/>
      <w:bookmarkEnd w:id="492"/>
      <w:bookmarkEnd w:id="493"/>
    </w:p>
    <w:p>
      <w:pPr>
        <w:pStyle w:val="39"/>
        <w:spacing w:before="156" w:after="156"/>
      </w:pPr>
      <w:r>
        <w:rPr>
          <w:rFonts w:hint="eastAsia"/>
        </w:rPr>
        <w:t>贵州</w:t>
      </w:r>
      <w:ins w:id="1893" w:author="y" w:date="2015-01-19T16:51:00Z">
        <w:r>
          <w:rPr>
            <w:rFonts w:hint="eastAsia"/>
          </w:rPr>
          <w:t>全省</w:t>
        </w:r>
      </w:ins>
      <w:del w:id="1894" w:author="y" w:date="2015-01-19T16:51:00Z">
        <w:r>
          <w:rPr>
            <w:rFonts w:hint="eastAsia"/>
          </w:rPr>
          <w:delText>省政府所有计算机应用人员</w:delText>
        </w:r>
      </w:del>
      <w:ins w:id="1895" w:author="y" w:date="2015-01-19T16:51:00Z">
        <w:r>
          <w:rPr>
            <w:rFonts w:hint="eastAsia"/>
          </w:rPr>
          <w:t>公务</w:t>
        </w:r>
      </w:ins>
      <w:ins w:id="1896" w:author="y" w:date="2015-01-19T16:51:00Z">
        <w:r>
          <w:rPr/>
          <w:t>员</w:t>
        </w:r>
      </w:ins>
      <w:r>
        <w:rPr>
          <w:rFonts w:hint="eastAsia"/>
        </w:rPr>
        <w:t>。培训对象可分为中高层领导、一般工作人员、系统管理员、部门系统管理员、文件管理员等，并根据情况分别进行培训。</w:t>
      </w:r>
    </w:p>
    <w:p>
      <w:pPr>
        <w:pStyle w:val="39"/>
        <w:spacing w:before="156" w:after="156"/>
      </w:pPr>
    </w:p>
    <w:p>
      <w:pPr>
        <w:pStyle w:val="4"/>
        <w:jc w:val="both"/>
      </w:pPr>
      <w:bookmarkStart w:id="494" w:name="_Toc359226035"/>
      <w:bookmarkStart w:id="495" w:name="_Toc359500101"/>
      <w:bookmarkStart w:id="496" w:name="_Toc360141645"/>
      <w:bookmarkStart w:id="497" w:name="_Toc394920170"/>
      <w:bookmarkStart w:id="498" w:name="_Toc406753104"/>
      <w:r>
        <w:rPr>
          <w:rFonts w:hint="eastAsia"/>
        </w:rPr>
        <w:t>项目培训方式</w:t>
      </w:r>
      <w:bookmarkEnd w:id="494"/>
      <w:bookmarkEnd w:id="495"/>
      <w:bookmarkEnd w:id="496"/>
      <w:bookmarkEnd w:id="497"/>
      <w:bookmarkEnd w:id="498"/>
    </w:p>
    <w:p>
      <w:pPr>
        <w:pStyle w:val="39"/>
        <w:spacing w:before="156" w:after="156"/>
      </w:pPr>
      <w:r>
        <w:rPr>
          <w:rFonts w:hint="eastAsia"/>
        </w:rPr>
        <w:t>培训方式采用需求、实施、培训同步推进，待工作人员都能熟练操作后进行统一演练、试运行的方式</w:t>
      </w:r>
      <w:del w:id="1897" w:author="y" w:date="2015-01-19T12:57:00Z">
        <w:r>
          <w:rPr>
            <w:rFonts w:hint="eastAsia"/>
          </w:rPr>
          <w:delText>，并在最终上线的时候实现零培训使用系统</w:delText>
        </w:r>
      </w:del>
      <w:r>
        <w:rPr>
          <w:rFonts w:hint="eastAsia"/>
        </w:rPr>
        <w:t>。</w:t>
      </w:r>
    </w:p>
    <w:p>
      <w:pPr>
        <w:pStyle w:val="39"/>
        <w:spacing w:before="156" w:after="156"/>
      </w:pPr>
      <w:r>
        <w:rPr>
          <w:rFonts w:hint="eastAsia"/>
        </w:rPr>
        <w:t>具体培训中可采用集中培训、关键用户培训、操作手册、现场辅导等方式交叉进行的策略。</w:t>
      </w:r>
    </w:p>
    <w:p>
      <w:pPr>
        <w:pStyle w:val="39"/>
        <w:spacing w:before="156" w:after="156"/>
      </w:pPr>
      <w:r>
        <w:rPr>
          <w:rFonts w:hint="eastAsia"/>
        </w:rPr>
        <w:t>需要说明的是，集中培训只是知识转移的一种形式，</w:t>
      </w:r>
      <w:del w:id="1898" w:author="y" w:date="2015-01-19T12:57:00Z">
        <w:r>
          <w:rPr>
            <w:rFonts w:hint="eastAsia"/>
          </w:rPr>
          <w:delText>是</w:delText>
        </w:r>
      </w:del>
      <w:r>
        <w:rPr>
          <w:rFonts w:hint="eastAsia"/>
        </w:rPr>
        <w:t>只是转移的第一步，用户从对新的软件产品一无所知到熟练掌握，更多的是依靠实际应用、与顾问的讨论交流和逐渐积累、依靠积极主动地去学习、练习和应用。</w:t>
      </w:r>
    </w:p>
    <w:p>
      <w:pPr>
        <w:pStyle w:val="39"/>
        <w:spacing w:before="156" w:after="156"/>
      </w:pPr>
    </w:p>
    <w:p>
      <w:pPr>
        <w:pStyle w:val="4"/>
        <w:jc w:val="both"/>
        <w:rPr>
          <w:color w:val="FF0000"/>
          <w:rPrChange w:id="1899" w:author="y" w:date="2015-01-19T12:59:00Z">
            <w:rPr/>
          </w:rPrChange>
        </w:rPr>
      </w:pPr>
      <w:bookmarkStart w:id="499" w:name="_Toc359226036"/>
      <w:bookmarkStart w:id="500" w:name="_Toc359500102"/>
      <w:bookmarkStart w:id="501" w:name="_Toc360141646"/>
      <w:bookmarkStart w:id="502" w:name="_Toc394920171"/>
      <w:bookmarkStart w:id="503" w:name="_Toc406753105"/>
      <w:r>
        <w:rPr>
          <w:rFonts w:hint="eastAsia"/>
          <w:color w:val="FF0000"/>
          <w:rPrChange w:id="1900" w:author="y" w:date="2015-01-19T12:59:00Z">
            <w:rPr>
              <w:rFonts w:hint="eastAsia"/>
            </w:rPr>
          </w:rPrChange>
        </w:rPr>
        <w:t>项目培训内容</w:t>
      </w:r>
      <w:bookmarkEnd w:id="499"/>
      <w:bookmarkEnd w:id="500"/>
      <w:bookmarkEnd w:id="501"/>
      <w:bookmarkEnd w:id="502"/>
      <w:bookmarkEnd w:id="503"/>
    </w:p>
    <w:p>
      <w:pPr>
        <w:pStyle w:val="39"/>
        <w:spacing w:before="156" w:after="156"/>
      </w:pPr>
      <w:r>
        <w:rPr>
          <w:rFonts w:hint="eastAsia"/>
        </w:rPr>
        <w:t>根据贵州省政府具体情况实施方制定适合的培训方案（具体的培训时间表将在后期项目小组会上通过），一期培训按照“请示报告、收文发文、邮件系统、上会系统”十六个字的标准流程和方法进行培训，二期按照管理层次分批、分层次进行轮流培训逐步完善所有功能的培训。</w:t>
      </w:r>
    </w:p>
    <w:p>
      <w:pPr>
        <w:pStyle w:val="39"/>
        <w:spacing w:before="156" w:after="156"/>
      </w:pPr>
      <w:r>
        <w:rPr>
          <w:rFonts w:hint="eastAsia"/>
        </w:rPr>
        <w:t>以普通用户培训为例，主要培训内容为：</w:t>
      </w:r>
    </w:p>
    <w:p>
      <w:pPr>
        <w:pStyle w:val="39"/>
        <w:spacing w:before="156" w:after="156"/>
      </w:pPr>
      <w:r>
        <w:rPr>
          <w:rFonts w:hint="eastAsia"/>
        </w:rPr>
        <w:t>系统使用注意事项</w:t>
      </w:r>
    </w:p>
    <w:p>
      <w:pPr>
        <w:pStyle w:val="39"/>
        <w:spacing w:before="156" w:after="156"/>
      </w:pPr>
      <w:r>
        <w:rPr>
          <w:rFonts w:hint="eastAsia"/>
        </w:rPr>
        <w:t>系统登陆方法</w:t>
      </w:r>
    </w:p>
    <w:p>
      <w:pPr>
        <w:pStyle w:val="39"/>
        <w:spacing w:before="156" w:after="156"/>
      </w:pPr>
      <w:r>
        <w:rPr>
          <w:rFonts w:hint="eastAsia"/>
        </w:rPr>
        <w:t>用户密码修改方法</w:t>
      </w:r>
      <w:bookmarkStart w:id="626" w:name="_GoBack"/>
      <w:bookmarkEnd w:id="626"/>
    </w:p>
    <w:p>
      <w:pPr>
        <w:pStyle w:val="39"/>
        <w:spacing w:before="156" w:after="156"/>
      </w:pPr>
      <w:r>
        <w:rPr>
          <w:rFonts w:hint="eastAsia"/>
        </w:rPr>
        <w:t>系统登陆后首页使用介绍</w:t>
      </w:r>
    </w:p>
    <w:p>
      <w:pPr>
        <w:pStyle w:val="39"/>
        <w:spacing w:before="156" w:after="156"/>
      </w:pPr>
      <w:r>
        <w:rPr>
          <w:rFonts w:hint="eastAsia"/>
        </w:rPr>
        <w:t>请示汇报的发起方法</w:t>
      </w:r>
    </w:p>
    <w:p>
      <w:pPr>
        <w:pStyle w:val="39"/>
        <w:spacing w:before="156" w:after="156"/>
      </w:pPr>
      <w:r>
        <w:rPr>
          <w:rFonts w:hint="eastAsia"/>
        </w:rPr>
        <w:t>公文的处理方法</w:t>
      </w:r>
    </w:p>
    <w:p>
      <w:pPr>
        <w:pStyle w:val="39"/>
        <w:spacing w:before="156" w:after="156"/>
      </w:pPr>
      <w:r>
        <w:rPr>
          <w:rFonts w:hint="eastAsia"/>
        </w:rPr>
        <w:t>邮件系统的使用</w:t>
      </w:r>
    </w:p>
    <w:p>
      <w:pPr>
        <w:pStyle w:val="39"/>
        <w:spacing w:before="156" w:after="156"/>
      </w:pPr>
      <w:r>
        <w:rPr>
          <w:rFonts w:hint="eastAsia"/>
        </w:rPr>
        <w:t>上会系统的操作</w:t>
      </w:r>
    </w:p>
    <w:p>
      <w:pPr>
        <w:pStyle w:val="39"/>
        <w:spacing w:before="156" w:after="156"/>
      </w:pPr>
    </w:p>
    <w:p>
      <w:pPr>
        <w:pStyle w:val="4"/>
        <w:jc w:val="both"/>
      </w:pPr>
      <w:bookmarkStart w:id="504" w:name="_Toc388882824"/>
      <w:bookmarkEnd w:id="504"/>
      <w:bookmarkStart w:id="505" w:name="_Toc388884186"/>
      <w:bookmarkEnd w:id="505"/>
      <w:bookmarkStart w:id="506" w:name="_Toc388884938"/>
      <w:bookmarkEnd w:id="506"/>
      <w:bookmarkStart w:id="507" w:name="_Toc388887753"/>
      <w:bookmarkEnd w:id="507"/>
      <w:bookmarkStart w:id="508" w:name="_Toc388888594"/>
      <w:bookmarkEnd w:id="508"/>
      <w:bookmarkStart w:id="509" w:name="_Toc388889219"/>
      <w:bookmarkEnd w:id="509"/>
      <w:bookmarkStart w:id="510" w:name="_Toc388889865"/>
      <w:bookmarkEnd w:id="510"/>
      <w:bookmarkStart w:id="511" w:name="_Toc394237796"/>
      <w:bookmarkEnd w:id="511"/>
      <w:bookmarkStart w:id="512" w:name="_Toc394240259"/>
      <w:bookmarkEnd w:id="512"/>
      <w:bookmarkStart w:id="513" w:name="_Toc394240577"/>
      <w:bookmarkEnd w:id="513"/>
      <w:bookmarkStart w:id="514" w:name="_Toc394240896"/>
      <w:bookmarkEnd w:id="514"/>
      <w:bookmarkStart w:id="515" w:name="_Toc359226039"/>
      <w:bookmarkStart w:id="516" w:name="_Toc359500105"/>
      <w:bookmarkStart w:id="517" w:name="_Toc360141655"/>
      <w:bookmarkStart w:id="518" w:name="_Toc394920172"/>
      <w:bookmarkStart w:id="519" w:name="_Toc406753106"/>
      <w:r>
        <w:rPr>
          <w:rFonts w:hint="eastAsia"/>
        </w:rPr>
        <w:t>项目培训评估</w:t>
      </w:r>
      <w:bookmarkEnd w:id="515"/>
      <w:bookmarkEnd w:id="516"/>
      <w:bookmarkEnd w:id="517"/>
      <w:bookmarkEnd w:id="518"/>
      <w:bookmarkEnd w:id="519"/>
    </w:p>
    <w:p>
      <w:pPr>
        <w:pStyle w:val="39"/>
        <w:spacing w:before="156" w:after="156"/>
      </w:pPr>
      <w:r>
        <w:rPr>
          <w:rFonts w:hint="eastAsia"/>
        </w:rPr>
        <w:t>为了系统以后维护的需要，实施方对系统维护人员进行详细的技术培训，并对其培训结果和学员掌握情况做评估。通过对基层用户、系统管理员、领导的培训工作，使人人操作满意。</w:t>
      </w:r>
    </w:p>
    <w:p/>
    <w:p>
      <w:pPr>
        <w:widowControl/>
        <w:spacing w:before="240" w:after="240" w:line="360" w:lineRule="auto"/>
        <w:ind w:firstLine="480"/>
        <w:rPr>
          <w:rFonts w:ascii="仿宋" w:hAnsi="仿宋"/>
          <w:b/>
          <w:bCs/>
          <w:kern w:val="44"/>
        </w:rPr>
      </w:pPr>
      <w:r>
        <w:rPr>
          <w:rFonts w:ascii="仿宋" w:hAnsi="仿宋"/>
        </w:rPr>
        <w:br w:type="page"/>
      </w:r>
    </w:p>
    <w:p>
      <w:pPr>
        <w:pStyle w:val="2"/>
        <w:spacing w:before="312" w:after="468"/>
      </w:pPr>
      <w:bookmarkStart w:id="520" w:name="_Toc407098573"/>
      <w:bookmarkStart w:id="521" w:name="_Toc407110476"/>
      <w:bookmarkStart w:id="522" w:name="_Toc407110748"/>
      <w:bookmarkStart w:id="523" w:name="_Toc407110816"/>
      <w:bookmarkStart w:id="524" w:name="_Toc407119610"/>
      <w:r>
        <w:t>项目实施进度</w:t>
      </w:r>
      <w:bookmarkEnd w:id="520"/>
      <w:bookmarkEnd w:id="521"/>
      <w:bookmarkEnd w:id="522"/>
      <w:bookmarkEnd w:id="523"/>
      <w:bookmarkEnd w:id="524"/>
    </w:p>
    <w:p>
      <w:pPr>
        <w:widowControl/>
        <w:snapToGrid w:val="0"/>
        <w:spacing w:before="240" w:after="240" w:line="360" w:lineRule="auto"/>
        <w:ind w:firstLine="480"/>
        <w:rPr>
          <w:del w:id="1901" w:author="y" w:date="2015-01-19T12:59:00Z"/>
          <w:rFonts w:ascii="仿宋" w:hAnsi="仿宋"/>
          <w:color w:val="FF0000"/>
          <w:kern w:val="0"/>
        </w:rPr>
      </w:pPr>
      <w:del w:id="1902" w:author="y" w:date="2015-01-19T12:59:00Z">
        <w:r>
          <w:rPr>
            <w:rFonts w:ascii="仿宋" w:hAnsi="仿宋"/>
            <w:color w:val="FF0000"/>
            <w:kern w:val="0"/>
          </w:rPr>
          <w:delText>1、项目建设期：提出项目建设期和建设各阶段的划分。</w:delText>
        </w:r>
      </w:del>
    </w:p>
    <w:p>
      <w:pPr>
        <w:widowControl/>
        <w:snapToGrid w:val="0"/>
        <w:spacing w:before="240" w:after="240" w:line="360" w:lineRule="auto"/>
        <w:ind w:firstLine="480"/>
        <w:rPr>
          <w:del w:id="1903" w:author="y" w:date="2015-01-19T12:59:00Z"/>
          <w:rFonts w:ascii="仿宋" w:hAnsi="仿宋"/>
          <w:color w:val="FF0000"/>
          <w:kern w:val="0"/>
        </w:rPr>
      </w:pPr>
      <w:del w:id="1904" w:author="y" w:date="2015-01-19T12:59:00Z">
        <w:r>
          <w:rPr>
            <w:rFonts w:ascii="仿宋" w:hAnsi="仿宋"/>
            <w:color w:val="FF0000"/>
            <w:kern w:val="0"/>
          </w:rPr>
          <w:delText>2、实施进度计划：描述项目实施进程安排，绘制项目实施进度表。</w:delText>
        </w:r>
      </w:del>
    </w:p>
    <w:p>
      <w:pPr>
        <w:pStyle w:val="3"/>
        <w:spacing w:before="312" w:after="156"/>
        <w:jc w:val="both"/>
      </w:pPr>
      <w:bookmarkStart w:id="525" w:name="_Toc394920151"/>
      <w:bookmarkStart w:id="526" w:name="_Toc406753108"/>
      <w:bookmarkStart w:id="527" w:name="_Toc359226013"/>
      <w:bookmarkStart w:id="528" w:name="_Toc359500084"/>
      <w:bookmarkStart w:id="529" w:name="_Toc360141622"/>
      <w:bookmarkStart w:id="530" w:name="_Toc394920160"/>
      <w:r>
        <w:rPr>
          <w:rFonts w:hint="eastAsia"/>
        </w:rPr>
        <w:t>实施主要目标</w:t>
      </w:r>
      <w:bookmarkEnd w:id="525"/>
      <w:bookmarkEnd w:id="526"/>
    </w:p>
    <w:p>
      <w:pPr>
        <w:pStyle w:val="39"/>
        <w:spacing w:before="156" w:after="156"/>
      </w:pPr>
      <w:r>
        <w:rPr>
          <w:rFonts w:hint="eastAsia"/>
        </w:rPr>
        <w:t>提供</w:t>
      </w:r>
      <w:del w:id="1905" w:author="y" w:date="2015-01-19T16:53:00Z">
        <w:r>
          <w:rPr>
            <w:rFonts w:hint="eastAsia"/>
          </w:rPr>
          <w:delText>1省+9</w:delText>
        </w:r>
      </w:del>
      <w:del w:id="1906" w:author="y" w:date="2015-01-19T12:59:00Z">
        <w:r>
          <w:rPr>
            <w:rFonts w:hint="eastAsia"/>
          </w:rPr>
          <w:delText>地</w:delText>
        </w:r>
      </w:del>
      <w:del w:id="1907" w:author="y" w:date="2015-01-19T16:53:00Z">
        <w:r>
          <w:rPr>
            <w:rFonts w:hint="eastAsia"/>
          </w:rPr>
          <w:delText>+88县</w:delText>
        </w:r>
      </w:del>
      <w:del w:id="1908" w:author="y" w:date="2015-01-19T16:52:00Z">
        <w:r>
          <w:rPr>
            <w:rFonts w:hint="eastAsia"/>
          </w:rPr>
          <w:delText>+4000所辖单位</w:delText>
        </w:r>
      </w:del>
      <w:del w:id="1909" w:author="y" w:date="2015-01-19T16:53:00Z">
        <w:r>
          <w:rPr>
            <w:rFonts w:hint="eastAsia"/>
          </w:rPr>
          <w:delText>的</w:delText>
        </w:r>
      </w:del>
      <w:ins w:id="1910" w:author="y" w:date="2015-01-19T16:53:00Z">
        <w:r>
          <w:rPr>
            <w:rFonts w:hint="eastAsia"/>
          </w:rPr>
          <w:t>省</w:t>
        </w:r>
      </w:ins>
      <w:ins w:id="1911" w:author="y" w:date="2015-01-19T16:53:00Z">
        <w:r>
          <w:rPr/>
          <w:t>、市、县、</w:t>
        </w:r>
      </w:ins>
      <w:ins w:id="1912" w:author="y" w:date="2015-01-19T16:53:00Z">
        <w:r>
          <w:rPr>
            <w:rFonts w:hint="eastAsia"/>
          </w:rPr>
          <w:t>乡</w:t>
        </w:r>
      </w:ins>
      <w:ins w:id="1913" w:author="y" w:date="2015-01-19T16:53:00Z">
        <w:r>
          <w:rPr/>
          <w:t>各级政府</w:t>
        </w:r>
      </w:ins>
      <w:del w:id="1914" w:author="y" w:date="2015-01-19T16:53:00Z">
        <w:r>
          <w:rPr>
            <w:rFonts w:hint="eastAsia"/>
          </w:rPr>
          <w:delText>多级</w:delText>
        </w:r>
      </w:del>
      <w:ins w:id="1915" w:author="y" w:date="2015-01-19T16:53:00Z">
        <w:r>
          <w:rPr>
            <w:rFonts w:hint="eastAsia"/>
          </w:rPr>
          <w:t>的</w:t>
        </w:r>
      </w:ins>
      <w:r>
        <w:rPr>
          <w:rFonts w:hint="eastAsia"/>
        </w:rPr>
        <w:t>交换平台实施</w:t>
      </w:r>
      <w:ins w:id="1916" w:author="y" w:date="2015-01-19T13:00:00Z">
        <w:r>
          <w:rPr>
            <w:rFonts w:hint="eastAsia"/>
          </w:rPr>
          <w:t>。</w:t>
        </w:r>
      </w:ins>
    </w:p>
    <w:p>
      <w:pPr>
        <w:pStyle w:val="39"/>
        <w:spacing w:before="156" w:after="156"/>
      </w:pPr>
      <w:r>
        <w:rPr>
          <w:rFonts w:hint="eastAsia"/>
        </w:rPr>
        <w:t>为了确保整个系统的成功率，本次项目应用边界建议暂时限定在，</w:t>
      </w:r>
      <w:r>
        <w:rPr>
          <w:rFonts w:hint="eastAsia"/>
          <w:color w:val="FF0000"/>
          <w:rPrChange w:id="1917" w:author="y" w:date="2015-01-19T13:00:00Z">
            <w:rPr>
              <w:rFonts w:hint="eastAsia"/>
            </w:rPr>
          </w:rPrChange>
        </w:rPr>
        <w:t>基于致远</w:t>
      </w:r>
      <w:r>
        <w:rPr>
          <w:color w:val="FF0000"/>
          <w:rPrChange w:id="1918" w:author="y" w:date="2015-01-19T13:00:00Z">
            <w:rPr/>
          </w:rPrChange>
        </w:rPr>
        <w:t>V5.1</w:t>
      </w:r>
      <w:r>
        <w:rPr>
          <w:rFonts w:hint="eastAsia"/>
          <w:color w:val="FF0000"/>
          <w:rPrChange w:id="1919" w:author="y" w:date="2015-01-19T13:00:00Z">
            <w:rPr>
              <w:rFonts w:hint="eastAsia"/>
            </w:rPr>
          </w:rPrChange>
        </w:rPr>
        <w:t>标准产品上的“公文管理，协同工作，知识文档，公共信息，会议管理，日程事件、通讯录”等核心功能。</w:t>
      </w:r>
    </w:p>
    <w:p>
      <w:pPr>
        <w:pStyle w:val="39"/>
        <w:spacing w:before="156" w:after="156"/>
      </w:pPr>
    </w:p>
    <w:p>
      <w:pPr>
        <w:pStyle w:val="3"/>
        <w:spacing w:before="312" w:after="156"/>
        <w:jc w:val="both"/>
      </w:pPr>
      <w:bookmarkStart w:id="531" w:name="_Toc406753109"/>
      <w:r>
        <w:rPr>
          <w:rFonts w:hint="eastAsia"/>
        </w:rPr>
        <w:t>项目实施计划</w:t>
      </w:r>
      <w:bookmarkEnd w:id="527"/>
      <w:bookmarkEnd w:id="528"/>
      <w:bookmarkEnd w:id="529"/>
      <w:bookmarkEnd w:id="530"/>
      <w:bookmarkEnd w:id="531"/>
    </w:p>
    <w:p>
      <w:pPr>
        <w:pStyle w:val="39"/>
        <w:spacing w:before="156" w:after="156"/>
        <w:rPr>
          <w:color w:val="000000"/>
          <w:rPrChange w:id="1920" w:author="y" w:date="2015-01-19T17:58:00Z">
            <w:rPr/>
          </w:rPrChange>
        </w:rPr>
      </w:pPr>
      <w:r>
        <w:rPr>
          <w:rFonts w:hint="eastAsia"/>
          <w:color w:val="000000"/>
          <w:rPrChange w:id="1921" w:author="y" w:date="2015-01-19T17:58:00Z">
            <w:rPr>
              <w:rFonts w:hint="eastAsia"/>
            </w:rPr>
          </w:rPrChange>
        </w:rPr>
        <w:t>根据贵州省</w:t>
      </w:r>
      <w:del w:id="1922" w:author="y" w:date="2015-01-19T17:58:00Z">
        <w:r>
          <w:rPr>
            <w:rFonts w:hint="eastAsia"/>
            <w:color w:val="000000"/>
            <w:rPrChange w:id="1923" w:author="y" w:date="2015-01-19T17:58:00Z">
              <w:rPr>
                <w:rFonts w:hint="eastAsia"/>
              </w:rPr>
            </w:rPrChange>
          </w:rPr>
          <w:delText>多级政务协同办公平台</w:delText>
        </w:r>
      </w:del>
      <w:ins w:id="1924" w:author="y" w:date="2015-01-19T17:58:00Z">
        <w:r>
          <w:rPr>
            <w:rFonts w:hint="eastAsia"/>
            <w:color w:val="000000"/>
            <w:rPrChange w:id="1925" w:author="y" w:date="2015-01-19T17:58:00Z">
              <w:rPr>
                <w:rFonts w:hint="eastAsia"/>
                <w:color w:val="FF0000"/>
              </w:rPr>
            </w:rPrChange>
          </w:rPr>
          <w:t>电子政务网</w:t>
        </w:r>
      </w:ins>
      <w:r>
        <w:rPr>
          <w:rFonts w:hint="eastAsia"/>
          <w:color w:val="000000"/>
          <w:rPrChange w:id="1926" w:author="y" w:date="2015-01-19T17:58:00Z">
            <w:rPr>
              <w:rFonts w:hint="eastAsia"/>
            </w:rPr>
          </w:rPrChange>
        </w:rPr>
        <w:t>项目阶段性要求，</w:t>
      </w:r>
      <w:del w:id="1927" w:author="y" w:date="2015-01-19T13:01:00Z">
        <w:r>
          <w:rPr>
            <w:rFonts w:hint="eastAsia"/>
            <w:color w:val="000000"/>
            <w:rPrChange w:id="1928" w:author="y" w:date="2015-01-19T17:58:00Z">
              <w:rPr>
                <w:rFonts w:hint="eastAsia"/>
              </w:rPr>
            </w:rPrChange>
          </w:rPr>
          <w:delText>致远软件公司对</w:delText>
        </w:r>
      </w:del>
      <w:r>
        <w:rPr>
          <w:rFonts w:hint="eastAsia"/>
          <w:color w:val="000000"/>
          <w:rPrChange w:id="1929" w:author="y" w:date="2015-01-19T17:58:00Z">
            <w:rPr>
              <w:rFonts w:hint="eastAsia"/>
            </w:rPr>
          </w:rPrChange>
        </w:rPr>
        <w:t>本项目进行了较为详细的实施计划安排，明确双方项目组整体投入资源及工作任务安排，以确保项目能够按计划进行推进，并确保项目成功交付。</w:t>
      </w:r>
    </w:p>
    <w:p>
      <w:pPr>
        <w:pStyle w:val="39"/>
        <w:spacing w:before="156" w:after="156"/>
      </w:pPr>
      <w:r>
        <w:rPr>
          <w:rFonts w:hint="eastAsia"/>
        </w:rPr>
        <w:t>本项目实施包括了全省所有独立单位。</w:t>
      </w:r>
    </w:p>
    <w:p>
      <w:pPr>
        <w:widowControl/>
        <w:rPr>
          <w:rFonts w:ascii="宋体" w:hAnsi="宋体" w:cs="宋体"/>
          <w:kern w:val="0"/>
        </w:rPr>
      </w:pPr>
      <w:r>
        <w:rPr>
          <w:rFonts w:ascii="宋体" w:hAnsi="宋体" w:eastAsia="仿宋" w:cs="宋体"/>
          <w:kern w:val="0"/>
          <w:sz w:val="24"/>
          <w:szCs w:val="24"/>
          <w:lang w:val="en-US" w:eastAsia="zh-CN" w:bidi="ar-SA"/>
        </w:rPr>
        <w:pict>
          <v:shape id="图片 238" o:spid="_x0000_s1081" type="#_x0000_t75" style="height:239.85pt;width:406.1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pPr>
        <w:widowControl/>
        <w:ind w:firstLine="480"/>
        <w:rPr>
          <w:rFonts w:ascii="宋体" w:hAnsi="宋体" w:cs="宋体"/>
          <w:kern w:val="0"/>
        </w:rPr>
      </w:pPr>
    </w:p>
    <w:p>
      <w:pPr>
        <w:pStyle w:val="39"/>
        <w:spacing w:before="156" w:after="156"/>
        <w:rPr>
          <w:color w:val="FF0000"/>
          <w:rPrChange w:id="1930" w:author="y" w:date="2015-01-19T13:02:00Z">
            <w:rPr/>
          </w:rPrChange>
        </w:rPr>
      </w:pPr>
      <w:r>
        <w:rPr>
          <w:rFonts w:hint="eastAsia"/>
          <w:color w:val="FF0000"/>
          <w:rPrChange w:id="1931" w:author="y" w:date="2015-01-19T13:02:00Z">
            <w:rPr>
              <w:rFonts w:hint="eastAsia"/>
            </w:rPr>
          </w:rPrChange>
        </w:rPr>
        <w:t>整个实施分为三个大的阶段。</w:t>
      </w:r>
      <w:ins w:id="1932" w:author="y" w:date="2015-01-19T13:02:00Z">
        <w:r>
          <w:rPr>
            <w:rFonts w:hint="eastAsia"/>
            <w:color w:val="FF0000"/>
          </w:rPr>
          <w:t>（惠智</w:t>
        </w:r>
      </w:ins>
      <w:ins w:id="1933" w:author="y" w:date="2015-01-19T13:02:00Z">
        <w:r>
          <w:rPr>
            <w:color w:val="FF0000"/>
          </w:rPr>
          <w:t>补充）</w:t>
        </w:r>
      </w:ins>
    </w:p>
    <w:p>
      <w:pPr>
        <w:pStyle w:val="39"/>
        <w:spacing w:before="156" w:after="156"/>
      </w:pPr>
      <w:r>
        <w:rPr>
          <w:rFonts w:hint="eastAsia"/>
        </w:rPr>
        <w:t>第一阶段：试点实施及观摩演示阶段，选取试点单位，重点实施遵义、贵阳等市，实现整个全省大</w:t>
      </w:r>
      <w:del w:id="1934" w:author="y" w:date="2015-01-19T13:02:00Z">
        <w:r>
          <w:rPr>
            <w:rFonts w:hint="eastAsia"/>
          </w:rPr>
          <w:delText>协同</w:delText>
        </w:r>
      </w:del>
      <w:ins w:id="1935" w:author="y" w:date="2015-01-19T13:02:00Z">
        <w:r>
          <w:rPr>
            <w:rFonts w:hint="eastAsia"/>
          </w:rPr>
          <w:t>平台</w:t>
        </w:r>
      </w:ins>
      <w:r>
        <w:rPr>
          <w:rFonts w:hint="eastAsia"/>
        </w:rPr>
        <w:t>的工作模型，验证平台架构的合理性</w:t>
      </w:r>
      <w:del w:id="1936" w:author="许胄资" w:date="2015-01-20T14:13:00Z">
        <w:r>
          <w:rPr>
            <w:rFonts w:hint="eastAsia"/>
          </w:rPr>
          <w:delText>，迁移部分已经建设好的老系统</w:delText>
        </w:r>
      </w:del>
      <w:ins w:id="1937" w:author="许胄资" w:date="2015-01-20T14:11:00Z">
        <w:r>
          <w:rPr>
            <w:rFonts w:hint="eastAsia"/>
            <w:lang w:eastAsia="zh-CN"/>
          </w:rPr>
          <w:t>，并</w:t>
        </w:r>
      </w:ins>
      <w:ins w:id="1938" w:author="许胄资" w:date="2015-01-20T14:12:00Z">
        <w:r>
          <w:rPr>
            <w:rFonts w:hint="eastAsia"/>
            <w:lang w:eastAsia="zh-CN"/>
          </w:rPr>
          <w:t>对</w:t>
        </w:r>
      </w:ins>
      <w:ins w:id="1939" w:author="许胄资" w:date="2015-01-20T14:13:00Z">
        <w:r>
          <w:rPr>
            <w:rFonts w:hint="eastAsia"/>
            <w:lang w:eastAsia="zh-CN"/>
          </w:rPr>
          <w:t>部分已经建设好的老</w:t>
        </w:r>
      </w:ins>
      <w:ins w:id="1940" w:author="许胄资" w:date="2015-01-20T14:11:00Z">
        <w:r>
          <w:rPr>
            <w:rFonts w:hint="eastAsia"/>
            <w:lang w:eastAsia="zh-CN"/>
          </w:rPr>
          <w:t>系统进行</w:t>
        </w:r>
      </w:ins>
      <w:ins w:id="1941" w:author="许胄资" w:date="2015-01-20T14:12:00Z">
        <w:r>
          <w:rPr>
            <w:rFonts w:hint="eastAsia"/>
            <w:lang w:eastAsia="zh-CN"/>
          </w:rPr>
          <w:t>的</w:t>
        </w:r>
      </w:ins>
      <w:ins w:id="1942" w:author="许胄资" w:date="2015-01-20T14:11:00Z">
        <w:r>
          <w:rPr>
            <w:rFonts w:hint="eastAsia"/>
            <w:lang w:eastAsia="zh-CN"/>
          </w:rPr>
          <w:t>整合</w:t>
        </w:r>
      </w:ins>
      <w:ins w:id="1943" w:author="许胄资" w:date="2015-01-20T14:13:00Z">
        <w:r>
          <w:rPr>
            <w:rFonts w:hint="eastAsia"/>
            <w:lang w:eastAsia="zh-CN"/>
          </w:rPr>
          <w:t>及业务数据的迁移归档</w:t>
        </w:r>
      </w:ins>
      <w:r>
        <w:rPr>
          <w:rFonts w:hint="eastAsia"/>
        </w:rPr>
        <w:t>；</w:t>
      </w:r>
    </w:p>
    <w:p>
      <w:pPr>
        <w:pStyle w:val="39"/>
        <w:spacing w:before="156" w:after="156"/>
      </w:pPr>
      <w:r>
        <w:rPr>
          <w:rFonts w:hint="eastAsia"/>
        </w:rPr>
        <w:t>第二阶段：完成各主要地州的所有市县单位的实施工作，计划在2015年6月左右完成；到时候全省80%的政府单位可以开始使用电子政务网平台；</w:t>
      </w:r>
      <w:ins w:id="1944" w:author="许胄资" w:date="2015-01-20T14:13:00Z">
        <w:r>
          <w:rPr>
            <w:rFonts w:hint="eastAsia"/>
            <w:lang w:eastAsia="zh-CN"/>
          </w:rPr>
          <w:t>同时对有要求的单位，进行</w:t>
        </w:r>
      </w:ins>
      <w:ins w:id="1945" w:author="许胄资" w:date="2015-01-20T14:14:00Z">
        <w:r>
          <w:rPr>
            <w:rFonts w:hint="eastAsia"/>
            <w:lang w:eastAsia="zh-CN"/>
          </w:rPr>
          <w:t>该单位业务应用数据的接口化整合，并依据大数据思想，实现</w:t>
        </w:r>
      </w:ins>
      <w:ins w:id="1946" w:author="许胄资" w:date="2015-01-20T14:15:00Z">
        <w:r>
          <w:rPr>
            <w:rFonts w:hint="eastAsia"/>
            <w:lang w:eastAsia="zh-CN"/>
          </w:rPr>
          <w:t>该部分</w:t>
        </w:r>
      </w:ins>
      <w:ins w:id="1947" w:author="许胄资" w:date="2015-01-20T14:14:00Z">
        <w:r>
          <w:rPr>
            <w:rFonts w:hint="eastAsia"/>
            <w:lang w:eastAsia="zh-CN"/>
          </w:rPr>
          <w:t>业务</w:t>
        </w:r>
      </w:ins>
      <w:ins w:id="1948" w:author="许胄资" w:date="2015-01-20T14:15:00Z">
        <w:r>
          <w:rPr>
            <w:rFonts w:hint="eastAsia"/>
            <w:lang w:eastAsia="zh-CN"/>
          </w:rPr>
          <w:t>应用系统的数据推送及汇集。</w:t>
        </w:r>
      </w:ins>
    </w:p>
    <w:p>
      <w:pPr>
        <w:pStyle w:val="39"/>
        <w:spacing w:before="156" w:after="156"/>
      </w:pPr>
      <w:r>
        <w:rPr>
          <w:rFonts w:hint="eastAsia"/>
        </w:rPr>
        <w:t>第三阶段：完成全省所有单位的实施工作，计划在2015年年底完成，达到全省公务员均可</w:t>
      </w:r>
      <w:del w:id="1949" w:author="许胄资" w:date="2015-01-20T14:15:00Z">
        <w:r>
          <w:rPr>
            <w:rFonts w:hint="eastAsia"/>
          </w:rPr>
          <w:delText>以</w:delText>
        </w:r>
      </w:del>
      <w:ins w:id="1950" w:author="许胄资" w:date="2015-01-20T14:15:00Z">
        <w:r>
          <w:rPr>
            <w:rFonts w:hint="eastAsia"/>
            <w:lang w:eastAsia="zh-CN"/>
          </w:rPr>
          <w:t>在全员协同、统一登录、统一门户的</w:t>
        </w:r>
      </w:ins>
      <w:ins w:id="1951" w:author="许胄资" w:date="2015-01-20T14:16:00Z">
        <w:r>
          <w:rPr>
            <w:rFonts w:hint="eastAsia"/>
            <w:lang w:eastAsia="zh-CN"/>
          </w:rPr>
          <w:t>框架下</w:t>
        </w:r>
      </w:ins>
      <w:r>
        <w:rPr>
          <w:rFonts w:hint="eastAsia"/>
        </w:rPr>
        <w:t>使用电子政务网平台正式办公。</w:t>
      </w:r>
    </w:p>
    <w:p>
      <w:pPr>
        <w:pStyle w:val="39"/>
        <w:spacing w:before="156" w:after="156"/>
      </w:pPr>
      <w:r>
        <w:rPr>
          <w:rFonts w:hint="eastAsia"/>
        </w:rPr>
        <w:t>针对每个单位的建设工期平均考虑为1个月，分为如下阶段：</w:t>
      </w:r>
    </w:p>
    <w:p>
      <w:pPr>
        <w:pStyle w:val="39"/>
        <w:spacing w:before="156" w:after="156"/>
      </w:pPr>
      <w:r>
        <w:rPr>
          <w:rFonts w:hint="eastAsia"/>
        </w:rPr>
        <w:t>实施准备为1人天</w:t>
      </w:r>
    </w:p>
    <w:p>
      <w:pPr>
        <w:pStyle w:val="39"/>
        <w:spacing w:before="156" w:after="156"/>
      </w:pPr>
      <w:r>
        <w:rPr>
          <w:rFonts w:hint="eastAsia"/>
        </w:rPr>
        <w:t>需求调研4人天</w:t>
      </w:r>
    </w:p>
    <w:p>
      <w:pPr>
        <w:pStyle w:val="39"/>
        <w:spacing w:before="156" w:after="156"/>
      </w:pPr>
      <w:r>
        <w:rPr>
          <w:rFonts w:hint="eastAsia"/>
        </w:rPr>
        <w:t>系统设计10人天</w:t>
      </w:r>
    </w:p>
    <w:p>
      <w:pPr>
        <w:pStyle w:val="39"/>
        <w:spacing w:before="156" w:after="156"/>
      </w:pPr>
      <w:r>
        <w:rPr>
          <w:rFonts w:hint="eastAsia"/>
        </w:rPr>
        <w:t>系统培训2人天</w:t>
      </w:r>
    </w:p>
    <w:p>
      <w:pPr>
        <w:pStyle w:val="39"/>
        <w:spacing w:before="156" w:after="156"/>
      </w:pPr>
      <w:r>
        <w:rPr>
          <w:rFonts w:hint="eastAsia"/>
        </w:rPr>
        <w:t>系统试运行为5人天</w:t>
      </w:r>
    </w:p>
    <w:p>
      <w:pPr>
        <w:pStyle w:val="39"/>
        <w:spacing w:before="156" w:after="156"/>
      </w:pPr>
      <w:r>
        <w:rPr>
          <w:rFonts w:hint="eastAsia"/>
        </w:rPr>
        <w:t>系统质量保证期为12个月</w:t>
      </w:r>
    </w:p>
    <w:p>
      <w:pPr>
        <w:pStyle w:val="39"/>
        <w:spacing w:before="156" w:after="156"/>
      </w:pPr>
    </w:p>
    <w:p>
      <w:pPr>
        <w:pStyle w:val="3"/>
        <w:spacing w:before="312" w:after="156"/>
      </w:pPr>
      <w:bookmarkStart w:id="532" w:name="_Toc406753099"/>
      <w:r>
        <w:t>项目实施组织管理</w:t>
      </w:r>
      <w:bookmarkEnd w:id="532"/>
    </w:p>
    <w:p>
      <w:pPr>
        <w:pStyle w:val="4"/>
      </w:pPr>
      <w:bookmarkStart w:id="533" w:name="_Toc359226004"/>
      <w:bookmarkStart w:id="534" w:name="_Toc359500078"/>
      <w:bookmarkStart w:id="535" w:name="_Toc360141611"/>
      <w:bookmarkStart w:id="536" w:name="_Toc394920154"/>
      <w:r>
        <w:rPr>
          <w:rFonts w:hint="eastAsia"/>
        </w:rPr>
        <w:t>流程管理</w:t>
      </w:r>
      <w:bookmarkEnd w:id="533"/>
      <w:bookmarkEnd w:id="534"/>
      <w:bookmarkEnd w:id="535"/>
      <w:bookmarkEnd w:id="536"/>
    </w:p>
    <w:p>
      <w:pPr>
        <w:pStyle w:val="39"/>
        <w:spacing w:before="156" w:after="156"/>
      </w:pPr>
      <w:r>
        <w:rPr>
          <w:rFonts w:hint="eastAsia"/>
        </w:rPr>
        <w:t>根据贵州省电子政务网建设要求，制定提供了一套确实可行的实施流程和实施主计划，严格按计划执行。</w:t>
      </w:r>
    </w:p>
    <w:p>
      <w:pPr>
        <w:pStyle w:val="39"/>
        <w:spacing w:before="156" w:after="156"/>
      </w:pPr>
    </w:p>
    <w:p>
      <w:pPr>
        <w:pStyle w:val="4"/>
      </w:pPr>
      <w:bookmarkStart w:id="537" w:name="_Toc359226005"/>
      <w:bookmarkStart w:id="538" w:name="_Toc359500079"/>
      <w:bookmarkStart w:id="539" w:name="_Toc360141612"/>
      <w:bookmarkStart w:id="540" w:name="_Toc394920155"/>
      <w:r>
        <w:rPr>
          <w:rFonts w:hint="eastAsia"/>
        </w:rPr>
        <w:t>全过程管理</w:t>
      </w:r>
      <w:bookmarkEnd w:id="537"/>
      <w:bookmarkEnd w:id="538"/>
      <w:bookmarkEnd w:id="539"/>
      <w:bookmarkEnd w:id="540"/>
    </w:p>
    <w:p>
      <w:pPr>
        <w:pStyle w:val="39"/>
        <w:spacing w:before="156" w:after="156"/>
      </w:pPr>
      <w:r>
        <w:rPr>
          <w:rFonts w:hint="eastAsia"/>
        </w:rPr>
        <w:t>实施全过程管理包括：组织结构、管理方式、过程质量控制方式、结果展现确认方式等。还包括项目过程管理、项目日常管理、项目文档管理以及项目质量管理。</w:t>
      </w:r>
    </w:p>
    <w:p>
      <w:pPr>
        <w:pStyle w:val="39"/>
        <w:spacing w:before="156" w:after="156"/>
      </w:pPr>
    </w:p>
    <w:p>
      <w:pPr>
        <w:pStyle w:val="4"/>
      </w:pPr>
      <w:bookmarkStart w:id="541" w:name="_Toc359226007"/>
      <w:bookmarkStart w:id="542" w:name="_Toc359500081"/>
      <w:bookmarkStart w:id="543" w:name="_Toc360141613"/>
      <w:bookmarkStart w:id="544" w:name="_Toc394920156"/>
      <w:r>
        <w:rPr>
          <w:rFonts w:hint="eastAsia"/>
        </w:rPr>
        <w:t>组织间的协调</w:t>
      </w:r>
      <w:bookmarkEnd w:id="541"/>
      <w:bookmarkEnd w:id="542"/>
      <w:bookmarkEnd w:id="543"/>
      <w:bookmarkEnd w:id="544"/>
    </w:p>
    <w:p>
      <w:pPr>
        <w:pStyle w:val="39"/>
        <w:spacing w:before="156" w:after="156"/>
      </w:pPr>
      <w:r>
        <w:rPr>
          <w:rFonts w:hint="eastAsia"/>
        </w:rPr>
        <w:t>实施方项目经理负责制定整体项目计划及明确各方的责任。各方的项目经理负责明确各自内部的人员分工。</w:t>
      </w:r>
    </w:p>
    <w:p>
      <w:pPr>
        <w:pStyle w:val="39"/>
        <w:spacing w:before="156" w:after="156"/>
      </w:pPr>
      <w:r>
        <w:rPr>
          <w:rFonts w:hint="eastAsia"/>
        </w:rPr>
        <w:t>任何重大的事宜及项目任务的变更需经各方项目经理的协商并达成一致意见方可实施。</w:t>
      </w:r>
    </w:p>
    <w:p>
      <w:pPr>
        <w:pStyle w:val="39"/>
        <w:spacing w:before="156" w:after="156"/>
      </w:pPr>
    </w:p>
    <w:p>
      <w:pPr>
        <w:pStyle w:val="3"/>
        <w:spacing w:before="312" w:after="156"/>
        <w:jc w:val="both"/>
      </w:pPr>
      <w:bookmarkStart w:id="545" w:name="_Toc406753110"/>
      <w:r>
        <w:rPr>
          <w:rFonts w:hint="eastAsia"/>
        </w:rPr>
        <w:t>本期项目实施步骤</w:t>
      </w:r>
      <w:bookmarkEnd w:id="545"/>
    </w:p>
    <w:p>
      <w:pPr>
        <w:pStyle w:val="39"/>
        <w:spacing w:before="156" w:after="156"/>
        <w:ind w:firstLine="552"/>
        <w:rPr>
          <w:ins w:id="1952" w:author="y" w:date="2015-01-19T16:58:00Z"/>
          <w:spacing w:val="18"/>
          <w:kern w:val="0"/>
        </w:rPr>
      </w:pPr>
      <w:r>
        <w:rPr>
          <w:rFonts w:hint="eastAsia"/>
          <w:spacing w:val="18"/>
          <w:kern w:val="0"/>
        </w:rPr>
        <w:t>自</w:t>
      </w:r>
      <w:del w:id="1953" w:author="y" w:date="2015-01-19T13:04:00Z">
        <w:r>
          <w:rPr>
            <w:spacing w:val="18"/>
            <w:kern w:val="0"/>
          </w:rPr>
          <w:delText>2014</w:delText>
        </w:r>
      </w:del>
      <w:del w:id="1954" w:author="y" w:date="2015-01-19T13:04:00Z">
        <w:r>
          <w:rPr>
            <w:rFonts w:hint="eastAsia"/>
            <w:spacing w:val="18"/>
            <w:kern w:val="0"/>
          </w:rPr>
          <w:delText>年</w:delText>
        </w:r>
      </w:del>
      <w:del w:id="1955" w:author="y" w:date="2015-01-19T13:04:00Z">
        <w:r>
          <w:rPr>
            <w:spacing w:val="18"/>
            <w:kern w:val="0"/>
          </w:rPr>
          <w:delText>7</w:delText>
        </w:r>
      </w:del>
      <w:ins w:id="1956" w:author="y" w:date="2015-01-19T13:04:00Z">
        <w:r>
          <w:rPr>
            <w:spacing w:val="18"/>
            <w:kern w:val="0"/>
          </w:rPr>
          <w:t>2014</w:t>
        </w:r>
      </w:ins>
      <w:ins w:id="1957" w:author="y" w:date="2015-01-19T13:04:00Z">
        <w:r>
          <w:rPr>
            <w:rFonts w:hint="eastAsia"/>
            <w:spacing w:val="18"/>
            <w:kern w:val="0"/>
          </w:rPr>
          <w:t>年</w:t>
        </w:r>
      </w:ins>
      <w:ins w:id="1958" w:author="y" w:date="2015-01-19T13:04:00Z">
        <w:r>
          <w:rPr>
            <w:spacing w:val="18"/>
            <w:kern w:val="0"/>
          </w:rPr>
          <w:t>2</w:t>
        </w:r>
      </w:ins>
      <w:r>
        <w:rPr>
          <w:rFonts w:hint="eastAsia"/>
          <w:spacing w:val="18"/>
          <w:kern w:val="0"/>
        </w:rPr>
        <w:t>月上旬至</w:t>
      </w:r>
      <w:ins w:id="1959" w:author="y" w:date="2015-01-19T16:56:00Z">
        <w:r>
          <w:rPr>
            <w:rFonts w:hint="eastAsia"/>
            <w:spacing w:val="18"/>
            <w:kern w:val="0"/>
          </w:rPr>
          <w:t>2015年</w:t>
        </w:r>
      </w:ins>
      <w:del w:id="1960" w:author="y" w:date="2015-01-19T13:04:00Z">
        <w:r>
          <w:rPr>
            <w:spacing w:val="18"/>
            <w:kern w:val="0"/>
          </w:rPr>
          <w:delText>9</w:delText>
        </w:r>
      </w:del>
      <w:ins w:id="1961" w:author="y" w:date="2015-01-19T13:04:00Z">
        <w:r>
          <w:rPr>
            <w:spacing w:val="18"/>
            <w:kern w:val="0"/>
          </w:rPr>
          <w:t>12</w:t>
        </w:r>
      </w:ins>
      <w:r>
        <w:rPr>
          <w:rFonts w:hint="eastAsia"/>
          <w:spacing w:val="18"/>
          <w:kern w:val="0"/>
        </w:rPr>
        <w:t>月，分</w:t>
      </w:r>
      <w:ins w:id="1962" w:author="y" w:date="2015-01-19T16:58:00Z">
        <w:r>
          <w:rPr>
            <w:rFonts w:hint="eastAsia"/>
            <w:spacing w:val="18"/>
            <w:kern w:val="0"/>
          </w:rPr>
          <w:t>两</w:t>
        </w:r>
      </w:ins>
      <w:del w:id="1963" w:author="y" w:date="2015-01-19T16:58:00Z">
        <w:r>
          <w:rPr>
            <w:rFonts w:hint="eastAsia"/>
            <w:spacing w:val="18"/>
            <w:kern w:val="0"/>
          </w:rPr>
          <w:delText>五</w:delText>
        </w:r>
      </w:del>
      <w:r>
        <w:rPr>
          <w:rFonts w:hint="eastAsia"/>
          <w:spacing w:val="18"/>
          <w:kern w:val="0"/>
        </w:rPr>
        <w:t>个</w:t>
      </w:r>
      <w:ins w:id="1964" w:author="y" w:date="2015-01-19T16:58:00Z">
        <w:r>
          <w:rPr>
            <w:rFonts w:hint="eastAsia"/>
            <w:spacing w:val="18"/>
            <w:kern w:val="0"/>
          </w:rPr>
          <w:t>大</w:t>
        </w:r>
      </w:ins>
      <w:r>
        <w:rPr>
          <w:rFonts w:hint="eastAsia"/>
          <w:spacing w:val="18"/>
          <w:kern w:val="0"/>
        </w:rPr>
        <w:t>阶段实施试点工作。</w:t>
      </w:r>
    </w:p>
    <w:p>
      <w:pPr>
        <w:pStyle w:val="39"/>
        <w:spacing w:before="156" w:after="156"/>
        <w:ind w:firstLine="552"/>
        <w:rPr>
          <w:rFonts w:hint="eastAsia"/>
          <w:spacing w:val="18"/>
          <w:kern w:val="0"/>
        </w:rPr>
      </w:pPr>
      <w:ins w:id="1965" w:author="y" w:date="2015-01-19T16:58:00Z">
        <w:r>
          <w:rPr>
            <w:rFonts w:hint="eastAsia"/>
            <w:spacing w:val="18"/>
            <w:kern w:val="0"/>
          </w:rPr>
          <w:t>一、</w:t>
        </w:r>
      </w:ins>
      <w:ins w:id="1966" w:author="y" w:date="2015-01-19T16:58:00Z">
        <w:r>
          <w:rPr>
            <w:spacing w:val="18"/>
            <w:kern w:val="0"/>
          </w:rPr>
          <w:t>试点阶段</w:t>
        </w:r>
      </w:ins>
      <w:ins w:id="1967" w:author="y" w:date="2015-01-19T16:59:00Z">
        <w:r>
          <w:rPr>
            <w:rFonts w:hint="eastAsia"/>
            <w:spacing w:val="18"/>
            <w:kern w:val="0"/>
          </w:rPr>
          <w:t>（2014年2月13日</w:t>
        </w:r>
      </w:ins>
      <w:ins w:id="1968" w:author="y" w:date="2015-01-19T16:59:00Z">
        <w:r>
          <w:rPr>
            <w:spacing w:val="18"/>
            <w:kern w:val="0"/>
          </w:rPr>
          <w:t>至</w:t>
        </w:r>
      </w:ins>
      <w:ins w:id="1969" w:author="y" w:date="2015-01-19T16:59:00Z">
        <w:r>
          <w:rPr>
            <w:rFonts w:hint="eastAsia"/>
            <w:spacing w:val="18"/>
            <w:kern w:val="0"/>
          </w:rPr>
          <w:t>2014年12月31日</w:t>
        </w:r>
      </w:ins>
      <w:ins w:id="1970" w:author="y" w:date="2015-01-19T16:59:00Z">
        <w:r>
          <w:rPr>
            <w:spacing w:val="18"/>
            <w:kern w:val="0"/>
          </w:rPr>
          <w:t>）</w:t>
        </w:r>
      </w:ins>
    </w:p>
    <w:p>
      <w:pPr>
        <w:pStyle w:val="39"/>
        <w:spacing w:before="156" w:after="156"/>
        <w:rPr>
          <w:ins w:id="1971" w:author="y" w:date="2015-01-19T13:06:00Z"/>
          <w:kern w:val="0"/>
        </w:rPr>
      </w:pPr>
      <w:ins w:id="1972" w:author="y" w:date="2015-01-19T13:06:00Z">
        <w:r>
          <w:rPr>
            <w:rFonts w:hint="eastAsia"/>
            <w:kern w:val="0"/>
          </w:rPr>
          <w:t>（一）需求调研阶段（</w:t>
        </w:r>
      </w:ins>
      <w:ins w:id="1973" w:author="y" w:date="2015-01-19T16:57:00Z">
        <w:r>
          <w:rPr>
            <w:rFonts w:hint="eastAsia"/>
            <w:kern w:val="0"/>
          </w:rPr>
          <w:t>2014年</w:t>
        </w:r>
      </w:ins>
      <w:ins w:id="1974" w:author="y" w:date="2015-01-19T13:06:00Z">
        <w:r>
          <w:rPr>
            <w:kern w:val="0"/>
          </w:rPr>
          <w:t>2</w:t>
        </w:r>
      </w:ins>
      <w:ins w:id="1975" w:author="y" w:date="2015-01-19T13:06:00Z">
        <w:r>
          <w:rPr>
            <w:rFonts w:hint="eastAsia"/>
            <w:kern w:val="0"/>
          </w:rPr>
          <w:t>月</w:t>
        </w:r>
      </w:ins>
      <w:ins w:id="1976" w:author="y" w:date="2015-01-19T13:06:00Z">
        <w:r>
          <w:rPr>
            <w:kern w:val="0"/>
          </w:rPr>
          <w:t>13</w:t>
        </w:r>
      </w:ins>
      <w:ins w:id="1977" w:author="y" w:date="2015-01-19T13:06:00Z">
        <w:r>
          <w:rPr>
            <w:rFonts w:hint="eastAsia"/>
            <w:kern w:val="0"/>
          </w:rPr>
          <w:t>日至</w:t>
        </w:r>
      </w:ins>
      <w:ins w:id="1978" w:author="y" w:date="2015-01-19T16:57:00Z">
        <w:r>
          <w:rPr>
            <w:rFonts w:hint="eastAsia"/>
            <w:kern w:val="0"/>
          </w:rPr>
          <w:t>2014年</w:t>
        </w:r>
      </w:ins>
      <w:ins w:id="1979" w:author="y" w:date="2015-01-19T13:06:00Z">
        <w:r>
          <w:rPr>
            <w:kern w:val="0"/>
          </w:rPr>
          <w:t>6</w:t>
        </w:r>
      </w:ins>
      <w:ins w:id="1980" w:author="y" w:date="2015-01-19T13:06:00Z">
        <w:r>
          <w:rPr>
            <w:rFonts w:hint="eastAsia"/>
            <w:kern w:val="0"/>
          </w:rPr>
          <w:t>月23日）。</w:t>
        </w:r>
      </w:ins>
    </w:p>
    <w:p>
      <w:pPr>
        <w:pStyle w:val="39"/>
        <w:spacing w:before="156" w:after="156"/>
        <w:ind w:firstLine="508"/>
        <w:rPr>
          <w:ins w:id="1981" w:author="y" w:date="2015-01-19T13:06:00Z"/>
          <w:spacing w:val="7"/>
          <w:kern w:val="0"/>
        </w:rPr>
      </w:pPr>
      <w:ins w:id="1982" w:author="y" w:date="2015-01-19T13:06:00Z">
        <w:r>
          <w:rPr>
            <w:rFonts w:hint="eastAsia"/>
            <w:spacing w:val="7"/>
            <w:kern w:val="0"/>
          </w:rPr>
          <w:t>以现场走访座谈及填报调研表等方式，对省政府办公厅及各</w:t>
        </w:r>
      </w:ins>
      <w:ins w:id="1983" w:author="y" w:date="2015-01-19T13:06:00Z">
        <w:r>
          <w:rPr>
            <w:rFonts w:hint="eastAsia"/>
            <w:spacing w:val="4"/>
            <w:kern w:val="0"/>
          </w:rPr>
          <w:t>试点单位通用公文、会议、事务等的运转流程及其他政务应用需求进行调研，并形成需求调研报告。搭建、部署系统测试环境。启动</w:t>
        </w:r>
      </w:ins>
      <w:ins w:id="1984" w:author="y" w:date="2015-01-19T13:06:00Z">
        <w:r>
          <w:rPr>
            <w:rFonts w:hint="eastAsia"/>
            <w:spacing w:val="7"/>
            <w:kern w:val="0"/>
          </w:rPr>
          <w:t>技术标准规范及电子政务网管理和运行维护体制机制建设工作。</w:t>
        </w:r>
      </w:ins>
    </w:p>
    <w:p>
      <w:pPr>
        <w:pStyle w:val="39"/>
        <w:spacing w:before="156" w:after="156"/>
        <w:rPr>
          <w:kern w:val="0"/>
        </w:rPr>
      </w:pPr>
      <w:r>
        <w:rPr>
          <w:rFonts w:hint="eastAsia"/>
          <w:kern w:val="0"/>
        </w:rPr>
        <w:t>（</w:t>
      </w:r>
      <w:del w:id="1985" w:author="y" w:date="2015-01-19T13:06:00Z">
        <w:r>
          <w:rPr>
            <w:rFonts w:hint="eastAsia"/>
            <w:kern w:val="0"/>
          </w:rPr>
          <w:delText>一</w:delText>
        </w:r>
      </w:del>
      <w:ins w:id="1986" w:author="y" w:date="2015-01-19T13:06:00Z">
        <w:r>
          <w:rPr>
            <w:rFonts w:hint="eastAsia"/>
            <w:kern w:val="0"/>
          </w:rPr>
          <w:t>二</w:t>
        </w:r>
      </w:ins>
      <w:r>
        <w:rPr>
          <w:rFonts w:hint="eastAsia"/>
          <w:kern w:val="0"/>
        </w:rPr>
        <w:t>）前期准备阶段（</w:t>
      </w:r>
      <w:ins w:id="1987" w:author="y" w:date="2015-01-19T16:57:00Z">
        <w:r>
          <w:rPr>
            <w:rFonts w:hint="eastAsia"/>
            <w:kern w:val="0"/>
          </w:rPr>
          <w:t>2014年</w:t>
        </w:r>
      </w:ins>
      <w:del w:id="1988" w:author="y" w:date="2015-01-19T13:04:00Z">
        <w:r>
          <w:rPr>
            <w:kern w:val="0"/>
          </w:rPr>
          <w:delText>7</w:delText>
        </w:r>
      </w:del>
      <w:ins w:id="1989" w:author="y" w:date="2015-01-19T13:06:00Z">
        <w:r>
          <w:rPr>
            <w:kern w:val="0"/>
          </w:rPr>
          <w:t>6</w:t>
        </w:r>
      </w:ins>
      <w:r>
        <w:rPr>
          <w:rFonts w:hint="eastAsia"/>
          <w:kern w:val="0"/>
        </w:rPr>
        <w:t>月</w:t>
      </w:r>
      <w:del w:id="1990" w:author="y" w:date="2015-01-19T13:04:00Z">
        <w:r>
          <w:rPr>
            <w:kern w:val="0"/>
          </w:rPr>
          <w:delText>11</w:delText>
        </w:r>
      </w:del>
      <w:ins w:id="1991" w:author="y" w:date="2015-01-19T13:06:00Z">
        <w:r>
          <w:rPr>
            <w:kern w:val="0"/>
          </w:rPr>
          <w:t>2</w:t>
        </w:r>
      </w:ins>
      <w:ins w:id="1992" w:author="y" w:date="2015-01-19T13:04:00Z">
        <w:r>
          <w:rPr>
            <w:kern w:val="0"/>
          </w:rPr>
          <w:t>3</w:t>
        </w:r>
      </w:ins>
      <w:r>
        <w:rPr>
          <w:rFonts w:hint="eastAsia"/>
          <w:kern w:val="0"/>
        </w:rPr>
        <w:t>日至</w:t>
      </w:r>
      <w:ins w:id="1993" w:author="y" w:date="2015-01-19T16:57:00Z">
        <w:r>
          <w:rPr>
            <w:rFonts w:hint="eastAsia"/>
            <w:kern w:val="0"/>
          </w:rPr>
          <w:t>2014年</w:t>
        </w:r>
      </w:ins>
      <w:del w:id="1994" w:author="y" w:date="2015-01-19T13:04:00Z">
        <w:r>
          <w:rPr>
            <w:kern w:val="0"/>
          </w:rPr>
          <w:delText>12</w:delText>
        </w:r>
      </w:del>
      <w:ins w:id="1995" w:author="y" w:date="2015-01-19T13:04:00Z">
        <w:r>
          <w:rPr>
            <w:kern w:val="0"/>
          </w:rPr>
          <w:t>7</w:t>
        </w:r>
      </w:ins>
      <w:ins w:id="1996" w:author="y" w:date="2015-01-19T13:04:00Z">
        <w:r>
          <w:rPr>
            <w:rFonts w:hint="eastAsia"/>
            <w:kern w:val="0"/>
          </w:rPr>
          <w:t>月11</w:t>
        </w:r>
      </w:ins>
      <w:r>
        <w:rPr>
          <w:rFonts w:hint="eastAsia"/>
          <w:kern w:val="0"/>
        </w:rPr>
        <w:t>日）。</w:t>
      </w:r>
    </w:p>
    <w:p>
      <w:pPr>
        <w:pStyle w:val="39"/>
        <w:spacing w:before="156" w:after="156"/>
        <w:ind w:firstLine="508"/>
        <w:rPr>
          <w:spacing w:val="20"/>
          <w:kern w:val="0"/>
        </w:rPr>
      </w:pPr>
      <w:r>
        <w:rPr>
          <w:rFonts w:hint="eastAsia"/>
          <w:spacing w:val="7"/>
          <w:kern w:val="0"/>
        </w:rPr>
        <w:t>省政府办公厅牵头成立省电子政务网试点工作组，省政府秘</w:t>
      </w:r>
      <w:r>
        <w:rPr>
          <w:rFonts w:hint="eastAsia"/>
          <w:spacing w:val="4"/>
          <w:kern w:val="0"/>
        </w:rPr>
        <w:t>书长唐德智任组长，省政府办公厅副主任李先进、省信息中心主任何灏任副组长，成员由各试点单位分管负责人和省信息中心、省政府办公厅电子政务处负责人担任，工作小组下设办公室，王红（省</w:t>
      </w:r>
      <w:r>
        <w:rPr>
          <w:rFonts w:hint="eastAsia"/>
          <w:kern w:val="0"/>
        </w:rPr>
        <w:t>政府办公厅电子政务处、处长）兼办公室主任，办公室下设总体协调组、体制机制及标准规范起草组、信息报送组、监督评价组、开发</w:t>
      </w:r>
      <w:r>
        <w:rPr>
          <w:rFonts w:hint="eastAsia"/>
          <w:spacing w:val="20"/>
          <w:kern w:val="0"/>
        </w:rPr>
        <w:t>实施组、需求调研组、试点推进组，启动试点各项工作。</w:t>
      </w:r>
    </w:p>
    <w:p>
      <w:pPr>
        <w:pStyle w:val="39"/>
        <w:spacing w:before="156" w:after="156"/>
        <w:rPr>
          <w:del w:id="1997" w:author="y" w:date="2015-01-19T13:06:00Z"/>
          <w:kern w:val="0"/>
        </w:rPr>
      </w:pPr>
      <w:del w:id="1998" w:author="y" w:date="2015-01-19T13:06:00Z">
        <w:r>
          <w:rPr>
            <w:rFonts w:hint="eastAsia"/>
            <w:kern w:val="0"/>
          </w:rPr>
          <w:delText>（二）需求调研阶段（</w:delText>
        </w:r>
      </w:del>
      <w:del w:id="1999" w:author="y" w:date="2015-01-19T13:05:00Z">
        <w:r>
          <w:rPr>
            <w:kern w:val="0"/>
          </w:rPr>
          <w:delText>7</w:delText>
        </w:r>
      </w:del>
      <w:del w:id="2000" w:author="y" w:date="2015-01-19T13:06:00Z">
        <w:r>
          <w:rPr>
            <w:rFonts w:hint="eastAsia"/>
            <w:kern w:val="0"/>
          </w:rPr>
          <w:delText>月</w:delText>
        </w:r>
      </w:del>
      <w:del w:id="2001" w:author="y" w:date="2015-01-19T13:05:00Z">
        <w:r>
          <w:rPr>
            <w:kern w:val="0"/>
          </w:rPr>
          <w:delText>12</w:delText>
        </w:r>
      </w:del>
      <w:del w:id="2002" w:author="y" w:date="2015-01-19T13:06:00Z">
        <w:r>
          <w:rPr>
            <w:rFonts w:hint="eastAsia"/>
            <w:kern w:val="0"/>
          </w:rPr>
          <w:delText>日至</w:delText>
        </w:r>
      </w:del>
      <w:del w:id="2003" w:author="y" w:date="2015-01-19T13:05:00Z">
        <w:r>
          <w:rPr>
            <w:kern w:val="0"/>
          </w:rPr>
          <w:delText>20</w:delText>
        </w:r>
      </w:del>
      <w:del w:id="2004" w:author="y" w:date="2015-01-19T13:06:00Z">
        <w:r>
          <w:rPr>
            <w:rFonts w:hint="eastAsia"/>
            <w:kern w:val="0"/>
          </w:rPr>
          <w:delText>日）。</w:delText>
        </w:r>
      </w:del>
    </w:p>
    <w:p>
      <w:pPr>
        <w:pStyle w:val="39"/>
        <w:spacing w:before="156" w:after="156"/>
        <w:ind w:firstLine="508"/>
        <w:rPr>
          <w:del w:id="2005" w:author="y" w:date="2015-01-19T13:06:00Z"/>
          <w:spacing w:val="7"/>
          <w:kern w:val="0"/>
        </w:rPr>
      </w:pPr>
      <w:del w:id="2006" w:author="y" w:date="2015-01-19T13:06:00Z">
        <w:r>
          <w:rPr>
            <w:rFonts w:hint="eastAsia"/>
            <w:spacing w:val="7"/>
            <w:kern w:val="0"/>
          </w:rPr>
          <w:delText>以现场走访座谈及填报调研表等方式，对省政府办公厅及各</w:delText>
        </w:r>
      </w:del>
      <w:del w:id="2007" w:author="y" w:date="2015-01-19T13:06:00Z">
        <w:r>
          <w:rPr>
            <w:rFonts w:hint="eastAsia"/>
            <w:spacing w:val="4"/>
            <w:kern w:val="0"/>
          </w:rPr>
          <w:delText>试点单位通用公文、会议、事务等的运转流程及其他政务应用需求进行调研，并形成需求调研报告。搭建、部署系统测试环境。启动</w:delText>
        </w:r>
      </w:del>
      <w:del w:id="2008" w:author="y" w:date="2015-01-19T13:06:00Z">
        <w:r>
          <w:rPr>
            <w:rFonts w:hint="eastAsia"/>
            <w:spacing w:val="7"/>
            <w:kern w:val="0"/>
          </w:rPr>
          <w:delText>技术标准规范及电子政务网管理和运行维护体制机制建设工作。</w:delText>
        </w:r>
      </w:del>
    </w:p>
    <w:p>
      <w:pPr>
        <w:pStyle w:val="39"/>
        <w:spacing w:before="156" w:after="156"/>
        <w:rPr>
          <w:kern w:val="0"/>
        </w:rPr>
      </w:pPr>
      <w:r>
        <w:rPr>
          <w:rFonts w:hint="eastAsia"/>
          <w:kern w:val="0"/>
        </w:rPr>
        <w:t>（三）系统建设阶段（</w:t>
      </w:r>
      <w:ins w:id="2009" w:author="y" w:date="2015-01-19T16:57:00Z">
        <w:r>
          <w:rPr>
            <w:rFonts w:hint="eastAsia"/>
            <w:kern w:val="0"/>
          </w:rPr>
          <w:t>2014年</w:t>
        </w:r>
      </w:ins>
      <w:del w:id="2010" w:author="y" w:date="2015-01-19T13:06:00Z">
        <w:r>
          <w:rPr>
            <w:kern w:val="0"/>
          </w:rPr>
          <w:delText>7</w:delText>
        </w:r>
      </w:del>
      <w:del w:id="2011" w:author="y" w:date="2015-01-19T13:06:00Z">
        <w:r>
          <w:rPr>
            <w:rFonts w:hint="eastAsia"/>
            <w:kern w:val="0"/>
          </w:rPr>
          <w:delText>月</w:delText>
        </w:r>
      </w:del>
      <w:del w:id="2012" w:author="y" w:date="2015-01-19T13:06:00Z">
        <w:r>
          <w:rPr>
            <w:kern w:val="0"/>
          </w:rPr>
          <w:delText>20</w:delText>
        </w:r>
      </w:del>
      <w:ins w:id="2013" w:author="y" w:date="2015-01-19T13:06:00Z">
        <w:r>
          <w:rPr>
            <w:kern w:val="0"/>
          </w:rPr>
          <w:t>7</w:t>
        </w:r>
      </w:ins>
      <w:ins w:id="2014" w:author="y" w:date="2015-01-19T13:06:00Z">
        <w:r>
          <w:rPr>
            <w:rFonts w:hint="eastAsia"/>
            <w:kern w:val="0"/>
          </w:rPr>
          <w:t>月</w:t>
        </w:r>
      </w:ins>
      <w:ins w:id="2015" w:author="y" w:date="2015-01-19T13:06:00Z">
        <w:r>
          <w:rPr>
            <w:kern w:val="0"/>
          </w:rPr>
          <w:t>11</w:t>
        </w:r>
      </w:ins>
      <w:r>
        <w:rPr>
          <w:rFonts w:hint="eastAsia"/>
          <w:kern w:val="0"/>
        </w:rPr>
        <w:t>日至</w:t>
      </w:r>
      <w:ins w:id="2016" w:author="y" w:date="2015-01-19T16:57:00Z">
        <w:r>
          <w:rPr>
            <w:rFonts w:hint="eastAsia"/>
            <w:kern w:val="0"/>
          </w:rPr>
          <w:t>2014年</w:t>
        </w:r>
      </w:ins>
      <w:r>
        <w:rPr>
          <w:rFonts w:hint="eastAsia"/>
          <w:kern w:val="0"/>
        </w:rPr>
        <w:t>10月</w:t>
      </w:r>
      <w:r>
        <w:rPr>
          <w:kern w:val="0"/>
        </w:rPr>
        <w:t>3</w:t>
      </w:r>
      <w:r>
        <w:rPr>
          <w:rFonts w:hint="eastAsia"/>
          <w:kern w:val="0"/>
        </w:rPr>
        <w:t>0日）。</w:t>
      </w:r>
    </w:p>
    <w:p>
      <w:pPr>
        <w:pStyle w:val="39"/>
        <w:spacing w:before="156" w:after="156"/>
        <w:ind w:firstLine="492"/>
        <w:rPr>
          <w:kern w:val="0"/>
        </w:rPr>
      </w:pPr>
      <w:r>
        <w:rPr>
          <w:rFonts w:hint="eastAsia"/>
          <w:spacing w:val="3"/>
          <w:kern w:val="0"/>
        </w:rPr>
        <w:t>根据需求调研报告实施系统改造、开发并组织测试和试运行，</w:t>
      </w:r>
      <w:r>
        <w:rPr>
          <w:rFonts w:hint="eastAsia"/>
          <w:kern w:val="0"/>
        </w:rPr>
        <w:t>形成系统建设、测试及试运行报告。</w:t>
      </w:r>
    </w:p>
    <w:p>
      <w:pPr>
        <w:pStyle w:val="39"/>
        <w:spacing w:before="156" w:after="156"/>
        <w:ind w:firstLine="612"/>
        <w:rPr>
          <w:spacing w:val="33"/>
          <w:kern w:val="0"/>
        </w:rPr>
      </w:pPr>
      <w:r>
        <w:rPr>
          <w:rFonts w:hint="eastAsia"/>
          <w:spacing w:val="0"/>
          <w:kern w:val="0"/>
          <w:rPrChange w:id="2017" w:author="y" w:date="2015-01-19T13:07:00Z">
            <w:rPr>
              <w:rFonts w:hint="eastAsia"/>
              <w:spacing w:val="33"/>
              <w:kern w:val="0"/>
            </w:rPr>
          </w:rPrChange>
        </w:rPr>
        <w:t>（四）试点应用阶段（</w:t>
      </w:r>
      <w:ins w:id="2018" w:author="y" w:date="2015-01-19T16:57:00Z">
        <w:r>
          <w:rPr>
            <w:rFonts w:hint="eastAsia"/>
            <w:kern w:val="0"/>
          </w:rPr>
          <w:t>2014年</w:t>
        </w:r>
      </w:ins>
      <w:del w:id="2019" w:author="y" w:date="2015-01-19T13:07:00Z">
        <w:r>
          <w:rPr>
            <w:spacing w:val="0"/>
            <w:kern w:val="0"/>
            <w:rPrChange w:id="2020" w:author="y" w:date="2015-01-19T13:07:00Z">
              <w:rPr>
                <w:spacing w:val="33"/>
                <w:kern w:val="0"/>
              </w:rPr>
            </w:rPrChange>
          </w:rPr>
          <w:delText>7</w:delText>
        </w:r>
      </w:del>
      <w:ins w:id="2021" w:author="y" w:date="2015-01-19T13:07:00Z">
        <w:r>
          <w:rPr>
            <w:kern w:val="0"/>
          </w:rPr>
          <w:t>8</w:t>
        </w:r>
      </w:ins>
      <w:r>
        <w:rPr>
          <w:rFonts w:hint="eastAsia"/>
          <w:spacing w:val="0"/>
          <w:kern w:val="0"/>
          <w:rPrChange w:id="2022" w:author="y" w:date="2015-01-19T13:07:00Z">
            <w:rPr>
              <w:rFonts w:hint="eastAsia"/>
              <w:spacing w:val="33"/>
              <w:kern w:val="0"/>
            </w:rPr>
          </w:rPrChange>
        </w:rPr>
        <w:t>月</w:t>
      </w:r>
      <w:del w:id="2023" w:author="y" w:date="2015-01-19T13:07:00Z">
        <w:r>
          <w:rPr>
            <w:spacing w:val="0"/>
            <w:kern w:val="0"/>
            <w:rPrChange w:id="2024" w:author="y" w:date="2015-01-19T13:07:00Z">
              <w:rPr>
                <w:spacing w:val="33"/>
                <w:kern w:val="0"/>
              </w:rPr>
            </w:rPrChange>
          </w:rPr>
          <w:delText>3</w:delText>
        </w:r>
      </w:del>
      <w:r>
        <w:rPr>
          <w:spacing w:val="0"/>
          <w:kern w:val="0"/>
          <w:rPrChange w:id="2025" w:author="y" w:date="2015-01-19T13:07:00Z">
            <w:rPr>
              <w:spacing w:val="33"/>
              <w:kern w:val="0"/>
            </w:rPr>
          </w:rPrChange>
        </w:rPr>
        <w:t>1</w:t>
      </w:r>
      <w:r>
        <w:rPr>
          <w:rFonts w:hint="eastAsia"/>
          <w:spacing w:val="0"/>
          <w:kern w:val="0"/>
          <w:rPrChange w:id="2026" w:author="y" w:date="2015-01-19T13:07:00Z">
            <w:rPr>
              <w:rFonts w:hint="eastAsia"/>
              <w:spacing w:val="33"/>
              <w:kern w:val="0"/>
            </w:rPr>
          </w:rPrChange>
        </w:rPr>
        <w:t>日至</w:t>
      </w:r>
      <w:ins w:id="2027" w:author="y" w:date="2015-01-19T16:57:00Z">
        <w:r>
          <w:rPr>
            <w:rFonts w:hint="eastAsia"/>
            <w:kern w:val="0"/>
          </w:rPr>
          <w:t>2014年</w:t>
        </w:r>
      </w:ins>
      <w:r>
        <w:rPr>
          <w:spacing w:val="0"/>
          <w:kern w:val="0"/>
          <w:rPrChange w:id="2028" w:author="y" w:date="2015-01-19T13:07:00Z">
            <w:rPr>
              <w:spacing w:val="33"/>
              <w:kern w:val="0"/>
            </w:rPr>
          </w:rPrChange>
        </w:rPr>
        <w:t>11</w:t>
      </w:r>
      <w:r>
        <w:rPr>
          <w:rFonts w:hint="eastAsia"/>
          <w:spacing w:val="0"/>
          <w:kern w:val="0"/>
          <w:rPrChange w:id="2029" w:author="y" w:date="2015-01-19T13:07:00Z">
            <w:rPr>
              <w:rFonts w:hint="eastAsia"/>
              <w:spacing w:val="33"/>
              <w:kern w:val="0"/>
            </w:rPr>
          </w:rPrChange>
        </w:rPr>
        <w:t>月</w:t>
      </w:r>
      <w:r>
        <w:rPr>
          <w:spacing w:val="0"/>
          <w:kern w:val="0"/>
          <w:rPrChange w:id="2030" w:author="y" w:date="2015-01-19T13:07:00Z">
            <w:rPr>
              <w:spacing w:val="33"/>
              <w:kern w:val="0"/>
            </w:rPr>
          </w:rPrChange>
        </w:rPr>
        <w:t>30</w:t>
      </w:r>
      <w:r>
        <w:rPr>
          <w:rFonts w:hint="eastAsia"/>
          <w:spacing w:val="0"/>
          <w:kern w:val="0"/>
          <w:rPrChange w:id="2031" w:author="y" w:date="2015-01-19T13:07:00Z">
            <w:rPr>
              <w:rFonts w:hint="eastAsia"/>
              <w:spacing w:val="33"/>
              <w:kern w:val="0"/>
            </w:rPr>
          </w:rPrChange>
        </w:rPr>
        <w:t>日）</w:t>
      </w:r>
      <w:r>
        <w:rPr>
          <w:rFonts w:hint="eastAsia"/>
          <w:spacing w:val="33"/>
          <w:kern w:val="0"/>
        </w:rPr>
        <w:t>。</w:t>
      </w:r>
    </w:p>
    <w:p>
      <w:pPr>
        <w:pStyle w:val="39"/>
        <w:spacing w:before="156" w:after="156"/>
        <w:ind w:firstLine="492"/>
        <w:rPr>
          <w:spacing w:val="25"/>
          <w:kern w:val="0"/>
        </w:rPr>
      </w:pPr>
      <w:r>
        <w:rPr>
          <w:rFonts w:hint="eastAsia"/>
          <w:spacing w:val="3"/>
          <w:kern w:val="0"/>
        </w:rPr>
        <w:t>制定培训计划，实施操作培训。各试点单位按照本方案要求，</w:t>
      </w:r>
      <w:r>
        <w:rPr>
          <w:rFonts w:hint="eastAsia"/>
          <w:spacing w:val="7"/>
          <w:kern w:val="0"/>
        </w:rPr>
        <w:t>制走本单位试点实施方案，开展试点应用。省政府办公厅对试点单位工作推进情况进行督查调研，并会同各有关单位在试点基础上对系统作进一步改进、完善。起草完成技术标准规范及电子政</w:t>
      </w:r>
      <w:r>
        <w:rPr>
          <w:rFonts w:hint="eastAsia"/>
          <w:spacing w:val="25"/>
          <w:kern w:val="0"/>
        </w:rPr>
        <w:t>务网管理和运行维护体制机制，并征求有关单位意见。</w:t>
      </w:r>
    </w:p>
    <w:p>
      <w:pPr>
        <w:pStyle w:val="39"/>
        <w:spacing w:before="156" w:after="156"/>
        <w:rPr>
          <w:kern w:val="0"/>
        </w:rPr>
      </w:pPr>
      <w:r>
        <w:rPr>
          <w:rFonts w:hint="eastAsia"/>
          <w:kern w:val="0"/>
        </w:rPr>
        <w:t>（五）总结推广阶段（</w:t>
      </w:r>
      <w:ins w:id="2032" w:author="y" w:date="2015-01-19T16:57:00Z">
        <w:r>
          <w:rPr>
            <w:rFonts w:hint="eastAsia"/>
            <w:kern w:val="0"/>
          </w:rPr>
          <w:t>2014年</w:t>
        </w:r>
      </w:ins>
      <w:r>
        <w:rPr>
          <w:rFonts w:hint="eastAsia"/>
          <w:kern w:val="0"/>
        </w:rPr>
        <w:t>12月</w:t>
      </w:r>
      <w:r>
        <w:rPr>
          <w:kern w:val="0"/>
        </w:rPr>
        <w:t>1</w:t>
      </w:r>
      <w:r>
        <w:rPr>
          <w:rFonts w:hint="eastAsia"/>
          <w:kern w:val="0"/>
        </w:rPr>
        <w:t>日至</w:t>
      </w:r>
      <w:ins w:id="2033" w:author="y" w:date="2015-01-19T16:57:00Z">
        <w:r>
          <w:rPr>
            <w:rFonts w:hint="eastAsia"/>
            <w:kern w:val="0"/>
          </w:rPr>
          <w:t>2014年</w:t>
        </w:r>
      </w:ins>
      <w:r>
        <w:rPr>
          <w:rFonts w:hint="eastAsia"/>
          <w:kern w:val="0"/>
        </w:rPr>
        <w:t>12月</w:t>
      </w:r>
      <w:r>
        <w:rPr>
          <w:kern w:val="0"/>
        </w:rPr>
        <w:t>3</w:t>
      </w:r>
      <w:r>
        <w:rPr>
          <w:rFonts w:hint="eastAsia"/>
          <w:kern w:val="0"/>
        </w:rPr>
        <w:t>1日）。</w:t>
      </w:r>
    </w:p>
    <w:p>
      <w:pPr>
        <w:pStyle w:val="39"/>
        <w:spacing w:before="156" w:after="156"/>
        <w:ind w:firstLine="508"/>
        <w:rPr>
          <w:ins w:id="2034" w:author="y" w:date="2015-01-19T16:57:00Z"/>
          <w:kern w:val="0"/>
        </w:rPr>
      </w:pPr>
      <w:r>
        <w:rPr>
          <w:rFonts w:hint="eastAsia"/>
          <w:spacing w:val="7"/>
          <w:kern w:val="0"/>
        </w:rPr>
        <w:t>形成试点工作总结，印发实施省电子政务网技术标准规范及</w:t>
      </w:r>
      <w:r>
        <w:rPr>
          <w:rFonts w:hint="eastAsia"/>
          <w:spacing w:val="8"/>
          <w:kern w:val="0"/>
        </w:rPr>
        <w:t>电子政务网管理和运行维护体制机制，在全省范围内正式开展电</w:t>
      </w:r>
      <w:r>
        <w:rPr>
          <w:rFonts w:hint="eastAsia"/>
          <w:kern w:val="0"/>
        </w:rPr>
        <w:t>子政务网应用。</w:t>
      </w:r>
    </w:p>
    <w:p>
      <w:pPr>
        <w:pStyle w:val="39"/>
        <w:spacing w:before="156" w:after="156"/>
        <w:ind w:firstLine="508"/>
        <w:rPr>
          <w:ins w:id="2035" w:author="y" w:date="2015-01-19T16:59:00Z"/>
          <w:color w:val="FF0000"/>
          <w:kern w:val="0"/>
        </w:rPr>
      </w:pPr>
      <w:ins w:id="2036" w:author="y" w:date="2015-01-19T16:59:00Z">
        <w:r>
          <w:rPr>
            <w:rFonts w:hint="eastAsia"/>
            <w:color w:val="FF0000"/>
            <w:kern w:val="0"/>
          </w:rPr>
          <w:t>二</w:t>
        </w:r>
      </w:ins>
      <w:ins w:id="2037" w:author="y" w:date="2015-01-19T16:59:00Z">
        <w:r>
          <w:rPr>
            <w:color w:val="FF0000"/>
            <w:kern w:val="0"/>
          </w:rPr>
          <w:t>、</w:t>
        </w:r>
      </w:ins>
      <w:ins w:id="2038" w:author="y" w:date="2015-01-19T16:57:00Z">
        <w:r>
          <w:rPr>
            <w:rFonts w:hint="eastAsia"/>
            <w:color w:val="FF0000"/>
            <w:kern w:val="0"/>
            <w:rPrChange w:id="2039" w:author="y" w:date="2015-01-19T16:57:00Z">
              <w:rPr>
                <w:rFonts w:hint="eastAsia"/>
                <w:kern w:val="0"/>
              </w:rPr>
            </w:rPrChange>
          </w:rPr>
          <w:t>全省</w:t>
        </w:r>
      </w:ins>
      <w:ins w:id="2040" w:author="y" w:date="2015-01-19T16:57:00Z">
        <w:r>
          <w:rPr>
            <w:color w:val="FF0000"/>
            <w:kern w:val="0"/>
            <w:rPrChange w:id="2041" w:author="y" w:date="2015-01-19T16:57:00Z">
              <w:rPr>
                <w:kern w:val="0"/>
              </w:rPr>
            </w:rPrChange>
          </w:rPr>
          <w:t>推广阶段（</w:t>
        </w:r>
      </w:ins>
      <w:ins w:id="2042" w:author="y" w:date="2015-01-19T16:57:00Z">
        <w:r>
          <w:rPr>
            <w:rFonts w:hint="eastAsia"/>
            <w:color w:val="FF0000"/>
            <w:kern w:val="0"/>
            <w:rPrChange w:id="2043" w:author="y" w:date="2015-01-19T16:57:00Z">
              <w:rPr>
                <w:rFonts w:hint="eastAsia"/>
                <w:kern w:val="0"/>
              </w:rPr>
            </w:rPrChange>
          </w:rPr>
          <w:t>2015</w:t>
        </w:r>
      </w:ins>
      <w:ins w:id="2044" w:author="y" w:date="2015-01-19T16:57:00Z">
        <w:r>
          <w:rPr>
            <w:rFonts w:hint="eastAsia"/>
            <w:color w:val="FF0000"/>
            <w:kern w:val="0"/>
            <w:rPrChange w:id="2045" w:author="y" w:date="2015-01-19T16:57:00Z">
              <w:rPr>
                <w:rFonts w:hint="eastAsia"/>
                <w:kern w:val="0"/>
              </w:rPr>
            </w:rPrChange>
          </w:rPr>
          <w:t>年</w:t>
        </w:r>
      </w:ins>
      <w:ins w:id="2046" w:author="y" w:date="2015-01-19T16:57:00Z">
        <w:r>
          <w:rPr>
            <w:rFonts w:hint="eastAsia"/>
            <w:color w:val="FF0000"/>
            <w:kern w:val="0"/>
            <w:rPrChange w:id="2047" w:author="y" w:date="2015-01-19T16:57:00Z">
              <w:rPr>
                <w:rFonts w:hint="eastAsia"/>
                <w:kern w:val="0"/>
              </w:rPr>
            </w:rPrChange>
          </w:rPr>
          <w:t>1</w:t>
        </w:r>
      </w:ins>
      <w:ins w:id="2048" w:author="y" w:date="2015-01-19T16:57:00Z">
        <w:r>
          <w:rPr>
            <w:rFonts w:hint="eastAsia"/>
            <w:color w:val="FF0000"/>
            <w:kern w:val="0"/>
            <w:rPrChange w:id="2049" w:author="y" w:date="2015-01-19T16:57:00Z">
              <w:rPr>
                <w:rFonts w:hint="eastAsia"/>
                <w:kern w:val="0"/>
              </w:rPr>
            </w:rPrChange>
          </w:rPr>
          <w:t>月</w:t>
        </w:r>
      </w:ins>
      <w:ins w:id="2050" w:author="y" w:date="2015-01-19T16:57:00Z">
        <w:r>
          <w:rPr>
            <w:rFonts w:hint="eastAsia"/>
            <w:color w:val="FF0000"/>
            <w:kern w:val="0"/>
            <w:rPrChange w:id="2051" w:author="y" w:date="2015-01-19T16:57:00Z">
              <w:rPr>
                <w:rFonts w:hint="eastAsia"/>
                <w:kern w:val="0"/>
              </w:rPr>
            </w:rPrChange>
          </w:rPr>
          <w:t>1</w:t>
        </w:r>
      </w:ins>
      <w:ins w:id="2052" w:author="y" w:date="2015-01-19T16:57:00Z">
        <w:r>
          <w:rPr>
            <w:rFonts w:hint="eastAsia"/>
            <w:color w:val="FF0000"/>
            <w:kern w:val="0"/>
            <w:rPrChange w:id="2053" w:author="y" w:date="2015-01-19T16:57:00Z">
              <w:rPr>
                <w:rFonts w:hint="eastAsia"/>
                <w:kern w:val="0"/>
              </w:rPr>
            </w:rPrChange>
          </w:rPr>
          <w:t>日至</w:t>
        </w:r>
      </w:ins>
      <w:ins w:id="2054" w:author="y" w:date="2015-01-19T16:57:00Z">
        <w:r>
          <w:rPr>
            <w:rFonts w:hint="eastAsia"/>
            <w:color w:val="FF0000"/>
            <w:kern w:val="0"/>
            <w:rPrChange w:id="2055" w:author="y" w:date="2015-01-19T16:57:00Z">
              <w:rPr>
                <w:rFonts w:hint="eastAsia"/>
                <w:kern w:val="0"/>
              </w:rPr>
            </w:rPrChange>
          </w:rPr>
          <w:t>2015</w:t>
        </w:r>
      </w:ins>
      <w:ins w:id="2056" w:author="y" w:date="2015-01-19T16:57:00Z">
        <w:r>
          <w:rPr>
            <w:rFonts w:hint="eastAsia"/>
            <w:color w:val="FF0000"/>
            <w:kern w:val="0"/>
            <w:rPrChange w:id="2057" w:author="y" w:date="2015-01-19T16:57:00Z">
              <w:rPr>
                <w:rFonts w:hint="eastAsia"/>
                <w:kern w:val="0"/>
              </w:rPr>
            </w:rPrChange>
          </w:rPr>
          <w:t>年</w:t>
        </w:r>
      </w:ins>
      <w:ins w:id="2058" w:author="y" w:date="2015-01-19T16:57:00Z">
        <w:r>
          <w:rPr>
            <w:rFonts w:hint="eastAsia"/>
            <w:color w:val="FF0000"/>
            <w:kern w:val="0"/>
            <w:rPrChange w:id="2059" w:author="y" w:date="2015-01-19T16:57:00Z">
              <w:rPr>
                <w:rFonts w:hint="eastAsia"/>
                <w:kern w:val="0"/>
              </w:rPr>
            </w:rPrChange>
          </w:rPr>
          <w:t>12</w:t>
        </w:r>
      </w:ins>
      <w:ins w:id="2060" w:author="y" w:date="2015-01-19T16:57:00Z">
        <w:r>
          <w:rPr>
            <w:rFonts w:hint="eastAsia"/>
            <w:color w:val="FF0000"/>
            <w:kern w:val="0"/>
            <w:rPrChange w:id="2061" w:author="y" w:date="2015-01-19T16:57:00Z">
              <w:rPr>
                <w:rFonts w:hint="eastAsia"/>
                <w:kern w:val="0"/>
              </w:rPr>
            </w:rPrChange>
          </w:rPr>
          <w:t>月</w:t>
        </w:r>
      </w:ins>
      <w:ins w:id="2062" w:author="y" w:date="2015-01-19T16:57:00Z">
        <w:r>
          <w:rPr>
            <w:rFonts w:hint="eastAsia"/>
            <w:color w:val="FF0000"/>
            <w:kern w:val="0"/>
            <w:rPrChange w:id="2063" w:author="y" w:date="2015-01-19T16:57:00Z">
              <w:rPr>
                <w:rFonts w:hint="eastAsia"/>
                <w:kern w:val="0"/>
              </w:rPr>
            </w:rPrChange>
          </w:rPr>
          <w:t>31</w:t>
        </w:r>
      </w:ins>
      <w:ins w:id="2064" w:author="y" w:date="2015-01-19T16:57:00Z">
        <w:r>
          <w:rPr>
            <w:rFonts w:hint="eastAsia"/>
            <w:color w:val="FF0000"/>
            <w:kern w:val="0"/>
            <w:rPrChange w:id="2065" w:author="y" w:date="2015-01-19T16:57:00Z">
              <w:rPr>
                <w:rFonts w:hint="eastAsia"/>
                <w:kern w:val="0"/>
              </w:rPr>
            </w:rPrChange>
          </w:rPr>
          <w:t>日</w:t>
        </w:r>
      </w:ins>
      <w:ins w:id="2066" w:author="y" w:date="2015-01-19T16:57:00Z">
        <w:r>
          <w:rPr>
            <w:color w:val="FF0000"/>
            <w:kern w:val="0"/>
            <w:rPrChange w:id="2067" w:author="y" w:date="2015-01-19T16:57:00Z">
              <w:rPr>
                <w:kern w:val="0"/>
              </w:rPr>
            </w:rPrChange>
          </w:rPr>
          <w:t>）</w:t>
        </w:r>
      </w:ins>
    </w:p>
    <w:p>
      <w:pPr>
        <w:pStyle w:val="39"/>
        <w:spacing w:before="156" w:after="156"/>
        <w:ind w:firstLine="508"/>
        <w:rPr>
          <w:ins w:id="2068" w:author="y" w:date="2015-01-19T16:57:00Z"/>
          <w:rFonts w:hint="eastAsia"/>
          <w:color w:val="FF0000"/>
          <w:kern w:val="0"/>
          <w:rPrChange w:id="2069" w:author="y" w:date="2015-01-19T16:57:00Z">
            <w:rPr>
              <w:kern w:val="0"/>
            </w:rPr>
          </w:rPrChange>
        </w:rPr>
      </w:pPr>
    </w:p>
    <w:p>
      <w:pPr>
        <w:pStyle w:val="39"/>
        <w:spacing w:before="156" w:after="156"/>
        <w:ind w:firstLine="508"/>
        <w:rPr>
          <w:rFonts w:hint="eastAsia"/>
          <w:kern w:val="0"/>
        </w:rPr>
      </w:pPr>
    </w:p>
    <w:p>
      <w:pPr>
        <w:pStyle w:val="39"/>
        <w:spacing w:before="156" w:after="156"/>
        <w:ind w:firstLine="508"/>
        <w:rPr>
          <w:kern w:val="0"/>
        </w:rPr>
      </w:pPr>
    </w:p>
    <w:p>
      <w:pPr>
        <w:pStyle w:val="3"/>
        <w:spacing w:before="312" w:after="156"/>
        <w:jc w:val="both"/>
        <w:rPr>
          <w:color w:val="FF0000"/>
          <w:rPrChange w:id="2070" w:author="y" w:date="2015-01-19T13:08:00Z">
            <w:rPr/>
          </w:rPrChange>
        </w:rPr>
      </w:pPr>
      <w:bookmarkStart w:id="546" w:name="_Toc406753111"/>
      <w:r>
        <w:rPr>
          <w:rFonts w:hint="eastAsia"/>
          <w:color w:val="FF0000"/>
          <w:rPrChange w:id="2071" w:author="y" w:date="2015-01-19T13:08:00Z">
            <w:rPr>
              <w:rFonts w:hint="eastAsia"/>
            </w:rPr>
          </w:rPrChange>
        </w:rPr>
        <w:t>实施责任分工</w:t>
      </w:r>
      <w:bookmarkEnd w:id="546"/>
    </w:p>
    <w:p>
      <w:pPr>
        <w:pStyle w:val="39"/>
        <w:spacing w:before="156" w:after="156"/>
        <w:ind w:firstLine="496"/>
        <w:rPr>
          <w:ins w:id="2072" w:author="y" w:date="2015-01-19T17:00:00Z"/>
          <w:rFonts w:hint="eastAsia"/>
          <w:spacing w:val="4"/>
          <w:kern w:val="0"/>
        </w:rPr>
      </w:pPr>
      <w:ins w:id="2073" w:author="y" w:date="2015-01-19T17:00:00Z">
        <w:r>
          <w:rPr>
            <w:rFonts w:hint="eastAsia"/>
            <w:spacing w:val="4"/>
            <w:kern w:val="0"/>
          </w:rPr>
          <w:t>试点</w:t>
        </w:r>
      </w:ins>
      <w:ins w:id="2074" w:author="y" w:date="2015-01-19T17:00:00Z">
        <w:r>
          <w:rPr>
            <w:spacing w:val="4"/>
            <w:kern w:val="0"/>
          </w:rPr>
          <w:t>阶段：</w:t>
        </w:r>
      </w:ins>
    </w:p>
    <w:p>
      <w:pPr>
        <w:pStyle w:val="39"/>
        <w:spacing w:before="156" w:after="156"/>
        <w:ind w:firstLine="496"/>
        <w:rPr>
          <w:spacing w:val="37"/>
          <w:kern w:val="0"/>
        </w:rPr>
      </w:pPr>
      <w:r>
        <w:rPr>
          <w:rFonts w:hint="eastAsia"/>
          <w:spacing w:val="4"/>
          <w:kern w:val="0"/>
        </w:rPr>
        <w:t>（一）省政府办公厅。统筹开展系统建设、试点应用及标准规</w:t>
      </w:r>
      <w:r>
        <w:rPr>
          <w:rFonts w:hint="eastAsia"/>
          <w:spacing w:val="37"/>
          <w:kern w:val="0"/>
        </w:rPr>
        <w:t>范、体制机制制定工作，适时通报试点进展情况。</w:t>
      </w:r>
    </w:p>
    <w:p>
      <w:pPr>
        <w:pStyle w:val="39"/>
        <w:spacing w:before="156" w:after="156"/>
        <w:rPr>
          <w:color w:val="FF0000"/>
          <w:kern w:val="0"/>
          <w:rPrChange w:id="2075" w:author="y" w:date="2015-01-19T13:08:00Z">
            <w:rPr>
              <w:kern w:val="0"/>
            </w:rPr>
          </w:rPrChange>
        </w:rPr>
      </w:pPr>
      <w:r>
        <w:rPr>
          <w:rFonts w:hint="eastAsia"/>
          <w:color w:val="FF0000"/>
          <w:kern w:val="0"/>
          <w:rPrChange w:id="2076" w:author="y" w:date="2015-01-19T13:08:00Z">
            <w:rPr>
              <w:rFonts w:hint="eastAsia"/>
              <w:kern w:val="0"/>
            </w:rPr>
          </w:rPrChange>
        </w:rPr>
        <w:t>（二）省大数据产业办公室（省经济和信息化委）。对试点及推</w:t>
      </w:r>
      <w:r>
        <w:rPr>
          <w:rFonts w:hint="eastAsia"/>
          <w:color w:val="FF0000"/>
          <w:spacing w:val="8"/>
          <w:kern w:val="0"/>
          <w:rPrChange w:id="2077" w:author="y" w:date="2015-01-19T13:08:00Z">
            <w:rPr>
              <w:rFonts w:hint="eastAsia"/>
              <w:spacing w:val="8"/>
              <w:kern w:val="0"/>
            </w:rPr>
          </w:rPrChange>
        </w:rPr>
        <w:t>广等工作提供全过程政策、技术咨询和指导。负责全省电子政务</w:t>
      </w:r>
      <w:r>
        <w:rPr>
          <w:rFonts w:hint="eastAsia"/>
          <w:color w:val="FF0000"/>
          <w:kern w:val="0"/>
          <w:rPrChange w:id="2078" w:author="y" w:date="2015-01-19T13:08:00Z">
            <w:rPr>
              <w:rFonts w:hint="eastAsia"/>
              <w:kern w:val="0"/>
            </w:rPr>
          </w:rPrChange>
        </w:rPr>
        <w:t>外网基础网络保障。</w:t>
      </w:r>
    </w:p>
    <w:p>
      <w:pPr>
        <w:pStyle w:val="39"/>
        <w:spacing w:before="156" w:after="156"/>
        <w:rPr>
          <w:spacing w:val="37"/>
          <w:kern w:val="0"/>
        </w:rPr>
      </w:pPr>
      <w:r>
        <w:rPr>
          <w:rFonts w:hint="eastAsia"/>
          <w:kern w:val="0"/>
        </w:rPr>
        <w:t>（三）省信息中心。参与系统建设、试点应用及标准规范、体制</w:t>
      </w:r>
      <w:r>
        <w:rPr>
          <w:rFonts w:hint="eastAsia"/>
          <w:spacing w:val="4"/>
          <w:kern w:val="0"/>
        </w:rPr>
        <w:t>机制制定，配合做好基础网络保障，负责系统功能、技术方面的监</w:t>
      </w:r>
      <w:r>
        <w:rPr>
          <w:rFonts w:hint="eastAsia"/>
          <w:spacing w:val="37"/>
          <w:kern w:val="0"/>
        </w:rPr>
        <w:t>督、评估和测试，试点结束后形成监督评估报告。</w:t>
      </w:r>
    </w:p>
    <w:p>
      <w:pPr>
        <w:pStyle w:val="39"/>
        <w:spacing w:before="156" w:after="156"/>
        <w:ind w:firstLine="496"/>
        <w:rPr>
          <w:kern w:val="0"/>
        </w:rPr>
      </w:pPr>
      <w:r>
        <w:rPr>
          <w:rFonts w:hint="eastAsia"/>
          <w:spacing w:val="4"/>
          <w:kern w:val="0"/>
        </w:rPr>
        <w:t>（四）各试点单位。配合做好需求调研，参与系统开发。负责</w:t>
      </w:r>
      <w:r>
        <w:rPr>
          <w:rFonts w:hint="eastAsia"/>
          <w:spacing w:val="8"/>
          <w:kern w:val="0"/>
        </w:rPr>
        <w:t>本单位试点实施，制定本单位试点实施方案并报省政府办公厅备</w:t>
      </w:r>
      <w:r>
        <w:rPr>
          <w:rFonts w:hint="eastAsia"/>
          <w:kern w:val="0"/>
        </w:rPr>
        <w:t>案。</w:t>
      </w:r>
    </w:p>
    <w:p>
      <w:pPr>
        <w:pStyle w:val="39"/>
        <w:spacing w:before="156" w:after="156"/>
        <w:rPr>
          <w:color w:val="FF0000"/>
          <w:kern w:val="0"/>
          <w:rPrChange w:id="2079" w:author="y" w:date="2015-01-19T13:08:00Z">
            <w:rPr>
              <w:kern w:val="0"/>
            </w:rPr>
          </w:rPrChange>
        </w:rPr>
      </w:pPr>
      <w:r>
        <w:rPr>
          <w:rFonts w:hint="eastAsia"/>
          <w:color w:val="FF0000"/>
          <w:kern w:val="0"/>
          <w:rPrChange w:id="2080" w:author="y" w:date="2015-01-19T13:08:00Z">
            <w:rPr>
              <w:rFonts w:hint="eastAsia"/>
              <w:kern w:val="0"/>
            </w:rPr>
          </w:rPrChange>
        </w:rPr>
        <w:t>（五）</w:t>
      </w:r>
      <w:r>
        <w:rPr>
          <w:rFonts w:hint="eastAsia"/>
          <w:color w:val="FF0000"/>
          <w:kern w:val="0"/>
          <w:rPrChange w:id="2081" w:author="y" w:date="2015-01-19T13:08:00Z">
            <w:rPr>
              <w:rFonts w:hint="eastAsia"/>
              <w:kern w:val="0"/>
            </w:rPr>
          </w:rPrChange>
        </w:rPr>
        <w:t>北京致远协创软件有限公司</w:t>
      </w:r>
      <w:r>
        <w:rPr>
          <w:rFonts w:hint="eastAsia"/>
          <w:color w:val="FF0000"/>
          <w:kern w:val="0"/>
          <w:rPrChange w:id="2082" w:author="y" w:date="2015-01-19T13:08:00Z">
            <w:rPr>
              <w:rFonts w:hint="eastAsia"/>
              <w:kern w:val="0"/>
            </w:rPr>
          </w:rPrChange>
        </w:rPr>
        <w:t>。负责系统搭建、部署、开发及培训，提供运维技术保障。</w:t>
      </w:r>
    </w:p>
    <w:p>
      <w:pPr>
        <w:pStyle w:val="39"/>
        <w:spacing w:before="156" w:after="156"/>
        <w:rPr>
          <w:ins w:id="2083" w:author="y" w:date="2015-01-19T17:00:00Z"/>
          <w:color w:val="FF0000"/>
          <w:kern w:val="0"/>
        </w:rPr>
      </w:pPr>
      <w:r>
        <w:rPr>
          <w:rFonts w:hint="eastAsia"/>
          <w:color w:val="FF0000"/>
          <w:kern w:val="0"/>
          <w:rPrChange w:id="2084" w:author="y" w:date="2015-01-19T13:08:00Z">
            <w:rPr>
              <w:rFonts w:hint="eastAsia"/>
              <w:kern w:val="0"/>
            </w:rPr>
          </w:rPrChange>
        </w:rPr>
        <w:t>（六）阿里云计算公司。参与标准规范、体制机制制定，做好省</w:t>
      </w:r>
      <w:r>
        <w:rPr>
          <w:rFonts w:hint="eastAsia"/>
          <w:color w:val="FF0000"/>
          <w:spacing w:val="4"/>
          <w:kern w:val="0"/>
          <w:rPrChange w:id="2085" w:author="y" w:date="2015-01-19T13:08:00Z">
            <w:rPr>
              <w:rFonts w:hint="eastAsia"/>
              <w:spacing w:val="4"/>
              <w:kern w:val="0"/>
            </w:rPr>
          </w:rPrChange>
        </w:rPr>
        <w:t>电子政务网与“云上贵州”平台的衔接工作，配合实施省电子政务</w:t>
      </w:r>
      <w:r>
        <w:rPr>
          <w:rFonts w:hint="eastAsia"/>
          <w:color w:val="FF0000"/>
          <w:kern w:val="0"/>
          <w:rPrChange w:id="2086" w:author="y" w:date="2015-01-19T13:08:00Z">
            <w:rPr>
              <w:rFonts w:hint="eastAsia"/>
              <w:kern w:val="0"/>
            </w:rPr>
          </w:rPrChange>
        </w:rPr>
        <w:t>网压力测试</w:t>
      </w:r>
      <w:ins w:id="2087" w:author="y" w:date="2015-01-19T17:00:00Z">
        <w:r>
          <w:rPr>
            <w:rFonts w:hint="eastAsia"/>
            <w:color w:val="FF0000"/>
            <w:kern w:val="0"/>
          </w:rPr>
          <w:t>。</w:t>
        </w:r>
      </w:ins>
    </w:p>
    <w:p>
      <w:pPr>
        <w:pStyle w:val="39"/>
        <w:spacing w:before="156" w:after="156"/>
        <w:rPr>
          <w:ins w:id="2088" w:author="y" w:date="2015-01-19T17:01:00Z"/>
          <w:color w:val="FF0000"/>
          <w:kern w:val="0"/>
        </w:rPr>
      </w:pPr>
      <w:ins w:id="2089" w:author="y" w:date="2015-01-19T17:00:00Z">
        <w:r>
          <w:rPr>
            <w:rFonts w:hint="eastAsia"/>
            <w:color w:val="FF0000"/>
            <w:kern w:val="0"/>
          </w:rPr>
          <w:t>全省推广</w:t>
        </w:r>
      </w:ins>
      <w:ins w:id="2090" w:author="y" w:date="2015-01-19T17:00:00Z">
        <w:r>
          <w:rPr>
            <w:color w:val="FF0000"/>
            <w:kern w:val="0"/>
          </w:rPr>
          <w:t>阶段：</w:t>
        </w:r>
      </w:ins>
    </w:p>
    <w:p>
      <w:pPr>
        <w:pStyle w:val="39"/>
        <w:spacing w:before="156" w:after="156"/>
        <w:ind w:firstLine="496"/>
        <w:rPr>
          <w:ins w:id="2091" w:author="y" w:date="2015-01-19T17:01:00Z"/>
          <w:spacing w:val="37"/>
          <w:kern w:val="0"/>
        </w:rPr>
      </w:pPr>
      <w:ins w:id="2092" w:author="y" w:date="2015-01-19T17:01:00Z">
        <w:r>
          <w:rPr>
            <w:rFonts w:hint="eastAsia"/>
            <w:spacing w:val="4"/>
            <w:kern w:val="0"/>
          </w:rPr>
          <w:t>（一）省政府办公厅。统筹开展系统建设、试点应用及标准规</w:t>
        </w:r>
      </w:ins>
      <w:ins w:id="2093" w:author="y" w:date="2015-01-19T17:01:00Z">
        <w:r>
          <w:rPr>
            <w:rFonts w:hint="eastAsia"/>
            <w:spacing w:val="37"/>
            <w:kern w:val="0"/>
          </w:rPr>
          <w:t>范、体制机制制定工作，适时通报试点进展情况。</w:t>
        </w:r>
      </w:ins>
    </w:p>
    <w:p>
      <w:pPr>
        <w:pStyle w:val="39"/>
        <w:spacing w:before="156" w:after="156"/>
        <w:rPr>
          <w:ins w:id="2094" w:author="y" w:date="2015-01-19T17:01:00Z"/>
          <w:color w:val="FF0000"/>
          <w:kern w:val="0"/>
        </w:rPr>
      </w:pPr>
      <w:ins w:id="2095" w:author="y" w:date="2015-01-19T17:01:00Z">
        <w:r>
          <w:rPr>
            <w:rFonts w:hint="eastAsia"/>
            <w:color w:val="FF0000"/>
            <w:kern w:val="0"/>
          </w:rPr>
          <w:t>（二）省大数据产业办公室（省经济和信息化委）。对试点及推</w:t>
        </w:r>
      </w:ins>
      <w:ins w:id="2096" w:author="y" w:date="2015-01-19T17:01:00Z">
        <w:r>
          <w:rPr>
            <w:rFonts w:hint="eastAsia"/>
            <w:color w:val="FF0000"/>
            <w:spacing w:val="8"/>
            <w:kern w:val="0"/>
          </w:rPr>
          <w:t>广等工作提供全过程政策、技术咨询和指导。负责全省电子政务</w:t>
        </w:r>
      </w:ins>
      <w:ins w:id="2097" w:author="y" w:date="2015-01-19T17:01:00Z">
        <w:r>
          <w:rPr>
            <w:rFonts w:hint="eastAsia"/>
            <w:color w:val="FF0000"/>
            <w:kern w:val="0"/>
          </w:rPr>
          <w:t>外网基础网络保障。</w:t>
        </w:r>
      </w:ins>
    </w:p>
    <w:p>
      <w:pPr>
        <w:pStyle w:val="39"/>
        <w:spacing w:before="156" w:after="156"/>
        <w:rPr>
          <w:ins w:id="2098" w:author="y" w:date="2015-01-19T17:01:00Z"/>
          <w:spacing w:val="37"/>
          <w:kern w:val="0"/>
        </w:rPr>
      </w:pPr>
      <w:ins w:id="2099" w:author="y" w:date="2015-01-19T17:01:00Z">
        <w:r>
          <w:rPr>
            <w:rFonts w:hint="eastAsia"/>
            <w:kern w:val="0"/>
          </w:rPr>
          <w:t>（三）省信息中心。参与系统建设、试点应用及标准规范、体制</w:t>
        </w:r>
      </w:ins>
      <w:ins w:id="2100" w:author="y" w:date="2015-01-19T17:01:00Z">
        <w:r>
          <w:rPr>
            <w:rFonts w:hint="eastAsia"/>
            <w:spacing w:val="4"/>
            <w:kern w:val="0"/>
          </w:rPr>
          <w:t>机制制定，配合做好基础网络保障，负责系统功能、技术方面的监</w:t>
        </w:r>
      </w:ins>
      <w:ins w:id="2101" w:author="y" w:date="2015-01-19T17:01:00Z">
        <w:r>
          <w:rPr>
            <w:rFonts w:hint="eastAsia"/>
            <w:spacing w:val="37"/>
            <w:kern w:val="0"/>
          </w:rPr>
          <w:t>督、评估和测试，试点结束后形成监督评估报告。</w:t>
        </w:r>
      </w:ins>
    </w:p>
    <w:p>
      <w:pPr>
        <w:pStyle w:val="39"/>
        <w:spacing w:before="156" w:after="156"/>
        <w:ind w:firstLine="496"/>
        <w:rPr>
          <w:ins w:id="2102" w:author="y" w:date="2015-01-19T17:01:00Z"/>
          <w:kern w:val="0"/>
        </w:rPr>
      </w:pPr>
      <w:ins w:id="2103" w:author="y" w:date="2015-01-19T17:01:00Z">
        <w:r>
          <w:rPr>
            <w:rFonts w:hint="eastAsia"/>
            <w:spacing w:val="4"/>
            <w:kern w:val="0"/>
          </w:rPr>
          <w:t>（四）各应用单位。配合做好需求调研，参与系统开发。负责</w:t>
        </w:r>
      </w:ins>
      <w:ins w:id="2104" w:author="y" w:date="2015-01-19T17:01:00Z">
        <w:r>
          <w:rPr>
            <w:rFonts w:hint="eastAsia"/>
            <w:spacing w:val="8"/>
            <w:kern w:val="0"/>
          </w:rPr>
          <w:t>本单位试点实施，制定本单位试点实施方案并报省政府办公厅备</w:t>
        </w:r>
      </w:ins>
      <w:ins w:id="2105" w:author="y" w:date="2015-01-19T17:01:00Z">
        <w:r>
          <w:rPr>
            <w:rFonts w:hint="eastAsia"/>
            <w:kern w:val="0"/>
          </w:rPr>
          <w:t>案。</w:t>
        </w:r>
      </w:ins>
    </w:p>
    <w:p>
      <w:pPr>
        <w:pStyle w:val="39"/>
        <w:spacing w:before="156" w:after="156"/>
        <w:rPr>
          <w:ins w:id="2106" w:author="y" w:date="2015-01-19T17:00:00Z"/>
          <w:color w:val="FF0000"/>
          <w:kern w:val="0"/>
        </w:rPr>
      </w:pPr>
      <w:ins w:id="2107" w:author="y" w:date="2015-01-19T17:01:00Z">
        <w:r>
          <w:rPr>
            <w:rFonts w:hint="eastAsia"/>
            <w:color w:val="FF0000"/>
            <w:kern w:val="0"/>
          </w:rPr>
          <w:t>（五）北京致远协创软件有限公司。负责xxxx。</w:t>
        </w:r>
      </w:ins>
      <w:del w:id="2108" w:author="y" w:date="2015-01-19T17:00:00Z">
        <w:r>
          <w:rPr>
            <w:rFonts w:hint="eastAsia"/>
            <w:color w:val="FF0000"/>
            <w:kern w:val="0"/>
            <w:rPrChange w:id="2109" w:author="y" w:date="2015-01-19T13:08:00Z">
              <w:rPr>
                <w:rFonts w:hint="eastAsia"/>
                <w:kern w:val="0"/>
              </w:rPr>
            </w:rPrChange>
          </w:rPr>
          <w:delText>。</w:delText>
        </w:r>
      </w:del>
    </w:p>
    <w:p>
      <w:pPr>
        <w:pStyle w:val="39"/>
        <w:spacing w:before="156" w:after="156"/>
        <w:rPr>
          <w:rFonts w:hint="eastAsia"/>
          <w:color w:val="FF0000"/>
          <w:rPrChange w:id="2110" w:author="y" w:date="2015-01-19T13:08:00Z">
            <w:rPr/>
          </w:rPrChange>
        </w:rPr>
      </w:pPr>
    </w:p>
    <w:p>
      <w:pPr>
        <w:widowControl/>
        <w:snapToGrid w:val="0"/>
        <w:spacing w:before="240" w:after="240" w:line="360" w:lineRule="auto"/>
        <w:ind w:firstLine="480"/>
        <w:rPr>
          <w:rFonts w:ascii="仿宋" w:hAnsi="仿宋"/>
          <w:color w:val="FF0000"/>
          <w:kern w:val="0"/>
        </w:rPr>
      </w:pPr>
    </w:p>
    <w:p>
      <w:pPr>
        <w:widowControl/>
        <w:spacing w:before="240" w:after="240" w:line="360" w:lineRule="auto"/>
        <w:ind w:firstLine="480"/>
        <w:rPr>
          <w:rFonts w:ascii="仿宋" w:hAnsi="仿宋"/>
          <w:b/>
          <w:bCs/>
          <w:kern w:val="44"/>
        </w:rPr>
      </w:pPr>
      <w:r>
        <w:rPr>
          <w:rFonts w:ascii="仿宋" w:hAnsi="仿宋"/>
        </w:rPr>
        <w:br w:type="page"/>
      </w:r>
    </w:p>
    <w:p>
      <w:pPr>
        <w:pStyle w:val="2"/>
        <w:spacing w:before="312" w:after="468"/>
      </w:pPr>
      <w:bookmarkStart w:id="547" w:name="_Toc407098574"/>
      <w:bookmarkStart w:id="548" w:name="_Toc407110477"/>
      <w:bookmarkStart w:id="549" w:name="_Toc407110749"/>
      <w:bookmarkStart w:id="550" w:name="_Toc407110817"/>
      <w:bookmarkStart w:id="551" w:name="_Toc407119611"/>
      <w:r>
        <w:t>投资估算和资金来源</w:t>
      </w:r>
      <w:bookmarkEnd w:id="547"/>
      <w:bookmarkEnd w:id="548"/>
      <w:bookmarkEnd w:id="549"/>
      <w:bookmarkEnd w:id="550"/>
      <w:bookmarkEnd w:id="551"/>
    </w:p>
    <w:p>
      <w:pPr>
        <w:widowControl/>
        <w:snapToGrid w:val="0"/>
        <w:spacing w:before="240" w:after="240" w:line="360" w:lineRule="auto"/>
        <w:ind w:firstLine="480"/>
        <w:rPr>
          <w:rFonts w:ascii="仿宋" w:hAnsi="仿宋"/>
          <w:color w:val="FF0000"/>
          <w:kern w:val="0"/>
        </w:rPr>
      </w:pPr>
      <w:r>
        <w:rPr>
          <w:rFonts w:ascii="仿宋" w:hAnsi="仿宋"/>
          <w:color w:val="FF0000"/>
          <w:kern w:val="0"/>
        </w:rPr>
        <w:t>1、投资估算的有关说明：说明各项建设内容的测算依据和取费标准；如：设备关税、软件开发费的测算标准、系统集成费费率、培训费测算标准、前期工作费费率、设计费费率、招标费费率、监理费费率、项目管理费费率、预备费费率等。</w:t>
      </w:r>
    </w:p>
    <w:p>
      <w:pPr>
        <w:widowControl/>
        <w:snapToGrid w:val="0"/>
        <w:spacing w:before="240" w:after="240" w:line="360" w:lineRule="auto"/>
        <w:ind w:firstLine="480"/>
        <w:rPr>
          <w:rFonts w:ascii="仿宋" w:hAnsi="仿宋"/>
          <w:color w:val="FF0000"/>
          <w:kern w:val="0"/>
        </w:rPr>
      </w:pPr>
      <w:r>
        <w:rPr>
          <w:rFonts w:ascii="仿宋" w:hAnsi="仿宋"/>
          <w:color w:val="FF0000"/>
          <w:kern w:val="0"/>
        </w:rPr>
        <w:t>2、项目总投资估算：列出投资估算表</w:t>
      </w:r>
      <w:r>
        <w:rPr>
          <w:rFonts w:hint="eastAsia" w:ascii="仿宋" w:hAnsi="仿宋"/>
          <w:color w:val="FF0000"/>
          <w:kern w:val="0"/>
        </w:rPr>
        <w:t>（</w:t>
      </w:r>
      <w:r>
        <w:rPr>
          <w:rFonts w:ascii="仿宋" w:hAnsi="仿宋"/>
          <w:color w:val="FF0000"/>
          <w:kern w:val="0"/>
        </w:rPr>
        <w:t>详见附表4</w:t>
      </w:r>
      <w:r>
        <w:rPr>
          <w:rFonts w:hint="eastAsia" w:ascii="仿宋" w:hAnsi="仿宋"/>
          <w:color w:val="FF0000"/>
          <w:kern w:val="0"/>
        </w:rPr>
        <w:t>）</w:t>
      </w:r>
      <w:r>
        <w:rPr>
          <w:rFonts w:ascii="仿宋" w:hAnsi="仿宋"/>
          <w:color w:val="FF0000"/>
          <w:kern w:val="0"/>
        </w:rPr>
        <w:t>。</w:t>
      </w:r>
    </w:p>
    <w:p>
      <w:pPr>
        <w:widowControl/>
        <w:snapToGrid w:val="0"/>
        <w:spacing w:before="240" w:after="240" w:line="360" w:lineRule="auto"/>
        <w:ind w:firstLine="480"/>
        <w:rPr>
          <w:rFonts w:ascii="仿宋" w:hAnsi="仿宋"/>
          <w:color w:val="FF0000"/>
          <w:kern w:val="0"/>
        </w:rPr>
      </w:pPr>
      <w:r>
        <w:rPr>
          <w:rFonts w:ascii="仿宋" w:hAnsi="仿宋"/>
          <w:color w:val="FF0000"/>
          <w:kern w:val="0"/>
        </w:rPr>
        <w:t>3、资金来源与落实情况：明确项目投资的资金来源和落实情况，包括：中央投资和项目单位自筹资金</w:t>
      </w:r>
      <w:r>
        <w:rPr>
          <w:rFonts w:hint="eastAsia" w:ascii="仿宋" w:hAnsi="仿宋"/>
          <w:color w:val="FF0000"/>
          <w:kern w:val="0"/>
        </w:rPr>
        <w:t>（</w:t>
      </w:r>
      <w:r>
        <w:rPr>
          <w:rFonts w:ascii="仿宋" w:hAnsi="仿宋"/>
          <w:color w:val="FF0000"/>
          <w:kern w:val="0"/>
        </w:rPr>
        <w:t>详见附表5</w:t>
      </w:r>
      <w:r>
        <w:rPr>
          <w:rFonts w:hint="eastAsia" w:ascii="仿宋" w:hAnsi="仿宋"/>
          <w:color w:val="FF0000"/>
          <w:kern w:val="0"/>
        </w:rPr>
        <w:t>）</w:t>
      </w:r>
      <w:r>
        <w:rPr>
          <w:rFonts w:ascii="仿宋" w:hAnsi="仿宋"/>
          <w:color w:val="FF0000"/>
          <w:kern w:val="0"/>
        </w:rPr>
        <w:t>。</w:t>
      </w:r>
    </w:p>
    <w:p>
      <w:pPr>
        <w:widowControl/>
        <w:snapToGrid w:val="0"/>
        <w:spacing w:before="240" w:after="240" w:line="360" w:lineRule="auto"/>
        <w:ind w:firstLine="480"/>
        <w:rPr>
          <w:rFonts w:ascii="仿宋" w:hAnsi="仿宋"/>
          <w:color w:val="FF0000"/>
          <w:kern w:val="0"/>
        </w:rPr>
      </w:pPr>
      <w:r>
        <w:rPr>
          <w:rFonts w:ascii="仿宋" w:hAnsi="仿宋"/>
          <w:color w:val="FF0000"/>
          <w:kern w:val="0"/>
        </w:rPr>
        <w:t>4、资金使用计划：提出分年度资金使用计划。</w:t>
      </w:r>
    </w:p>
    <w:p>
      <w:pPr>
        <w:widowControl/>
        <w:snapToGrid w:val="0"/>
        <w:spacing w:before="240" w:after="240" w:line="360" w:lineRule="auto"/>
        <w:ind w:firstLine="480"/>
        <w:rPr>
          <w:rFonts w:ascii="仿宋" w:hAnsi="仿宋"/>
          <w:color w:val="FF0000"/>
          <w:kern w:val="0"/>
        </w:rPr>
      </w:pPr>
      <w:r>
        <w:rPr>
          <w:rFonts w:ascii="仿宋" w:hAnsi="仿宋"/>
          <w:color w:val="FF0000"/>
          <w:kern w:val="0"/>
        </w:rPr>
        <w:t>5、项目运行维护经费估算：结合系统运行方案，对系统建成后的年运行经费进行估算</w:t>
      </w:r>
      <w:r>
        <w:rPr>
          <w:rFonts w:hint="eastAsia" w:ascii="仿宋" w:hAnsi="仿宋"/>
          <w:color w:val="FF0000"/>
          <w:kern w:val="0"/>
        </w:rPr>
        <w:t>（</w:t>
      </w:r>
      <w:r>
        <w:rPr>
          <w:rFonts w:ascii="仿宋" w:hAnsi="仿宋"/>
          <w:color w:val="FF0000"/>
          <w:kern w:val="0"/>
        </w:rPr>
        <w:t>详见附表6</w:t>
      </w:r>
      <w:r>
        <w:rPr>
          <w:rFonts w:hint="eastAsia" w:ascii="仿宋" w:hAnsi="仿宋"/>
          <w:color w:val="FF0000"/>
          <w:kern w:val="0"/>
        </w:rPr>
        <w:t>）</w:t>
      </w:r>
      <w:r>
        <w:rPr>
          <w:rFonts w:ascii="仿宋" w:hAnsi="仿宋"/>
          <w:color w:val="FF0000"/>
          <w:kern w:val="0"/>
        </w:rPr>
        <w:t>。</w:t>
      </w:r>
    </w:p>
    <w:p>
      <w:pPr>
        <w:pStyle w:val="4"/>
      </w:pPr>
      <w:r>
        <w:rPr>
          <w:rFonts w:hint="eastAsia"/>
        </w:rPr>
        <w:t>估算依据</w:t>
      </w:r>
    </w:p>
    <w:p>
      <w:pPr>
        <w:pStyle w:val="67"/>
        <w:tabs>
          <w:tab w:val="left" w:pos="0"/>
          <w:tab w:val="clear" w:pos="680"/>
        </w:tabs>
        <w:adjustRightInd w:val="0"/>
        <w:spacing w:before="156" w:beforeLines="50" w:after="156" w:afterLines="50" w:line="360" w:lineRule="auto"/>
        <w:ind w:left="0" w:firstLine="365" w:firstLineChars="152"/>
        <w:textAlignment w:val="baseline"/>
        <w:rPr>
          <w:rFonts w:ascii="华文仿宋" w:hAnsi="华文仿宋" w:eastAsia="华文仿宋"/>
          <w:sz w:val="24"/>
        </w:rPr>
      </w:pPr>
      <w:r>
        <w:rPr>
          <w:rFonts w:ascii="华文仿宋" w:hAnsi="华文仿宋" w:eastAsia="华文仿宋"/>
          <w:sz w:val="24"/>
        </w:rPr>
        <w:t>中华人民共和国信息产业部《电子建设工程概（预）算编制办法及计价依据》；</w:t>
      </w:r>
    </w:p>
    <w:p>
      <w:pPr>
        <w:pStyle w:val="67"/>
        <w:tabs>
          <w:tab w:val="left" w:pos="0"/>
          <w:tab w:val="clear" w:pos="680"/>
        </w:tabs>
        <w:adjustRightInd w:val="0"/>
        <w:spacing w:before="156" w:beforeLines="50" w:after="156" w:afterLines="50" w:line="360" w:lineRule="auto"/>
        <w:ind w:left="0" w:firstLine="365" w:firstLineChars="152"/>
        <w:textAlignment w:val="baseline"/>
        <w:rPr>
          <w:rFonts w:ascii="华文仿宋" w:hAnsi="华文仿宋" w:eastAsia="华文仿宋"/>
          <w:sz w:val="24"/>
        </w:rPr>
      </w:pPr>
      <w:r>
        <w:rPr>
          <w:rFonts w:ascii="华文仿宋" w:hAnsi="华文仿宋" w:eastAsia="华文仿宋"/>
          <w:sz w:val="24"/>
        </w:rPr>
        <w:t>中华人民共和国信息产业部《电子建设工程预算定额》；</w:t>
      </w:r>
    </w:p>
    <w:p>
      <w:pPr>
        <w:pStyle w:val="67"/>
        <w:tabs>
          <w:tab w:val="left" w:pos="0"/>
          <w:tab w:val="clear" w:pos="680"/>
        </w:tabs>
        <w:adjustRightInd w:val="0"/>
        <w:spacing w:before="156" w:beforeLines="50" w:after="156" w:afterLines="50" w:line="360" w:lineRule="auto"/>
        <w:ind w:left="0" w:firstLine="365" w:firstLineChars="152"/>
        <w:textAlignment w:val="baseline"/>
        <w:rPr>
          <w:rFonts w:ascii="华文仿宋" w:hAnsi="华文仿宋" w:eastAsia="华文仿宋"/>
          <w:sz w:val="24"/>
        </w:rPr>
      </w:pPr>
      <w:r>
        <w:rPr>
          <w:rFonts w:ascii="华文仿宋" w:hAnsi="华文仿宋" w:eastAsia="华文仿宋"/>
          <w:sz w:val="24"/>
        </w:rPr>
        <w:t>中华人民共和国国家发展改革委员会、建设部《工程勘察设计收费管理规定》；</w:t>
      </w:r>
    </w:p>
    <w:p>
      <w:pPr>
        <w:pStyle w:val="67"/>
        <w:tabs>
          <w:tab w:val="left" w:pos="0"/>
          <w:tab w:val="clear" w:pos="680"/>
        </w:tabs>
        <w:adjustRightInd w:val="0"/>
        <w:spacing w:before="156" w:beforeLines="50" w:after="156" w:afterLines="50" w:line="360" w:lineRule="auto"/>
        <w:ind w:left="0" w:firstLine="365" w:firstLineChars="152"/>
        <w:textAlignment w:val="baseline"/>
        <w:rPr>
          <w:rFonts w:ascii="华文仿宋" w:hAnsi="华文仿宋" w:eastAsia="华文仿宋"/>
          <w:sz w:val="24"/>
        </w:rPr>
      </w:pPr>
      <w:r>
        <w:rPr>
          <w:rFonts w:ascii="华文仿宋" w:hAnsi="华文仿宋" w:eastAsia="华文仿宋"/>
          <w:sz w:val="24"/>
        </w:rPr>
        <w:t>中华人民共和国财政部《基本建设财务管理规定》；</w:t>
      </w:r>
    </w:p>
    <w:p>
      <w:pPr>
        <w:pStyle w:val="67"/>
        <w:tabs>
          <w:tab w:val="left" w:pos="0"/>
          <w:tab w:val="clear" w:pos="680"/>
        </w:tabs>
        <w:adjustRightInd w:val="0"/>
        <w:spacing w:before="156" w:beforeLines="50" w:after="156" w:afterLines="50" w:line="360" w:lineRule="auto"/>
        <w:ind w:left="0" w:firstLine="365" w:firstLineChars="152"/>
        <w:textAlignment w:val="baseline"/>
        <w:rPr>
          <w:rFonts w:ascii="华文仿宋" w:hAnsi="华文仿宋" w:eastAsia="华文仿宋"/>
          <w:sz w:val="24"/>
        </w:rPr>
      </w:pPr>
      <w:r>
        <w:rPr>
          <w:rFonts w:ascii="华文仿宋" w:hAnsi="华文仿宋" w:eastAsia="华文仿宋"/>
          <w:sz w:val="24"/>
        </w:rPr>
        <w:t>中华人民共和国国家计划委员会《建设项目前期工作咨询收费暂行规定》；</w:t>
      </w:r>
    </w:p>
    <w:p>
      <w:pPr>
        <w:pStyle w:val="67"/>
        <w:tabs>
          <w:tab w:val="left" w:pos="0"/>
          <w:tab w:val="clear" w:pos="680"/>
        </w:tabs>
        <w:adjustRightInd w:val="0"/>
        <w:spacing w:before="156" w:beforeLines="50" w:after="156" w:afterLines="50" w:line="360" w:lineRule="auto"/>
        <w:ind w:left="0" w:firstLine="365" w:firstLineChars="152"/>
        <w:textAlignment w:val="baseline"/>
        <w:rPr>
          <w:rFonts w:ascii="华文仿宋" w:hAnsi="华文仿宋" w:eastAsia="华文仿宋"/>
          <w:sz w:val="24"/>
        </w:rPr>
      </w:pPr>
      <w:r>
        <w:rPr>
          <w:rFonts w:ascii="华文仿宋" w:hAnsi="华文仿宋" w:eastAsia="华文仿宋"/>
          <w:sz w:val="24"/>
        </w:rPr>
        <w:t>相关设备、系统厂家报价。</w:t>
      </w:r>
    </w:p>
    <w:p/>
    <w:p>
      <w:pPr>
        <w:pStyle w:val="4"/>
      </w:pPr>
      <w:r>
        <w:rPr>
          <w:rFonts w:hint="eastAsia"/>
        </w:rPr>
        <w:t>估算说明</w:t>
      </w:r>
    </w:p>
    <w:p>
      <w:pPr>
        <w:pStyle w:val="19"/>
        <w:spacing w:before="156" w:beforeLines="50" w:after="156" w:afterLines="50" w:line="360" w:lineRule="auto"/>
        <w:ind w:firstLine="480" w:firstLineChars="200"/>
        <w:rPr>
          <w:rFonts w:ascii="仿宋" w:hAnsi="仿宋" w:eastAsia="仿宋" w:cs="Times New Roman"/>
          <w:sz w:val="24"/>
          <w:szCs w:val="24"/>
        </w:rPr>
      </w:pPr>
      <w:r>
        <w:rPr>
          <w:rFonts w:hint="eastAsia" w:ascii="仿宋" w:hAnsi="仿宋" w:eastAsia="仿宋" w:cs="Times New Roman"/>
          <w:sz w:val="24"/>
          <w:szCs w:val="24"/>
        </w:rPr>
        <w:t>该项目投资估算主要依据信息化业务应用系统建设类项目进行投资估算。</w:t>
      </w:r>
    </w:p>
    <w:p>
      <w:pPr>
        <w:pStyle w:val="19"/>
        <w:spacing w:before="156" w:beforeLines="50" w:after="156" w:afterLines="50" w:line="360" w:lineRule="auto"/>
        <w:ind w:firstLine="480" w:firstLineChars="200"/>
        <w:rPr>
          <w:rFonts w:ascii="仿宋" w:hAnsi="仿宋" w:eastAsia="仿宋" w:cs="Times New Roman"/>
          <w:sz w:val="24"/>
          <w:szCs w:val="24"/>
        </w:rPr>
      </w:pPr>
      <w:r>
        <w:rPr>
          <w:rFonts w:hint="eastAsia" w:ascii="仿宋" w:hAnsi="仿宋" w:eastAsia="仿宋" w:cs="Times New Roman"/>
          <w:sz w:val="24"/>
          <w:szCs w:val="24"/>
        </w:rPr>
        <w:t>业务应用系统建设类项目投资估算内容主要为：</w:t>
      </w:r>
    </w:p>
    <w:p>
      <w:pPr>
        <w:pStyle w:val="19"/>
        <w:numPr>
          <w:ilvl w:val="0"/>
          <w:numId w:val="26"/>
        </w:numPr>
        <w:spacing w:before="156" w:beforeLines="50" w:after="156" w:afterLines="50" w:line="360" w:lineRule="auto"/>
        <w:rPr>
          <w:rFonts w:ascii="仿宋" w:hAnsi="仿宋" w:eastAsia="仿宋" w:cs="Times New Roman"/>
          <w:sz w:val="24"/>
          <w:szCs w:val="24"/>
        </w:rPr>
      </w:pPr>
      <w:r>
        <w:rPr>
          <w:rFonts w:hint="eastAsia" w:ascii="仿宋" w:hAnsi="仿宋" w:eastAsia="仿宋" w:cs="Times New Roman"/>
          <w:sz w:val="24"/>
          <w:szCs w:val="24"/>
        </w:rPr>
        <w:t>软件购置费</w:t>
      </w:r>
    </w:p>
    <w:p>
      <w:pPr>
        <w:pStyle w:val="19"/>
        <w:numPr>
          <w:ilvl w:val="0"/>
          <w:numId w:val="26"/>
        </w:numPr>
        <w:spacing w:before="156" w:beforeLines="50" w:after="156" w:afterLines="50" w:line="360" w:lineRule="auto"/>
        <w:rPr>
          <w:rFonts w:ascii="仿宋" w:hAnsi="仿宋" w:eastAsia="仿宋" w:cs="Times New Roman"/>
          <w:sz w:val="24"/>
          <w:szCs w:val="24"/>
        </w:rPr>
      </w:pPr>
      <w:r>
        <w:rPr>
          <w:rFonts w:hint="eastAsia" w:ascii="仿宋" w:hAnsi="仿宋" w:eastAsia="仿宋" w:cs="Times New Roman"/>
          <w:sz w:val="24"/>
          <w:szCs w:val="24"/>
        </w:rPr>
        <w:t>硬件购置费</w:t>
      </w:r>
    </w:p>
    <w:p>
      <w:pPr>
        <w:pStyle w:val="19"/>
        <w:numPr>
          <w:ilvl w:val="0"/>
          <w:numId w:val="26"/>
        </w:numPr>
        <w:spacing w:before="156" w:beforeLines="50" w:after="156" w:afterLines="50" w:line="360" w:lineRule="auto"/>
        <w:rPr>
          <w:rFonts w:ascii="仿宋" w:hAnsi="仿宋" w:eastAsia="仿宋" w:cs="Times New Roman"/>
          <w:sz w:val="24"/>
          <w:szCs w:val="24"/>
        </w:rPr>
      </w:pPr>
      <w:r>
        <w:rPr>
          <w:rFonts w:hint="eastAsia" w:ascii="仿宋" w:hAnsi="仿宋" w:eastAsia="仿宋" w:cs="Times New Roman"/>
          <w:sz w:val="24"/>
          <w:szCs w:val="24"/>
        </w:rPr>
        <w:t>系统开发费</w:t>
      </w:r>
    </w:p>
    <w:p>
      <w:pPr>
        <w:pStyle w:val="19"/>
        <w:numPr>
          <w:ilvl w:val="0"/>
          <w:numId w:val="26"/>
        </w:numPr>
        <w:spacing w:before="156" w:beforeLines="50" w:after="156" w:afterLines="50" w:line="360" w:lineRule="auto"/>
        <w:rPr>
          <w:rFonts w:ascii="仿宋" w:hAnsi="仿宋" w:eastAsia="仿宋" w:cs="Times New Roman"/>
          <w:sz w:val="24"/>
          <w:szCs w:val="24"/>
        </w:rPr>
      </w:pPr>
      <w:r>
        <w:rPr>
          <w:rFonts w:hint="eastAsia" w:ascii="仿宋" w:hAnsi="仿宋" w:eastAsia="仿宋" w:cs="Times New Roman"/>
          <w:sz w:val="24"/>
          <w:szCs w:val="24"/>
        </w:rPr>
        <w:t>系统实施费</w:t>
      </w:r>
    </w:p>
    <w:p>
      <w:pPr>
        <w:pStyle w:val="19"/>
        <w:numPr>
          <w:ilvl w:val="0"/>
          <w:numId w:val="26"/>
        </w:numPr>
        <w:spacing w:before="156" w:beforeLines="50" w:after="156" w:afterLines="50" w:line="360" w:lineRule="auto"/>
        <w:rPr>
          <w:rFonts w:ascii="仿宋" w:hAnsi="仿宋" w:eastAsia="仿宋" w:cs="Times New Roman"/>
          <w:sz w:val="24"/>
          <w:szCs w:val="24"/>
        </w:rPr>
      </w:pPr>
      <w:r>
        <w:rPr>
          <w:rFonts w:hint="eastAsia" w:ascii="仿宋" w:hAnsi="仿宋" w:eastAsia="仿宋" w:cs="Times New Roman"/>
          <w:sz w:val="24"/>
          <w:szCs w:val="24"/>
        </w:rPr>
        <w:t>咨询服务费</w:t>
      </w:r>
    </w:p>
    <w:p>
      <w:pPr>
        <w:pStyle w:val="19"/>
        <w:numPr>
          <w:ilvl w:val="0"/>
          <w:numId w:val="26"/>
        </w:numPr>
        <w:spacing w:before="156" w:beforeLines="50" w:after="156" w:afterLines="50" w:line="360" w:lineRule="auto"/>
        <w:rPr>
          <w:rFonts w:ascii="仿宋" w:hAnsi="仿宋" w:eastAsia="仿宋" w:cs="Times New Roman"/>
          <w:sz w:val="24"/>
          <w:szCs w:val="24"/>
        </w:rPr>
      </w:pPr>
      <w:r>
        <w:rPr>
          <w:rFonts w:hint="eastAsia" w:ascii="仿宋" w:hAnsi="仿宋" w:eastAsia="仿宋" w:cs="Times New Roman"/>
          <w:sz w:val="24"/>
          <w:szCs w:val="24"/>
        </w:rPr>
        <w:t>项目管理费</w:t>
      </w:r>
    </w:p>
    <w:p>
      <w:pPr>
        <w:pStyle w:val="19"/>
        <w:numPr>
          <w:ilvl w:val="0"/>
          <w:numId w:val="26"/>
        </w:numPr>
        <w:spacing w:before="156" w:beforeLines="50" w:after="156" w:afterLines="50" w:line="360" w:lineRule="auto"/>
        <w:rPr>
          <w:rFonts w:ascii="仿宋" w:hAnsi="仿宋" w:eastAsia="仿宋" w:cs="Times New Roman"/>
          <w:sz w:val="24"/>
          <w:szCs w:val="24"/>
        </w:rPr>
      </w:pPr>
      <w:r>
        <w:rPr>
          <w:rFonts w:hint="eastAsia" w:ascii="仿宋" w:hAnsi="仿宋" w:eastAsia="仿宋" w:cs="Times New Roman"/>
          <w:sz w:val="24"/>
          <w:szCs w:val="24"/>
        </w:rPr>
        <w:t>其他费用</w:t>
      </w:r>
    </w:p>
    <w:p>
      <w:pPr>
        <w:spacing w:before="156" w:beforeLines="50" w:after="156" w:afterLines="50" w:line="360" w:lineRule="auto"/>
        <w:rPr>
          <w:rFonts w:ascii="仿宋" w:hAnsi="仿宋"/>
        </w:rPr>
      </w:pPr>
    </w:p>
    <w:p>
      <w:pPr>
        <w:pStyle w:val="4"/>
      </w:pPr>
      <w:r>
        <w:rPr>
          <w:rFonts w:hint="eastAsia"/>
        </w:rPr>
        <w:t>投资估算表</w:t>
      </w:r>
    </w:p>
    <w:p>
      <w:pPr>
        <w:spacing w:before="156" w:beforeLines="50" w:after="156" w:afterLines="50" w:line="360" w:lineRule="auto"/>
      </w:pPr>
      <w:r>
        <w:rPr>
          <w:rFonts w:hint="eastAsia"/>
        </w:rPr>
        <w:t>本项目的总投资估算表如下：</w:t>
      </w:r>
    </w:p>
    <w:p>
      <w:pPr>
        <w:spacing w:before="156" w:beforeLines="50" w:after="156" w:afterLines="50" w:line="360" w:lineRule="auto"/>
        <w:jc w:val="right"/>
      </w:pPr>
      <w:r>
        <w:rPr>
          <w:rFonts w:hint="eastAsia"/>
        </w:rPr>
        <w:t>单位：万元</w:t>
      </w:r>
    </w:p>
    <w:tbl>
      <w:tblPr>
        <w:tblStyle w:val="37"/>
        <w:tblW w:w="88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6"/>
        <w:gridCol w:w="1456"/>
        <w:gridCol w:w="2226"/>
        <w:gridCol w:w="3163"/>
        <w:gridCol w:w="1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Align w:val="top"/>
          </w:tcPr>
          <w:p>
            <w:pPr>
              <w:spacing w:before="156" w:after="156"/>
              <w:rPr>
                <w:b/>
              </w:rPr>
            </w:pPr>
            <w:r>
              <w:rPr>
                <w:rFonts w:hint="eastAsia"/>
                <w:b/>
              </w:rPr>
              <w:t>序号</w:t>
            </w:r>
          </w:p>
        </w:tc>
        <w:tc>
          <w:tcPr>
            <w:tcW w:w="1456" w:type="dxa"/>
            <w:vAlign w:val="top"/>
          </w:tcPr>
          <w:p>
            <w:pPr>
              <w:spacing w:before="156" w:after="156"/>
              <w:rPr>
                <w:b/>
              </w:rPr>
            </w:pPr>
            <w:r>
              <w:rPr>
                <w:rFonts w:hint="eastAsia"/>
                <w:b/>
              </w:rPr>
              <w:t>项目名称</w:t>
            </w:r>
          </w:p>
        </w:tc>
        <w:tc>
          <w:tcPr>
            <w:tcW w:w="2226" w:type="dxa"/>
            <w:vAlign w:val="top"/>
          </w:tcPr>
          <w:p>
            <w:pPr>
              <w:spacing w:before="156" w:after="156"/>
              <w:rPr>
                <w:b/>
              </w:rPr>
            </w:pPr>
            <w:r>
              <w:rPr>
                <w:rFonts w:hint="eastAsia"/>
                <w:b/>
              </w:rPr>
              <w:t>项目明细</w:t>
            </w:r>
          </w:p>
        </w:tc>
        <w:tc>
          <w:tcPr>
            <w:tcW w:w="3163" w:type="dxa"/>
            <w:vAlign w:val="top"/>
          </w:tcPr>
          <w:p>
            <w:pPr>
              <w:spacing w:before="156" w:after="156"/>
              <w:rPr>
                <w:b/>
              </w:rPr>
            </w:pPr>
            <w:r>
              <w:rPr>
                <w:rFonts w:hint="eastAsia"/>
                <w:b/>
              </w:rPr>
              <w:t>计算方式</w:t>
            </w:r>
          </w:p>
        </w:tc>
        <w:tc>
          <w:tcPr>
            <w:tcW w:w="1249" w:type="dxa"/>
            <w:vAlign w:val="top"/>
          </w:tcPr>
          <w:p>
            <w:pPr>
              <w:spacing w:before="156" w:after="156"/>
              <w:rPr>
                <w:b/>
              </w:rPr>
            </w:pPr>
            <w:r>
              <w:rPr>
                <w:rFonts w:hint="eastAsia"/>
                <w:b/>
              </w:rPr>
              <w:t>投资金额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restart"/>
            <w:vAlign w:val="top"/>
          </w:tcPr>
          <w:p>
            <w:pPr>
              <w:spacing w:before="156" w:after="156"/>
            </w:pPr>
          </w:p>
        </w:tc>
        <w:tc>
          <w:tcPr>
            <w:tcW w:w="1456" w:type="dxa"/>
            <w:vMerge w:val="restart"/>
            <w:vAlign w:val="center"/>
          </w:tcPr>
          <w:p>
            <w:pPr>
              <w:spacing w:before="156" w:after="156"/>
              <w:jc w:val="center"/>
            </w:pPr>
            <w:r>
              <w:rPr>
                <w:rFonts w:hint="eastAsia"/>
              </w:rPr>
              <w:t>硬件购置费</w:t>
            </w:r>
          </w:p>
        </w:tc>
        <w:tc>
          <w:tcPr>
            <w:tcW w:w="2226" w:type="dxa"/>
            <w:vAlign w:val="top"/>
          </w:tcPr>
          <w:p>
            <w:pPr>
              <w:spacing w:before="156" w:after="156"/>
            </w:pPr>
            <w:r>
              <w:rPr>
                <w:rFonts w:hint="eastAsia"/>
              </w:rPr>
              <w:t>数据库服务器</w:t>
            </w:r>
          </w:p>
        </w:tc>
        <w:tc>
          <w:tcPr>
            <w:tcW w:w="3163" w:type="dxa"/>
            <w:vAlign w:val="top"/>
          </w:tcPr>
          <w:p>
            <w:pPr>
              <w:spacing w:before="156" w:after="156"/>
            </w:pPr>
            <w:r>
              <w:rPr>
                <w:rFonts w:hint="eastAsia"/>
              </w:rPr>
              <w:t>产品单价*购置数量</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应用服务器</w:t>
            </w:r>
          </w:p>
        </w:tc>
        <w:tc>
          <w:tcPr>
            <w:tcW w:w="3163" w:type="dxa"/>
            <w:vAlign w:val="top"/>
          </w:tcPr>
          <w:p>
            <w:pPr>
              <w:spacing w:before="156" w:after="156"/>
            </w:pPr>
            <w:r>
              <w:rPr>
                <w:rFonts w:hint="eastAsia"/>
              </w:rPr>
              <w:t>产品单价*购置数量</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p>
        </w:tc>
        <w:tc>
          <w:tcPr>
            <w:tcW w:w="3163" w:type="dxa"/>
            <w:vAlign w:val="top"/>
          </w:tcPr>
          <w:p>
            <w:pPr>
              <w:spacing w:before="156" w:after="156"/>
            </w:pPr>
            <w:r>
              <w:rPr>
                <w:rFonts w:hint="eastAsia"/>
              </w:rPr>
              <w:t>产品单价*购置数量</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restart"/>
            <w:vAlign w:val="top"/>
          </w:tcPr>
          <w:p>
            <w:pPr>
              <w:spacing w:before="156" w:after="156"/>
            </w:pPr>
          </w:p>
        </w:tc>
        <w:tc>
          <w:tcPr>
            <w:tcW w:w="1456" w:type="dxa"/>
            <w:vMerge w:val="restart"/>
            <w:vAlign w:val="center"/>
          </w:tcPr>
          <w:p>
            <w:pPr>
              <w:spacing w:before="156" w:after="156"/>
              <w:jc w:val="center"/>
            </w:pPr>
            <w:r>
              <w:rPr>
                <w:rFonts w:hint="eastAsia"/>
              </w:rPr>
              <w:t>软件购置费</w:t>
            </w:r>
          </w:p>
        </w:tc>
        <w:tc>
          <w:tcPr>
            <w:tcW w:w="2226" w:type="dxa"/>
            <w:vAlign w:val="top"/>
          </w:tcPr>
          <w:p>
            <w:pPr>
              <w:spacing w:before="156" w:after="156"/>
            </w:pPr>
            <w:r>
              <w:rPr>
                <w:rFonts w:hint="eastAsia"/>
              </w:rPr>
              <w:t>G6-V5软件产品</w:t>
            </w:r>
          </w:p>
        </w:tc>
        <w:tc>
          <w:tcPr>
            <w:tcW w:w="3163" w:type="dxa"/>
            <w:vAlign w:val="top"/>
          </w:tcPr>
          <w:p>
            <w:pPr>
              <w:spacing w:before="156" w:after="156"/>
            </w:pPr>
            <w:r>
              <w:rPr>
                <w:rFonts w:hint="eastAsia"/>
              </w:rPr>
              <w:t>产品单价*购置数量</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M1-V5软件产品</w:t>
            </w:r>
          </w:p>
        </w:tc>
        <w:tc>
          <w:tcPr>
            <w:tcW w:w="3163" w:type="dxa"/>
            <w:vAlign w:val="top"/>
          </w:tcPr>
          <w:p>
            <w:pPr>
              <w:spacing w:before="156" w:after="156"/>
            </w:pPr>
            <w:r>
              <w:rPr>
                <w:rFonts w:hint="eastAsia"/>
              </w:rPr>
              <w:t>产品单价*购置数量</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p>
        </w:tc>
        <w:tc>
          <w:tcPr>
            <w:tcW w:w="3163" w:type="dxa"/>
            <w:vAlign w:val="top"/>
          </w:tcPr>
          <w:p>
            <w:pPr>
              <w:spacing w:before="156" w:after="156"/>
            </w:pPr>
            <w:r>
              <w:rPr>
                <w:rFonts w:hint="eastAsia"/>
              </w:rPr>
              <w:t>产品单价*购置数量</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restart"/>
            <w:vAlign w:val="top"/>
          </w:tcPr>
          <w:p>
            <w:pPr>
              <w:spacing w:before="156" w:after="156"/>
            </w:pPr>
          </w:p>
        </w:tc>
        <w:tc>
          <w:tcPr>
            <w:tcW w:w="1456" w:type="dxa"/>
            <w:vMerge w:val="restart"/>
            <w:vAlign w:val="center"/>
          </w:tcPr>
          <w:p>
            <w:pPr>
              <w:spacing w:before="156" w:after="156"/>
              <w:jc w:val="center"/>
            </w:pPr>
            <w:r>
              <w:rPr>
                <w:rFonts w:hint="eastAsia"/>
              </w:rPr>
              <w:t>咨询服务费</w:t>
            </w:r>
          </w:p>
        </w:tc>
        <w:tc>
          <w:tcPr>
            <w:tcW w:w="2226" w:type="dxa"/>
            <w:vAlign w:val="top"/>
          </w:tcPr>
          <w:p>
            <w:pPr>
              <w:spacing w:before="156" w:after="156"/>
            </w:pPr>
            <w:r>
              <w:rPr>
                <w:rFonts w:hint="eastAsia"/>
              </w:rPr>
              <w:t>顶层设计咨询</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信息化规划咨询</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系统架构咨询</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restart"/>
            <w:vAlign w:val="top"/>
          </w:tcPr>
          <w:p>
            <w:pPr>
              <w:spacing w:before="156" w:after="156"/>
            </w:pPr>
          </w:p>
        </w:tc>
        <w:tc>
          <w:tcPr>
            <w:tcW w:w="1456" w:type="dxa"/>
            <w:vMerge w:val="restart"/>
            <w:vAlign w:val="center"/>
          </w:tcPr>
          <w:p>
            <w:pPr>
              <w:spacing w:before="156" w:after="156"/>
              <w:jc w:val="center"/>
            </w:pPr>
            <w:r>
              <w:rPr>
                <w:rFonts w:hint="eastAsia"/>
              </w:rPr>
              <w:t>系统开发费</w:t>
            </w:r>
          </w:p>
        </w:tc>
        <w:tc>
          <w:tcPr>
            <w:tcW w:w="2226" w:type="dxa"/>
            <w:vAlign w:val="top"/>
          </w:tcPr>
          <w:p>
            <w:pPr>
              <w:spacing w:before="156" w:after="156"/>
            </w:pPr>
            <w:r>
              <w:rPr>
                <w:rFonts w:hint="eastAsia"/>
              </w:rPr>
              <w:t>GZ-GCCP平台</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del w:id="2111" w:author="许胄资" w:date="2015-03-18T10:08:40Z">
              <w:r>
                <w:rPr>
                  <w:rFonts w:hint="eastAsia"/>
                </w:rPr>
                <w:delText>84</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公文改造</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del w:id="2112" w:author="许胄资" w:date="2015-03-18T10:08:40Z">
              <w:r>
                <w:rPr>
                  <w:rFonts w:hint="eastAsia"/>
                </w:rPr>
                <w:delText>65.6</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组织机构和人员库</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del w:id="2113" w:author="许胄资" w:date="2015-03-18T10:08:40Z">
              <w:r>
                <w:rPr>
                  <w:rFonts w:hint="eastAsia"/>
                </w:rPr>
                <w:delText>71</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协同数据交换平台</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del w:id="2114" w:author="许胄资" w:date="2015-03-18T10:08:40Z">
              <w:r>
                <w:rPr>
                  <w:rFonts w:hint="eastAsia"/>
                </w:rPr>
                <w:delText>63.8</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电子政务网门户</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云上贵州技术迁移</w:t>
            </w:r>
          </w:p>
        </w:tc>
        <w:tc>
          <w:tcPr>
            <w:tcW w:w="3163" w:type="dxa"/>
            <w:vAlign w:val="top"/>
          </w:tcPr>
          <w:p>
            <w:pPr>
              <w:spacing w:before="156" w:after="156"/>
            </w:pPr>
            <w:bookmarkStart w:id="552" w:name="OLE_LINK2"/>
            <w:bookmarkStart w:id="553" w:name="OLE_LINK3"/>
            <w:r>
              <w:rPr>
                <w:rFonts w:hint="eastAsia"/>
              </w:rPr>
              <w:t>投入人员工时单价*投入工时</w:t>
            </w:r>
            <w:bookmarkEnd w:id="552"/>
            <w:bookmarkEnd w:id="553"/>
          </w:p>
        </w:tc>
        <w:tc>
          <w:tcPr>
            <w:tcW w:w="1249" w:type="dxa"/>
            <w:vAlign w:val="top"/>
          </w:tcPr>
          <w:p>
            <w:pPr>
              <w:spacing w:before="156" w:after="156"/>
            </w:pPr>
            <w:del w:id="2115" w:author="许胄资" w:date="2015-03-18T10:08:40Z">
              <w:r>
                <w:rPr>
                  <w:rFonts w:hint="eastAsia"/>
                </w:rPr>
                <w:delText>62</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restart"/>
            <w:vAlign w:val="top"/>
          </w:tcPr>
          <w:p>
            <w:pPr>
              <w:spacing w:before="156" w:after="156"/>
            </w:pPr>
          </w:p>
        </w:tc>
        <w:tc>
          <w:tcPr>
            <w:tcW w:w="1456" w:type="dxa"/>
            <w:vMerge w:val="restart"/>
            <w:vAlign w:val="center"/>
          </w:tcPr>
          <w:p>
            <w:pPr>
              <w:spacing w:before="156" w:after="156"/>
              <w:jc w:val="center"/>
            </w:pPr>
            <w:r>
              <w:rPr>
                <w:rFonts w:hint="eastAsia"/>
              </w:rPr>
              <w:t>系统实施费</w:t>
            </w:r>
          </w:p>
        </w:tc>
        <w:tc>
          <w:tcPr>
            <w:tcW w:w="2226" w:type="dxa"/>
            <w:vAlign w:val="top"/>
          </w:tcPr>
          <w:p>
            <w:pPr>
              <w:spacing w:before="156" w:after="156"/>
            </w:pPr>
            <w:r>
              <w:rPr>
                <w:rFonts w:hint="eastAsia"/>
              </w:rPr>
              <w:t>系统升级与迁移</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del w:id="2116" w:author="许胄资" w:date="2015-03-18T10:08:40Z">
              <w:r>
                <w:rPr>
                  <w:rFonts w:hint="eastAsia"/>
                </w:rPr>
                <w:delText>68</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数据库迁移部署</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del w:id="2117" w:author="许胄资" w:date="2015-03-18T10:08:40Z">
              <w:r>
                <w:rPr>
                  <w:rFonts w:hint="eastAsia"/>
                </w:rPr>
                <w:delText>66</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试点单位实施推广</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del w:id="2118" w:author="许胄资" w:date="2015-03-18T10:08:44Z">
              <w:r>
                <w:rPr>
                  <w:rFonts w:hint="eastAsia"/>
                </w:rPr>
                <w:delText>56</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全省实施推广</w:t>
            </w:r>
          </w:p>
        </w:tc>
        <w:tc>
          <w:tcPr>
            <w:tcW w:w="3163" w:type="dxa"/>
            <w:vAlign w:val="top"/>
          </w:tcPr>
          <w:p>
            <w:pPr>
              <w:spacing w:before="156" w:after="156"/>
            </w:pPr>
            <w:r>
              <w:rPr>
                <w:rFonts w:hint="eastAsia"/>
              </w:rPr>
              <w:t>投入人员工时单价*投入工时</w:t>
            </w:r>
          </w:p>
        </w:tc>
        <w:tc>
          <w:tcPr>
            <w:tcW w:w="1249" w:type="dxa"/>
            <w:vAlign w:val="top"/>
          </w:tcPr>
          <w:p>
            <w:pPr>
              <w:spacing w:before="156" w:after="156"/>
            </w:pPr>
            <w:del w:id="2119" w:author="许胄资" w:date="2015-03-18T10:08:44Z">
              <w:r>
                <w:rPr>
                  <w:rFonts w:hint="eastAsia"/>
                </w:rPr>
                <w:delText>114</w:delText>
              </w:r>
            </w:del>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restart"/>
            <w:vAlign w:val="top"/>
          </w:tcPr>
          <w:p>
            <w:pPr>
              <w:spacing w:before="156" w:after="156"/>
            </w:pPr>
          </w:p>
        </w:tc>
        <w:tc>
          <w:tcPr>
            <w:tcW w:w="1456" w:type="dxa"/>
            <w:vMerge w:val="restart"/>
            <w:vAlign w:val="center"/>
          </w:tcPr>
          <w:p>
            <w:pPr>
              <w:spacing w:before="156" w:after="156"/>
              <w:jc w:val="center"/>
            </w:pPr>
            <w:r>
              <w:rPr>
                <w:rFonts w:hint="eastAsia"/>
              </w:rPr>
              <w:t>项目管理费</w:t>
            </w:r>
          </w:p>
        </w:tc>
        <w:tc>
          <w:tcPr>
            <w:tcW w:w="2226" w:type="dxa"/>
            <w:vAlign w:val="top"/>
          </w:tcPr>
          <w:p>
            <w:pPr>
              <w:spacing w:before="156" w:after="156"/>
            </w:pPr>
            <w:r>
              <w:rPr>
                <w:rFonts w:hint="eastAsia"/>
              </w:rPr>
              <w:t>项目管理经费</w:t>
            </w:r>
          </w:p>
        </w:tc>
        <w:tc>
          <w:tcPr>
            <w:tcW w:w="3163" w:type="dxa"/>
            <w:vAlign w:val="top"/>
          </w:tcPr>
          <w:p>
            <w:pPr>
              <w:spacing w:before="156" w:after="156"/>
            </w:pPr>
            <w:r>
              <w:rPr>
                <w:rFonts w:hint="eastAsia"/>
              </w:rPr>
              <w:t>（咨询服务费+系统开发费+系统实施费）*费率</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招标管理费</w:t>
            </w:r>
          </w:p>
        </w:tc>
        <w:tc>
          <w:tcPr>
            <w:tcW w:w="3163" w:type="dxa"/>
            <w:vAlign w:val="top"/>
          </w:tcPr>
          <w:p>
            <w:pPr>
              <w:spacing w:before="156" w:after="156"/>
            </w:pPr>
            <w:r>
              <w:rPr>
                <w:rFonts w:hint="eastAsia"/>
              </w:rPr>
              <w:t>（软件购置费+硬件购置费+咨询服务费+系统开发费+系统实施费）*费率</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工程监理费</w:t>
            </w:r>
          </w:p>
        </w:tc>
        <w:tc>
          <w:tcPr>
            <w:tcW w:w="3163" w:type="dxa"/>
            <w:vAlign w:val="top"/>
          </w:tcPr>
          <w:p>
            <w:pPr>
              <w:spacing w:before="156" w:after="156"/>
            </w:pPr>
            <w:r>
              <w:rPr>
                <w:rFonts w:hint="eastAsia"/>
              </w:rPr>
              <w:t>（软件购置费+硬件购置费+咨询服务费+系统开发费+系统实施费）*费率</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restart"/>
            <w:vAlign w:val="top"/>
          </w:tcPr>
          <w:p>
            <w:pPr>
              <w:spacing w:before="156" w:after="156"/>
            </w:pPr>
          </w:p>
        </w:tc>
        <w:tc>
          <w:tcPr>
            <w:tcW w:w="1456" w:type="dxa"/>
            <w:vMerge w:val="restart"/>
            <w:vAlign w:val="center"/>
          </w:tcPr>
          <w:p>
            <w:pPr>
              <w:spacing w:before="156" w:after="156"/>
              <w:jc w:val="center"/>
            </w:pPr>
            <w:r>
              <w:rPr>
                <w:rFonts w:hint="eastAsia"/>
              </w:rPr>
              <w:t>项目技术服务费</w:t>
            </w:r>
          </w:p>
        </w:tc>
        <w:tc>
          <w:tcPr>
            <w:tcW w:w="2226" w:type="dxa"/>
            <w:vAlign w:val="top"/>
          </w:tcPr>
          <w:p>
            <w:pPr>
              <w:spacing w:before="156" w:after="156"/>
            </w:pPr>
            <w:r>
              <w:rPr>
                <w:rFonts w:hint="eastAsia"/>
              </w:rPr>
              <w:t>前期工作费</w:t>
            </w:r>
          </w:p>
        </w:tc>
        <w:tc>
          <w:tcPr>
            <w:tcW w:w="3163" w:type="dxa"/>
            <w:vAlign w:val="top"/>
          </w:tcPr>
          <w:p>
            <w:pPr>
              <w:spacing w:before="156" w:after="156"/>
            </w:pPr>
            <w:r>
              <w:rPr>
                <w:rFonts w:hint="eastAsia"/>
              </w:rPr>
              <w:t>（软件购置费+硬件购置费+咨询服务费+系统开发费+系统实施费）*费率</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工程设计费</w:t>
            </w:r>
          </w:p>
        </w:tc>
        <w:tc>
          <w:tcPr>
            <w:tcW w:w="3163" w:type="dxa"/>
            <w:vAlign w:val="top"/>
          </w:tcPr>
          <w:p>
            <w:pPr>
              <w:spacing w:before="156" w:after="156"/>
            </w:pPr>
            <w:r>
              <w:rPr>
                <w:rFonts w:hint="eastAsia"/>
              </w:rPr>
              <w:t>（软件购置费+硬件购置费+咨询服务费+系统开发费+系统实施费）*费率</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评审费</w:t>
            </w:r>
          </w:p>
        </w:tc>
        <w:tc>
          <w:tcPr>
            <w:tcW w:w="3163" w:type="dxa"/>
            <w:vAlign w:val="top"/>
          </w:tcPr>
          <w:p>
            <w:pPr>
              <w:spacing w:before="156" w:after="156"/>
            </w:pPr>
            <w:r>
              <w:rPr>
                <w:rFonts w:hint="eastAsia"/>
              </w:rPr>
              <w:t>（软件购置费+硬件购置费+咨询服务费+系统开发费+系统实施费）*费率</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Merge w:val="continue"/>
            <w:vAlign w:val="top"/>
          </w:tcPr>
          <w:p>
            <w:pPr>
              <w:spacing w:before="156" w:after="156"/>
            </w:pPr>
          </w:p>
        </w:tc>
        <w:tc>
          <w:tcPr>
            <w:tcW w:w="1456" w:type="dxa"/>
            <w:vMerge w:val="continue"/>
            <w:vAlign w:val="center"/>
          </w:tcPr>
          <w:p>
            <w:pPr>
              <w:spacing w:before="156" w:after="156"/>
              <w:jc w:val="center"/>
            </w:pPr>
          </w:p>
        </w:tc>
        <w:tc>
          <w:tcPr>
            <w:tcW w:w="2226" w:type="dxa"/>
            <w:vAlign w:val="top"/>
          </w:tcPr>
          <w:p>
            <w:pPr>
              <w:spacing w:before="156" w:after="156"/>
            </w:pPr>
            <w:r>
              <w:rPr>
                <w:rFonts w:hint="eastAsia"/>
              </w:rPr>
              <w:t>项目验收测试费</w:t>
            </w:r>
          </w:p>
        </w:tc>
        <w:tc>
          <w:tcPr>
            <w:tcW w:w="3163" w:type="dxa"/>
            <w:vAlign w:val="top"/>
          </w:tcPr>
          <w:p>
            <w:pPr>
              <w:spacing w:before="156" w:after="156"/>
            </w:pPr>
            <w:r>
              <w:rPr>
                <w:rFonts w:hint="eastAsia"/>
              </w:rPr>
              <w:t>（咨询服务费+系统开发费+系统实施费）*费率</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Align w:val="top"/>
          </w:tcPr>
          <w:p>
            <w:pPr>
              <w:spacing w:before="156" w:after="156"/>
            </w:pPr>
          </w:p>
        </w:tc>
        <w:tc>
          <w:tcPr>
            <w:tcW w:w="1456" w:type="dxa"/>
            <w:vAlign w:val="center"/>
          </w:tcPr>
          <w:p>
            <w:pPr>
              <w:spacing w:before="156" w:after="156"/>
              <w:jc w:val="center"/>
            </w:pPr>
            <w:r>
              <w:rPr>
                <w:rFonts w:hint="eastAsia"/>
              </w:rPr>
              <w:t>培训费</w:t>
            </w:r>
          </w:p>
        </w:tc>
        <w:tc>
          <w:tcPr>
            <w:tcW w:w="2226" w:type="dxa"/>
            <w:vAlign w:val="top"/>
          </w:tcPr>
          <w:p>
            <w:pPr>
              <w:spacing w:before="156" w:after="156"/>
            </w:pPr>
          </w:p>
        </w:tc>
        <w:tc>
          <w:tcPr>
            <w:tcW w:w="3163" w:type="dxa"/>
            <w:vAlign w:val="top"/>
          </w:tcPr>
          <w:p>
            <w:pPr>
              <w:spacing w:before="156" w:after="156"/>
            </w:pP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Align w:val="top"/>
          </w:tcPr>
          <w:p>
            <w:pPr>
              <w:spacing w:before="156" w:after="156"/>
            </w:pPr>
          </w:p>
        </w:tc>
        <w:tc>
          <w:tcPr>
            <w:tcW w:w="1456" w:type="dxa"/>
            <w:vAlign w:val="center"/>
          </w:tcPr>
          <w:p>
            <w:pPr>
              <w:spacing w:before="156" w:after="156"/>
              <w:jc w:val="center"/>
            </w:pPr>
            <w:r>
              <w:rPr>
                <w:rFonts w:hint="eastAsia"/>
              </w:rPr>
              <w:t>知识产权及保密费</w:t>
            </w:r>
          </w:p>
        </w:tc>
        <w:tc>
          <w:tcPr>
            <w:tcW w:w="2226" w:type="dxa"/>
            <w:vAlign w:val="top"/>
          </w:tcPr>
          <w:p>
            <w:pPr>
              <w:spacing w:before="156" w:after="156"/>
            </w:pPr>
          </w:p>
        </w:tc>
        <w:tc>
          <w:tcPr>
            <w:tcW w:w="3163" w:type="dxa"/>
            <w:vAlign w:val="top"/>
          </w:tcPr>
          <w:p>
            <w:pPr>
              <w:spacing w:before="156" w:after="156"/>
            </w:pPr>
            <w:r>
              <w:rPr>
                <w:rFonts w:hint="eastAsia"/>
              </w:rPr>
              <w:t>（咨询服务费+系统开发费+系统实施费）*费率</w:t>
            </w:r>
          </w:p>
        </w:tc>
        <w:tc>
          <w:tcPr>
            <w:tcW w:w="1249" w:type="dxa"/>
            <w:vAlign w:val="top"/>
          </w:tcPr>
          <w:p>
            <w:pPr>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16" w:type="dxa"/>
            <w:vAlign w:val="top"/>
          </w:tcPr>
          <w:p>
            <w:pPr>
              <w:spacing w:before="156" w:after="156"/>
            </w:pPr>
          </w:p>
        </w:tc>
        <w:tc>
          <w:tcPr>
            <w:tcW w:w="1456" w:type="dxa"/>
            <w:vAlign w:val="center"/>
          </w:tcPr>
          <w:p>
            <w:pPr>
              <w:spacing w:before="156" w:after="156"/>
              <w:jc w:val="center"/>
            </w:pPr>
            <w:r>
              <w:rPr>
                <w:rFonts w:hint="eastAsia"/>
              </w:rPr>
              <w:t>动态费用</w:t>
            </w:r>
          </w:p>
        </w:tc>
        <w:tc>
          <w:tcPr>
            <w:tcW w:w="2226" w:type="dxa"/>
            <w:vAlign w:val="top"/>
          </w:tcPr>
          <w:p>
            <w:pPr>
              <w:spacing w:before="156" w:after="156"/>
            </w:pPr>
          </w:p>
        </w:tc>
        <w:tc>
          <w:tcPr>
            <w:tcW w:w="3163" w:type="dxa"/>
            <w:vAlign w:val="top"/>
          </w:tcPr>
          <w:p>
            <w:pPr>
              <w:spacing w:before="156" w:after="156"/>
            </w:pPr>
          </w:p>
        </w:tc>
        <w:tc>
          <w:tcPr>
            <w:tcW w:w="1249" w:type="dxa"/>
            <w:vAlign w:val="top"/>
          </w:tcPr>
          <w:p>
            <w:pPr>
              <w:spacing w:before="156" w:after="156"/>
            </w:pPr>
          </w:p>
        </w:tc>
      </w:tr>
    </w:tbl>
    <w:p/>
    <w:p/>
    <w:p>
      <w:pPr>
        <w:pStyle w:val="3"/>
        <w:spacing w:before="312" w:after="156"/>
      </w:pPr>
      <w:r>
        <w:rPr>
          <w:rFonts w:hint="eastAsia"/>
        </w:rPr>
        <w:t>资金来源</w:t>
      </w:r>
    </w:p>
    <w:p>
      <w:pPr>
        <w:pStyle w:val="4"/>
      </w:pPr>
      <w:r>
        <w:rPr>
          <w:rFonts w:hint="eastAsia"/>
        </w:rPr>
        <w:t>资金来源</w:t>
      </w:r>
    </w:p>
    <w:p>
      <w:pPr>
        <w:spacing w:before="156" w:beforeLines="50" w:after="156" w:afterLines="50" w:line="360" w:lineRule="auto"/>
        <w:ind w:left="567"/>
        <w:rPr>
          <w:color w:val="FF0000"/>
        </w:rPr>
      </w:pPr>
      <w:r>
        <w:rPr>
          <w:rFonts w:hint="eastAsia"/>
          <w:color w:val="FF0000"/>
        </w:rPr>
        <w:t>本项目资金主要来源于</w:t>
      </w:r>
    </w:p>
    <w:p>
      <w:pPr>
        <w:spacing w:before="156" w:beforeLines="50" w:after="156" w:afterLines="50" w:line="360" w:lineRule="auto"/>
      </w:pPr>
    </w:p>
    <w:p>
      <w:pPr>
        <w:spacing w:before="156" w:beforeLines="50" w:after="156" w:afterLines="50" w:line="360" w:lineRule="auto"/>
      </w:pPr>
    </w:p>
    <w:p>
      <w:pPr>
        <w:pStyle w:val="4"/>
      </w:pPr>
      <w:r>
        <w:rPr>
          <w:rFonts w:hint="eastAsia"/>
        </w:rPr>
        <w:t>资金使用计划</w:t>
      </w:r>
    </w:p>
    <w:p>
      <w:pPr>
        <w:ind w:firstLine="480" w:firstLineChars="200"/>
        <w:rPr>
          <w:rFonts w:ascii="仿宋" w:hAnsi="仿宋"/>
          <w:kern w:val="0"/>
        </w:rPr>
      </w:pPr>
      <w:r>
        <w:rPr>
          <w:rFonts w:hint="eastAsia" w:ascii="仿宋" w:hAnsi="仿宋"/>
          <w:kern w:val="0"/>
        </w:rPr>
        <w:t>本项目的资金使用计划严格按照项目建设和推广进度执行，分年度资金使用计划如下表：</w:t>
      </w:r>
    </w:p>
    <w:p>
      <w:pPr>
        <w:rPr>
          <w:rFonts w:ascii="仿宋" w:hAnsi="仿宋"/>
          <w:kern w:val="0"/>
        </w:rPr>
      </w:pPr>
    </w:p>
    <w:tbl>
      <w:tblPr>
        <w:tblStyle w:val="37"/>
        <w:tblW w:w="88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3"/>
        <w:gridCol w:w="2067"/>
        <w:gridCol w:w="2902"/>
        <w:gridCol w:w="22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Align w:val="top"/>
          </w:tcPr>
          <w:p>
            <w:pPr>
              <w:spacing w:before="156" w:after="156"/>
              <w:jc w:val="center"/>
              <w:rPr>
                <w:rFonts w:ascii="仿宋" w:hAnsi="仿宋"/>
                <w:b/>
                <w:kern w:val="0"/>
              </w:rPr>
            </w:pPr>
            <w:r>
              <w:rPr>
                <w:rFonts w:hint="eastAsia" w:ascii="仿宋" w:hAnsi="仿宋"/>
                <w:b/>
                <w:kern w:val="0"/>
              </w:rPr>
              <w:t>年份</w:t>
            </w:r>
          </w:p>
        </w:tc>
        <w:tc>
          <w:tcPr>
            <w:tcW w:w="2067" w:type="dxa"/>
            <w:vAlign w:val="top"/>
          </w:tcPr>
          <w:p>
            <w:pPr>
              <w:spacing w:before="156" w:after="156"/>
              <w:jc w:val="center"/>
              <w:rPr>
                <w:rFonts w:ascii="仿宋" w:hAnsi="仿宋"/>
                <w:b/>
                <w:kern w:val="0"/>
              </w:rPr>
            </w:pPr>
            <w:r>
              <w:rPr>
                <w:rFonts w:hint="eastAsia" w:ascii="仿宋" w:hAnsi="仿宋"/>
                <w:b/>
                <w:kern w:val="0"/>
              </w:rPr>
              <w:t>项目</w:t>
            </w:r>
          </w:p>
        </w:tc>
        <w:tc>
          <w:tcPr>
            <w:tcW w:w="2902" w:type="dxa"/>
            <w:vAlign w:val="top"/>
          </w:tcPr>
          <w:p>
            <w:pPr>
              <w:spacing w:before="156" w:after="156"/>
              <w:jc w:val="center"/>
              <w:rPr>
                <w:rFonts w:ascii="仿宋" w:hAnsi="仿宋"/>
                <w:b/>
                <w:kern w:val="0"/>
              </w:rPr>
            </w:pPr>
            <w:r>
              <w:rPr>
                <w:rFonts w:hint="eastAsia" w:ascii="仿宋" w:hAnsi="仿宋"/>
                <w:b/>
                <w:kern w:val="0"/>
              </w:rPr>
              <w:t>项目明细</w:t>
            </w:r>
          </w:p>
        </w:tc>
        <w:tc>
          <w:tcPr>
            <w:tcW w:w="2208" w:type="dxa"/>
            <w:vAlign w:val="top"/>
          </w:tcPr>
          <w:p>
            <w:pPr>
              <w:spacing w:before="156" w:after="156"/>
              <w:jc w:val="center"/>
              <w:rPr>
                <w:rFonts w:ascii="仿宋" w:hAnsi="仿宋"/>
                <w:b/>
                <w:kern w:val="0"/>
              </w:rPr>
            </w:pPr>
            <w:r>
              <w:rPr>
                <w:rFonts w:hint="eastAsia" w:ascii="仿宋" w:hAnsi="仿宋"/>
                <w:b/>
                <w:kern w:val="0"/>
              </w:rPr>
              <w:t>资金使用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restart"/>
            <w:vAlign w:val="center"/>
          </w:tcPr>
          <w:p>
            <w:pPr>
              <w:spacing w:before="156" w:after="156"/>
              <w:jc w:val="center"/>
              <w:rPr>
                <w:rFonts w:ascii="仿宋" w:hAnsi="仿宋"/>
                <w:kern w:val="0"/>
              </w:rPr>
            </w:pPr>
            <w:r>
              <w:rPr>
                <w:rFonts w:hint="eastAsia" w:ascii="仿宋" w:hAnsi="仿宋"/>
                <w:kern w:val="0"/>
              </w:rPr>
              <w:t>2014年</w:t>
            </w:r>
          </w:p>
        </w:tc>
        <w:tc>
          <w:tcPr>
            <w:tcW w:w="2067" w:type="dxa"/>
            <w:vMerge w:val="restart"/>
            <w:vAlign w:val="center"/>
          </w:tcPr>
          <w:p>
            <w:pPr>
              <w:spacing w:before="156" w:after="156"/>
              <w:jc w:val="center"/>
              <w:rPr>
                <w:rFonts w:ascii="仿宋" w:hAnsi="仿宋"/>
                <w:kern w:val="0"/>
              </w:rPr>
            </w:pPr>
            <w:r>
              <w:rPr>
                <w:rFonts w:hint="eastAsia" w:ascii="仿宋" w:hAnsi="仿宋"/>
                <w:kern w:val="0"/>
              </w:rPr>
              <w:t>基础平台搭建</w:t>
            </w:r>
          </w:p>
        </w:tc>
        <w:tc>
          <w:tcPr>
            <w:tcW w:w="2902" w:type="dxa"/>
            <w:vAlign w:val="top"/>
          </w:tcPr>
          <w:p>
            <w:pPr>
              <w:spacing w:before="156" w:after="156"/>
              <w:rPr>
                <w:rFonts w:ascii="仿宋" w:hAnsi="仿宋"/>
                <w:kern w:val="0"/>
              </w:rPr>
            </w:pPr>
            <w:r>
              <w:rPr>
                <w:rFonts w:hint="eastAsia" w:ascii="仿宋" w:hAnsi="仿宋"/>
                <w:kern w:val="0"/>
              </w:rPr>
              <w:t>GZ-GCCP平台开发</w:t>
            </w:r>
          </w:p>
        </w:tc>
        <w:tc>
          <w:tcPr>
            <w:tcW w:w="2208" w:type="dxa"/>
            <w:vMerge w:val="restart"/>
            <w:vAlign w:val="center"/>
          </w:tcPr>
          <w:p>
            <w:pPr>
              <w:spacing w:before="156" w:after="156"/>
              <w:jc w:val="center"/>
              <w:rPr>
                <w:rFonts w:ascii="仿宋" w:hAnsi="仿宋"/>
                <w:kern w:val="0"/>
              </w:rPr>
            </w:pPr>
            <w:r>
              <w:rPr>
                <w:rFonts w:hint="eastAsia" w:ascii="仿宋" w:hAnsi="仿宋"/>
                <w:kern w:val="0"/>
              </w:rPr>
              <w:t>650.4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组织机构和人员库V1.0</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数据交换平台V1.0</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电子政务网门户</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公文系统改造</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cs="宋体"/>
                <w:color w:val="000000"/>
                <w:kern w:val="0"/>
              </w:rPr>
              <w:t>协同信息共享空间开发</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云上贵州平台迁移</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试点单位部署推广</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restart"/>
            <w:vAlign w:val="center"/>
          </w:tcPr>
          <w:p>
            <w:pPr>
              <w:spacing w:before="156" w:after="156"/>
              <w:jc w:val="center"/>
              <w:rPr>
                <w:rFonts w:ascii="仿宋" w:hAnsi="仿宋"/>
                <w:kern w:val="0"/>
              </w:rPr>
            </w:pPr>
            <w:r>
              <w:rPr>
                <w:rFonts w:hint="eastAsia" w:ascii="仿宋" w:hAnsi="仿宋"/>
                <w:kern w:val="0"/>
              </w:rPr>
              <w:t>2015年</w:t>
            </w:r>
          </w:p>
        </w:tc>
        <w:tc>
          <w:tcPr>
            <w:tcW w:w="2067" w:type="dxa"/>
            <w:vMerge w:val="restart"/>
            <w:vAlign w:val="center"/>
          </w:tcPr>
          <w:p>
            <w:pPr>
              <w:spacing w:before="156" w:after="156"/>
              <w:jc w:val="center"/>
              <w:rPr>
                <w:rFonts w:ascii="仿宋" w:hAnsi="仿宋"/>
                <w:kern w:val="0"/>
              </w:rPr>
            </w:pPr>
            <w:r>
              <w:rPr>
                <w:rFonts w:hint="eastAsia" w:ascii="仿宋" w:hAnsi="仿宋"/>
                <w:kern w:val="0"/>
              </w:rPr>
              <w:t>平台升级与全省推广</w:t>
            </w:r>
          </w:p>
        </w:tc>
        <w:tc>
          <w:tcPr>
            <w:tcW w:w="2902" w:type="dxa"/>
            <w:vAlign w:val="top"/>
          </w:tcPr>
          <w:p>
            <w:pPr>
              <w:spacing w:before="156" w:after="156"/>
              <w:rPr>
                <w:rFonts w:ascii="仿宋" w:hAnsi="仿宋"/>
                <w:kern w:val="0"/>
              </w:rPr>
            </w:pPr>
            <w:r>
              <w:rPr>
                <w:rFonts w:hint="eastAsia" w:ascii="仿宋" w:hAnsi="仿宋"/>
                <w:kern w:val="0"/>
              </w:rPr>
              <w:t>组织机构和人员库V2.0</w:t>
            </w:r>
          </w:p>
        </w:tc>
        <w:tc>
          <w:tcPr>
            <w:tcW w:w="2208" w:type="dxa"/>
            <w:vMerge w:val="restart"/>
            <w:vAlign w:val="center"/>
          </w:tcPr>
          <w:p>
            <w:pPr>
              <w:spacing w:before="156" w:after="156"/>
              <w:jc w:val="center"/>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数据交换平台V2.0</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会议管理V1.0</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系统实施部署</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r>
              <w:rPr>
                <w:rFonts w:hint="eastAsia" w:ascii="仿宋" w:hAnsi="仿宋"/>
                <w:kern w:val="0"/>
              </w:rPr>
              <w:t>全省范围内推广</w:t>
            </w: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restart"/>
            <w:vAlign w:val="center"/>
          </w:tcPr>
          <w:p>
            <w:pPr>
              <w:spacing w:before="156" w:after="156"/>
              <w:jc w:val="center"/>
              <w:rPr>
                <w:rFonts w:ascii="仿宋" w:hAnsi="仿宋"/>
                <w:kern w:val="0"/>
              </w:rPr>
            </w:pPr>
            <w:r>
              <w:rPr>
                <w:rFonts w:hint="eastAsia" w:ascii="仿宋" w:hAnsi="仿宋"/>
                <w:kern w:val="0"/>
              </w:rPr>
              <w:t>2016年</w:t>
            </w:r>
          </w:p>
        </w:tc>
        <w:tc>
          <w:tcPr>
            <w:tcW w:w="2067" w:type="dxa"/>
            <w:vMerge w:val="restart"/>
            <w:vAlign w:val="center"/>
          </w:tcPr>
          <w:p>
            <w:pPr>
              <w:spacing w:before="156" w:after="156"/>
              <w:jc w:val="center"/>
              <w:rPr>
                <w:rFonts w:ascii="仿宋" w:hAnsi="仿宋"/>
                <w:kern w:val="0"/>
              </w:rPr>
            </w:pPr>
            <w:r>
              <w:rPr>
                <w:rFonts w:hint="eastAsia" w:ascii="仿宋" w:hAnsi="仿宋"/>
                <w:kern w:val="0"/>
              </w:rPr>
              <w:t>平台维护与应用深入</w:t>
            </w:r>
          </w:p>
        </w:tc>
        <w:tc>
          <w:tcPr>
            <w:tcW w:w="2902" w:type="dxa"/>
            <w:vAlign w:val="top"/>
          </w:tcPr>
          <w:p>
            <w:pPr>
              <w:spacing w:before="156" w:after="156"/>
              <w:rPr>
                <w:rFonts w:ascii="仿宋" w:hAnsi="仿宋"/>
                <w:kern w:val="0"/>
              </w:rPr>
            </w:pPr>
          </w:p>
        </w:tc>
        <w:tc>
          <w:tcPr>
            <w:tcW w:w="2208" w:type="dxa"/>
            <w:vMerge w:val="restart"/>
            <w:vAlign w:val="center"/>
          </w:tcPr>
          <w:p>
            <w:pPr>
              <w:spacing w:before="156" w:after="156"/>
              <w:jc w:val="center"/>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p>
        </w:tc>
        <w:tc>
          <w:tcPr>
            <w:tcW w:w="2208" w:type="dxa"/>
            <w:vMerge w:val="continue"/>
            <w:vAlign w:val="top"/>
          </w:tcPr>
          <w:p>
            <w:pPr>
              <w:spacing w:before="156" w:after="156"/>
              <w:rPr>
                <w:rFonts w:ascii="仿宋" w:hAnsi="仿宋"/>
                <w:kern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3" w:type="dxa"/>
            <w:vMerge w:val="continue"/>
            <w:vAlign w:val="top"/>
          </w:tcPr>
          <w:p>
            <w:pPr>
              <w:spacing w:before="156" w:after="156"/>
              <w:rPr>
                <w:rFonts w:ascii="仿宋" w:hAnsi="仿宋"/>
                <w:kern w:val="0"/>
              </w:rPr>
            </w:pPr>
          </w:p>
        </w:tc>
        <w:tc>
          <w:tcPr>
            <w:tcW w:w="2067" w:type="dxa"/>
            <w:vMerge w:val="continue"/>
            <w:vAlign w:val="top"/>
          </w:tcPr>
          <w:p>
            <w:pPr>
              <w:spacing w:before="156" w:after="156"/>
              <w:rPr>
                <w:rFonts w:ascii="仿宋" w:hAnsi="仿宋"/>
                <w:kern w:val="0"/>
              </w:rPr>
            </w:pPr>
          </w:p>
        </w:tc>
        <w:tc>
          <w:tcPr>
            <w:tcW w:w="2902" w:type="dxa"/>
            <w:vAlign w:val="top"/>
          </w:tcPr>
          <w:p>
            <w:pPr>
              <w:spacing w:before="156" w:after="156"/>
              <w:rPr>
                <w:rFonts w:ascii="仿宋" w:hAnsi="仿宋"/>
                <w:kern w:val="0"/>
              </w:rPr>
            </w:pPr>
          </w:p>
        </w:tc>
        <w:tc>
          <w:tcPr>
            <w:tcW w:w="2208" w:type="dxa"/>
            <w:vMerge w:val="continue"/>
            <w:vAlign w:val="top"/>
          </w:tcPr>
          <w:p>
            <w:pPr>
              <w:spacing w:before="156" w:after="156"/>
              <w:rPr>
                <w:rFonts w:ascii="仿宋" w:hAnsi="仿宋"/>
                <w:kern w:val="0"/>
              </w:rPr>
            </w:pPr>
          </w:p>
        </w:tc>
      </w:tr>
    </w:tbl>
    <w:p>
      <w:pPr>
        <w:rPr>
          <w:rFonts w:ascii="仿宋" w:hAnsi="仿宋"/>
          <w:kern w:val="0"/>
        </w:rPr>
      </w:pPr>
    </w:p>
    <w:p/>
    <w:p>
      <w:pPr>
        <w:pStyle w:val="4"/>
      </w:pPr>
      <w:r>
        <w:rPr>
          <w:rFonts w:hint="eastAsia"/>
        </w:rPr>
        <w:t>运行维护经费估算</w:t>
      </w:r>
    </w:p>
    <w:p/>
    <w:p/>
    <w:p>
      <w:pPr>
        <w:rPr>
          <w:rFonts w:ascii="仿宋" w:hAnsi="仿宋"/>
          <w:kern w:val="0"/>
        </w:rPr>
      </w:pPr>
    </w:p>
    <w:p>
      <w:pPr>
        <w:widowControl/>
        <w:snapToGrid w:val="0"/>
        <w:spacing w:before="240" w:after="240" w:line="360" w:lineRule="auto"/>
        <w:ind w:firstLine="480"/>
        <w:rPr>
          <w:rFonts w:ascii="仿宋" w:hAnsi="仿宋"/>
          <w:kern w:val="0"/>
        </w:rPr>
      </w:pPr>
    </w:p>
    <w:p>
      <w:pPr>
        <w:widowControl/>
        <w:spacing w:before="240" w:after="240" w:line="360" w:lineRule="auto"/>
        <w:ind w:firstLine="480"/>
        <w:rPr>
          <w:rFonts w:ascii="仿宋" w:hAnsi="仿宋"/>
          <w:b/>
          <w:bCs/>
          <w:kern w:val="44"/>
        </w:rPr>
      </w:pPr>
      <w:r>
        <w:rPr>
          <w:rFonts w:ascii="仿宋" w:hAnsi="仿宋"/>
        </w:rPr>
        <w:br w:type="page"/>
      </w:r>
    </w:p>
    <w:p>
      <w:pPr>
        <w:pStyle w:val="2"/>
        <w:spacing w:before="312" w:after="468"/>
      </w:pPr>
      <w:bookmarkStart w:id="554" w:name="_Toc407098575"/>
      <w:bookmarkStart w:id="555" w:name="_Toc407110478"/>
      <w:bookmarkStart w:id="556" w:name="_Toc407110750"/>
      <w:bookmarkStart w:id="557" w:name="_Toc407110818"/>
      <w:bookmarkStart w:id="558" w:name="_Toc407119612"/>
      <w:r>
        <w:t>效益与评价指标分析</w:t>
      </w:r>
      <w:bookmarkEnd w:id="554"/>
      <w:bookmarkEnd w:id="555"/>
      <w:bookmarkEnd w:id="556"/>
      <w:bookmarkEnd w:id="557"/>
      <w:bookmarkEnd w:id="558"/>
    </w:p>
    <w:p>
      <w:pPr>
        <w:widowControl/>
        <w:snapToGrid w:val="0"/>
        <w:spacing w:before="240" w:after="240" w:line="360" w:lineRule="auto"/>
        <w:ind w:firstLine="480"/>
        <w:rPr>
          <w:rFonts w:ascii="仿宋" w:hAnsi="仿宋"/>
          <w:color w:val="FF0000"/>
          <w:kern w:val="0"/>
        </w:rPr>
      </w:pPr>
      <w:r>
        <w:rPr>
          <w:rFonts w:ascii="仿宋" w:hAnsi="仿宋"/>
          <w:color w:val="FF0000"/>
          <w:kern w:val="0"/>
        </w:rPr>
        <w:t>1、经济效益分析：分别描述项目的直接经济效益和间接经济效益，尽可能用量化指标描述。</w:t>
      </w:r>
    </w:p>
    <w:p>
      <w:pPr>
        <w:widowControl/>
        <w:snapToGrid w:val="0"/>
        <w:spacing w:before="240" w:after="240" w:line="360" w:lineRule="auto"/>
        <w:ind w:firstLine="480"/>
        <w:rPr>
          <w:rFonts w:ascii="仿宋" w:hAnsi="仿宋"/>
          <w:color w:val="FF0000"/>
          <w:kern w:val="0"/>
        </w:rPr>
      </w:pPr>
      <w:r>
        <w:rPr>
          <w:rFonts w:ascii="仿宋" w:hAnsi="仿宋"/>
          <w:color w:val="FF0000"/>
          <w:kern w:val="0"/>
        </w:rPr>
        <w:t>2、社会效益分析：分析项目对国民经济和社会发展产生的促进作用。</w:t>
      </w:r>
    </w:p>
    <w:p>
      <w:pPr>
        <w:widowControl/>
        <w:snapToGrid w:val="0"/>
        <w:spacing w:before="240" w:after="240" w:line="360" w:lineRule="auto"/>
        <w:ind w:firstLine="480"/>
        <w:rPr>
          <w:rFonts w:ascii="仿宋" w:hAnsi="仿宋"/>
          <w:color w:val="FF0000"/>
          <w:kern w:val="0"/>
        </w:rPr>
      </w:pPr>
      <w:r>
        <w:rPr>
          <w:rFonts w:ascii="仿宋" w:hAnsi="仿宋"/>
          <w:color w:val="FF0000"/>
          <w:kern w:val="0"/>
        </w:rPr>
        <w:t>3、项目评价指标分析：包括项目建设对社会的贡献度和系统的利用率等；系统的贡献度涉及规范政务行为、公共服务能力、决策支持能力、信息共享程度、行政效率提高和行政成本降低程度等；系统利用率涉及软件和硬件设备的利用率、应用系统软件复用能力和应用软件推广应用程度。</w:t>
      </w:r>
    </w:p>
    <w:p>
      <w:pPr>
        <w:pStyle w:val="39"/>
        <w:spacing w:before="156" w:after="156"/>
      </w:pPr>
      <w:r>
        <w:rPr>
          <w:rFonts w:hint="eastAsia" w:ascii="仿宋" w:hAnsi="仿宋"/>
          <w:kern w:val="0"/>
        </w:rPr>
        <w:t>贵州省电子政务网是</w:t>
      </w:r>
      <w:r>
        <w:rPr>
          <w:rFonts w:hint="eastAsia"/>
        </w:rPr>
        <w:t>自2011年以来，贵州省加大政务信息化建设力度，利用先进技术促进政务信息化，在已经构建电子政务内外网办公平台的基础上的又一次创新举措。</w:t>
      </w:r>
    </w:p>
    <w:p>
      <w:pPr>
        <w:pStyle w:val="39"/>
        <w:spacing w:before="156" w:after="156"/>
      </w:pPr>
      <w:r>
        <w:rPr>
          <w:rFonts w:hint="eastAsia"/>
        </w:rPr>
        <w:t>2014年在谌省长的要求下，继续加大“两个平台”（网上办事大厅、三级政务协同平台）的建设，作为“民生工程”和“共享平台”，以推动贵州</w:t>
      </w:r>
      <w:ins w:id="2120" w:author="y" w:date="2015-01-19T17:59:00Z">
        <w:r>
          <w:rPr>
            <w:rFonts w:ascii="仿宋" w:hAnsi="仿宋"/>
          </w:rPr>
          <w:t>省、市、县、乡</w:t>
        </w:r>
      </w:ins>
      <w:ins w:id="2121" w:author="y" w:date="2015-01-19T13:48:00Z">
        <w:r>
          <w:rPr>
            <w:rFonts w:ascii="仿宋" w:hAnsi="仿宋"/>
          </w:rPr>
          <w:t>各级政府</w:t>
        </w:r>
      </w:ins>
      <w:del w:id="2122" w:author="y" w:date="2015-01-19T13:48:00Z">
        <w:r>
          <w:rPr>
            <w:rFonts w:hint="eastAsia"/>
          </w:rPr>
          <w:delText>省三级政府</w:delText>
        </w:r>
      </w:del>
      <w:r>
        <w:rPr>
          <w:rFonts w:hint="eastAsia"/>
        </w:rPr>
        <w:t>工作人员的工作效率和办事能力提升。 实现全省公务员考勤，及全省跨地域、跨单位的审批协同。</w:t>
      </w:r>
    </w:p>
    <w:p>
      <w:pPr>
        <w:pStyle w:val="39"/>
        <w:spacing w:before="156" w:after="156"/>
      </w:pPr>
      <w:r>
        <w:rPr>
          <w:rFonts w:hint="eastAsia"/>
        </w:rPr>
        <w:t>同时，贵州省电子政务网在提出</w:t>
      </w:r>
      <w:ins w:id="2123" w:author="y" w:date="2015-01-19T13:49:00Z">
        <w:r>
          <w:rPr>
            <w:rFonts w:hint="eastAsia"/>
          </w:rPr>
          <w:t>政务</w:t>
        </w:r>
      </w:ins>
      <w:del w:id="2124" w:author="y" w:date="2015-01-19T13:49:00Z">
        <w:r>
          <w:rPr>
            <w:rFonts w:hint="eastAsia"/>
          </w:rPr>
          <w:delText>协同</w:delText>
        </w:r>
      </w:del>
      <w:r>
        <w:rPr>
          <w:rFonts w:hint="eastAsia"/>
        </w:rPr>
        <w:t>云建设的同时，作为首批信息消费的示范省的贵州，又发布了《贵州省大数据产业发展应用规划纲要》(2014-2020年)，将组织实施重大应用示范项目，推动建设面向政府、公众和企业的云计算和大数据服务平台，探索新的商业模式。</w:t>
      </w:r>
    </w:p>
    <w:p>
      <w:pPr>
        <w:widowControl/>
        <w:snapToGrid w:val="0"/>
        <w:spacing w:before="240" w:after="240" w:line="360" w:lineRule="auto"/>
        <w:ind w:firstLine="480"/>
        <w:rPr>
          <w:rFonts w:ascii="仿宋" w:hAnsi="仿宋"/>
          <w:kern w:val="0"/>
        </w:rPr>
      </w:pPr>
      <w:r>
        <w:rPr>
          <w:rFonts w:hint="eastAsia"/>
        </w:rPr>
        <w:t>因此，贵州省电子政务网建设具有三大特点，即云计算、大数据和信息消费模式。贵州省</w:t>
      </w:r>
      <w:r>
        <w:t>围绕电子政务、智能交通、智慧物流、智慧旅游、工业、电子商务、食品安全等方面</w:t>
      </w:r>
      <w:r>
        <w:rPr>
          <w:rFonts w:hint="eastAsia"/>
        </w:rPr>
        <w:t>开展</w:t>
      </w:r>
      <w:r>
        <w:t>建设“</w:t>
      </w:r>
      <w:r>
        <w:rPr>
          <w:rFonts w:hint="eastAsia"/>
        </w:rPr>
        <w:t>7+N”云工程</w:t>
      </w:r>
      <w:r>
        <w:t>，</w:t>
      </w:r>
      <w:r>
        <w:rPr>
          <w:rFonts w:hint="eastAsia"/>
        </w:rPr>
        <w:t>助推贵州发展腾飞，</w:t>
      </w:r>
      <w:r>
        <w:t>让贵州</w:t>
      </w:r>
      <w:r>
        <w:rPr>
          <w:rFonts w:hint="eastAsia"/>
        </w:rPr>
        <w:t>人民</w:t>
      </w:r>
      <w:r>
        <w:t>享受到大数据带来的“新生活”。</w:t>
      </w:r>
      <w:r>
        <w:rPr>
          <w:rFonts w:hint="eastAsia" w:ascii="仿宋" w:hAnsi="仿宋"/>
          <w:kern w:val="0"/>
        </w:rPr>
        <w:t xml:space="preserve"> </w:t>
      </w:r>
    </w:p>
    <w:p>
      <w:pPr>
        <w:widowControl/>
        <w:snapToGrid w:val="0"/>
        <w:spacing w:before="240" w:after="240" w:line="360" w:lineRule="auto"/>
        <w:ind w:firstLine="480"/>
        <w:rPr>
          <w:rFonts w:ascii="仿宋" w:hAnsi="仿宋"/>
          <w:kern w:val="0"/>
        </w:rPr>
      </w:pPr>
      <w:r>
        <w:rPr>
          <w:rFonts w:hint="eastAsia" w:ascii="仿宋" w:hAnsi="仿宋"/>
          <w:kern w:val="0"/>
        </w:rPr>
        <w:t>贵州省电子政务网建设是一项花费巨大但收益也巨大的信息工程,它一方面需要很大的初始性投资和一定的运营成本,另一方面也会带来政府行政费用的节省和行政运作效率的提高。同时政府还可在投资电子政务建设过程中发挥政府的经济政策上的导向作用,带动全省国民经济的发展。因此,电子政务网建设具有多重效益,既有经济效益,也有社会效益,还会产生综合效益。</w:t>
      </w:r>
    </w:p>
    <w:p>
      <w:pPr>
        <w:pStyle w:val="39"/>
        <w:spacing w:before="156" w:after="156"/>
      </w:pPr>
    </w:p>
    <w:p>
      <w:pPr>
        <w:widowControl/>
        <w:snapToGrid w:val="0"/>
        <w:spacing w:before="240" w:after="240" w:line="360" w:lineRule="auto"/>
        <w:ind w:firstLine="480"/>
        <w:rPr>
          <w:rFonts w:ascii="仿宋" w:hAnsi="仿宋"/>
          <w:kern w:val="0"/>
        </w:rPr>
      </w:pPr>
      <w:r>
        <w:rPr>
          <w:rFonts w:hint="eastAsia" w:ascii="仿宋" w:hAnsi="仿宋"/>
          <w:kern w:val="0"/>
        </w:rPr>
        <w:t>电子政务建设的成本包括硬件投入成本和软件投入成本,其效益分为经济效益、社会效益、综合效益。</w:t>
      </w:r>
    </w:p>
    <w:p>
      <w:pPr>
        <w:pStyle w:val="3"/>
        <w:spacing w:before="312" w:after="156"/>
      </w:pPr>
      <w:bookmarkStart w:id="559" w:name="_Toc406753120"/>
      <w:r>
        <w:rPr>
          <w:rFonts w:hint="eastAsia"/>
        </w:rPr>
        <w:t>经济效益</w:t>
      </w:r>
      <w:bookmarkEnd w:id="559"/>
      <w:r>
        <w:rPr>
          <w:rFonts w:hint="eastAsia"/>
        </w:rPr>
        <w:t xml:space="preserve">    </w:t>
      </w:r>
    </w:p>
    <w:p>
      <w:pPr>
        <w:pStyle w:val="4"/>
      </w:pPr>
      <w:r>
        <w:rPr>
          <w:rFonts w:hint="eastAsia"/>
        </w:rPr>
        <w:t>经济效益分析</w:t>
      </w:r>
    </w:p>
    <w:p>
      <w:pPr>
        <w:pStyle w:val="39"/>
        <w:spacing w:before="156" w:after="156"/>
        <w:rPr>
          <w:rFonts w:ascii="仿宋" w:hAnsi="仿宋"/>
          <w:color w:val="FF0000"/>
        </w:rPr>
      </w:pPr>
      <w:r>
        <w:rPr>
          <w:rFonts w:hint="eastAsia" w:ascii="仿宋" w:hAnsi="仿宋"/>
          <w:color w:val="FF0000"/>
        </w:rPr>
        <w:t>1、系统统筹建设，大大节约了建设经费。</w:t>
      </w:r>
    </w:p>
    <w:p>
      <w:pPr>
        <w:pStyle w:val="39"/>
        <w:spacing w:before="156" w:after="156"/>
        <w:rPr>
          <w:rFonts w:ascii="仿宋" w:hAnsi="仿宋"/>
          <w:color w:val="FF0000"/>
        </w:rPr>
      </w:pPr>
      <w:r>
        <w:rPr>
          <w:rFonts w:hint="eastAsia" w:ascii="仿宋" w:hAnsi="仿宋"/>
          <w:color w:val="FF0000"/>
        </w:rPr>
        <w:t>一般系统的规划、设计成本为系统建设成本的30~35%，通过统筹建设使得这部分费用节约约30%，达到2000万元以上，以北京市西城区为例，建设西城区全区的行政管理系统的合同价格为318万元，单一城市的建设费用总体完工将耗资超过1000万元，贵州全省建设仅仅解决公文系统将耗资过亿元，而贵州全省这部分建设的费用将低70%以上。</w:t>
      </w:r>
    </w:p>
    <w:p>
      <w:pPr>
        <w:pStyle w:val="39"/>
        <w:spacing w:before="156" w:after="156"/>
        <w:rPr>
          <w:color w:val="FF0000"/>
        </w:rPr>
      </w:pPr>
      <w:r>
        <w:rPr>
          <w:rFonts w:hint="eastAsia"/>
          <w:color w:val="FF0000"/>
        </w:rPr>
        <w:t>2、有效降低行政费用。</w:t>
      </w:r>
    </w:p>
    <w:p>
      <w:pPr>
        <w:pStyle w:val="39"/>
        <w:spacing w:before="156" w:after="156"/>
        <w:rPr>
          <w:color w:val="FF0000"/>
        </w:rPr>
      </w:pPr>
      <w:r>
        <w:rPr>
          <w:rFonts w:hint="eastAsia"/>
          <w:color w:val="FF0000"/>
        </w:rPr>
        <w:t>统一规划、统一标准，实现了全省公文规范的统一，通过电子化的流程实现了办公厅下属各处室、各厅局处室、各地市处室和行政单位的统一，在适应贵州全省发展的同时，有效降低了行政费用，按每条公文传输价值100元计算，预计建成后将实现年传输公文3万个以上，通过执行和处理公文节点超过10万个，直接经济效益为10万*100元=1亿元；同样，通过信息化方式也能有效降低各种公务会议、出差等的费用。</w:t>
      </w:r>
    </w:p>
    <w:p>
      <w:pPr>
        <w:pStyle w:val="39"/>
        <w:spacing w:before="156" w:after="156"/>
        <w:rPr>
          <w:color w:val="FF0000"/>
        </w:rPr>
      </w:pPr>
      <w:r>
        <w:rPr>
          <w:rFonts w:hint="eastAsia"/>
          <w:color w:val="FF0000"/>
        </w:rPr>
        <w:t>3、带动产业发展，拉动相关联市场</w:t>
      </w:r>
    </w:p>
    <w:p>
      <w:pPr>
        <w:pStyle w:val="39"/>
        <w:spacing w:before="156" w:after="156"/>
        <w:rPr>
          <w:color w:val="FF0000"/>
        </w:rPr>
      </w:pPr>
      <w:r>
        <w:rPr>
          <w:color w:val="FF0000"/>
        </w:rPr>
        <w:t>项目的建设本身，如果扩展到全省公务员应用，20万公务人员单纯是新增电脑购置、新增电脑办公软件采购、网络办公耗材等都会给贵州省本地的</w:t>
      </w:r>
      <w:r>
        <w:rPr>
          <w:rFonts w:hint="eastAsia"/>
          <w:color w:val="FF0000"/>
        </w:rPr>
        <w:t xml:space="preserve">IT产业带来巨大的市场空间。仅仅以电脑硬件来估算，保守估计，哪怕新增20%的电脑，以单价5000元计算，都会带来5000*4万=20，000万的电脑采购额，能够有效带动电脑市场发展。同时，在系统建设中，本地公司在建设中的参与其中也同样会带来巨大的经济效益。而贵州省电子政务网采用信息消费模式，一方面，通过厂商建设政府分期消费的模式，可以大幅度减少资金占用；另一方面，云计算模式的大数据形成，可以为后期大数据挖掘创造基础，形成增值服务，带来新的收益。 </w:t>
      </w:r>
    </w:p>
    <w:p>
      <w:pPr>
        <w:pStyle w:val="39"/>
        <w:spacing w:before="156" w:after="156"/>
      </w:pPr>
    </w:p>
    <w:p>
      <w:pPr>
        <w:pStyle w:val="4"/>
        <w:rPr>
          <w:color w:val="FF0000"/>
          <w:rPrChange w:id="2125" w:author="y" w:date="2015-01-19T17:03:00Z">
            <w:rPr/>
          </w:rPrChange>
        </w:rPr>
      </w:pPr>
      <w:r>
        <w:rPr>
          <w:rFonts w:hint="eastAsia"/>
          <w:color w:val="FF0000"/>
          <w:rPrChange w:id="2126" w:author="y" w:date="2015-01-19T17:03:00Z">
            <w:rPr>
              <w:rFonts w:hint="eastAsia"/>
            </w:rPr>
          </w:rPrChange>
        </w:rPr>
        <w:t>经济效益小结</w:t>
      </w:r>
      <w:ins w:id="2127" w:author="y" w:date="2015-01-19T17:03:00Z">
        <w:r>
          <w:rPr>
            <w:rFonts w:hint="eastAsia"/>
            <w:color w:val="FF0000"/>
          </w:rPr>
          <w:t>（合并</w:t>
        </w:r>
      </w:ins>
      <w:ins w:id="2128" w:author="y" w:date="2015-01-19T17:03:00Z">
        <w:r>
          <w:rPr>
            <w:color w:val="FF0000"/>
          </w:rPr>
          <w:t>到上面）</w:t>
        </w:r>
      </w:ins>
    </w:p>
    <w:p>
      <w:pPr>
        <w:pStyle w:val="39"/>
        <w:spacing w:before="156" w:after="156"/>
      </w:pPr>
      <w:r>
        <w:rPr>
          <w:rFonts w:hint="eastAsia"/>
        </w:rPr>
        <w:t>1、统筹管理，减少重复建设，节省财政投资</w:t>
      </w:r>
    </w:p>
    <w:p>
      <w:pPr>
        <w:pStyle w:val="39"/>
        <w:spacing w:before="156" w:after="156"/>
      </w:pPr>
      <w:r>
        <w:rPr>
          <w:rFonts w:hint="eastAsia"/>
        </w:rPr>
        <w:t>智慧政务云平台的建设，避免了各个部门重复建设机房、重复购买服务器硬件设备和系统软件、重复开发接口程序，并且避免由此造成的接口复杂、管理困难、维护成本高等问题。避免重复建设，节省财政投资。对共享数据进行集中管理和维护，可以减少各部门单独管理和维护的成本，同时避免由此造成的数据不一致等问题。</w:t>
      </w:r>
      <w:r>
        <w:t xml:space="preserve"> </w:t>
      </w:r>
    </w:p>
    <w:p>
      <w:pPr>
        <w:pStyle w:val="39"/>
        <w:spacing w:before="156" w:after="156"/>
      </w:pPr>
      <w:r>
        <w:rPr>
          <w:rFonts w:hint="eastAsia"/>
        </w:rPr>
        <w:t>2、降低办事成本，节约各项开支。</w:t>
      </w:r>
    </w:p>
    <w:p>
      <w:pPr>
        <w:pStyle w:val="39"/>
        <w:spacing w:before="156" w:after="156"/>
      </w:pPr>
      <w:r>
        <w:rPr>
          <w:rFonts w:hint="eastAsia"/>
        </w:rPr>
        <w:t>智慧政务云平台的建设运行，可以节约</w:t>
      </w:r>
      <w:r>
        <w:t>80%</w:t>
      </w:r>
      <w:r>
        <w:rPr>
          <w:rFonts w:hint="eastAsia"/>
        </w:rPr>
        <w:t>以上办公耗材费用。除耗材外，平台上线运行后，增强了政府各部门、乡镇等机构之间的沟通联系，可以有效降低乡镇到市政府的工作跑动，降低交通费用和车辆损耗。</w:t>
      </w:r>
    </w:p>
    <w:p>
      <w:pPr>
        <w:pStyle w:val="39"/>
        <w:spacing w:before="156" w:after="156"/>
      </w:pPr>
      <w:r>
        <w:rPr>
          <w:rFonts w:hint="eastAsia"/>
        </w:rPr>
        <w:t>3、挖掘增值服务，创造直接经济效益</w:t>
      </w:r>
    </w:p>
    <w:p>
      <w:pPr>
        <w:pStyle w:val="39"/>
        <w:spacing w:before="156" w:after="156"/>
      </w:pPr>
      <w:r>
        <w:t>电子政务网的建设开创了新的信息消费模式，前期能够通过集约化建设提供政府部门使用，也能透过统一门户应用提供企业、公众等的相关整合应用；后期可以通过大数据的开发和管理为提供收费模式的数据增值服务。</w:t>
      </w:r>
    </w:p>
    <w:p>
      <w:pPr>
        <w:pStyle w:val="39"/>
        <w:spacing w:before="156" w:after="156"/>
      </w:pPr>
    </w:p>
    <w:p>
      <w:pPr>
        <w:pStyle w:val="3"/>
        <w:spacing w:before="312" w:after="156"/>
      </w:pPr>
      <w:bookmarkStart w:id="560" w:name="_Toc406753121"/>
      <w:r>
        <w:rPr>
          <w:rFonts w:hint="eastAsia"/>
        </w:rPr>
        <w:t>社会效益</w:t>
      </w:r>
      <w:bookmarkEnd w:id="560"/>
      <w:r>
        <w:rPr>
          <w:rFonts w:hint="eastAsia"/>
        </w:rPr>
        <w:t xml:space="preserve">       </w:t>
      </w:r>
    </w:p>
    <w:p>
      <w:pPr>
        <w:pStyle w:val="4"/>
      </w:pPr>
      <w:r>
        <w:rPr>
          <w:rFonts w:hint="eastAsia"/>
        </w:rPr>
        <w:t>社会效益分析</w:t>
      </w:r>
    </w:p>
    <w:p>
      <w:pPr>
        <w:pStyle w:val="39"/>
        <w:spacing w:before="156" w:after="156"/>
      </w:pPr>
      <w:r>
        <w:rPr>
          <w:rFonts w:hint="eastAsia"/>
        </w:rPr>
        <w:t>加强全省信息的统一管理，推动电子政务标准化。统一全省的公务员身份和组织数据，利用互联网技术和移动互联网技术，达成全省的公务人员的正式工作信息、资料的统一管理和存储。</w:t>
      </w:r>
    </w:p>
    <w:p>
      <w:pPr>
        <w:pStyle w:val="39"/>
        <w:spacing w:before="156" w:after="156"/>
      </w:pPr>
      <w:r>
        <w:rPr>
          <w:rFonts w:hint="eastAsia"/>
        </w:rPr>
        <w:t>促进全省信息资源共享，加快政令上传下达。通过全省统一的电子公文及构筑于基于单位、部门的公文数据交换系统，实现公文在省级、市级、县级的互联互通，联通全省4000多个单位之间的信息通道，构筑基于软件工具的畅通的公文的信息高速公路；</w:t>
      </w:r>
    </w:p>
    <w:p>
      <w:pPr>
        <w:pStyle w:val="39"/>
        <w:spacing w:before="156" w:after="156"/>
      </w:pPr>
      <w:r>
        <w:rPr>
          <w:rFonts w:hint="eastAsia"/>
        </w:rPr>
        <w:t>加快公文流转速度，特别是需要通知、通报大范围的公文的流转速度。以地市报送省政府公文为例，大约可以从3天提升到1天，省政府公文下达到地市，如果是通知类的，则通知的范围可以扩大3-5倍，通知的流转速度可以大幅度提升80%以上，特别地，很多办事文由于需要手工传阅不仅仅影响了时间而且还会影响传阅的人数，使用集中的电子公文系统后，传阅人数仅仅受传阅范围权限的影响，而不会因为物理原因影响传阅人数。</w:t>
      </w:r>
    </w:p>
    <w:p>
      <w:pPr>
        <w:pStyle w:val="39"/>
        <w:spacing w:before="156" w:after="156"/>
      </w:pPr>
      <w:r>
        <w:rPr>
          <w:rFonts w:hint="eastAsia"/>
        </w:rPr>
        <w:t>电子化办公提升效率，加强审批监管和依法行政。提升政府依法行政，建设电子化的法治政府，既能提升行政质量、提高透明度，也能增加行政的效能。通过办事行为的电子化、行政审批工作的电子化，内部签报、会签等各种行政职权行使的电子化，使得以前只能以结果为主进行展现的，可以雁过留痕，对办事、开会、执法和审批等各种行政行为有效地记录在案，存续于云端，实现长久的保留，从而让行政工作可跟踪、可追溯，让行政办事在互联网的内控透明盒子中运行，有利于提升公务人员的自觉、自发地依法行政的意识，并强制按行政法规、流程制度规定的行为规范行使行政权力。</w:t>
      </w:r>
    </w:p>
    <w:p>
      <w:pPr>
        <w:pStyle w:val="39"/>
        <w:spacing w:before="156" w:after="156"/>
        <w:rPr>
          <w:rFonts w:ascii="仿宋" w:hAnsi="仿宋"/>
          <w:color w:val="FF0000"/>
          <w:kern w:val="0"/>
        </w:rPr>
      </w:pPr>
      <w:r>
        <w:rPr>
          <w:rFonts w:hint="eastAsia"/>
        </w:rPr>
        <w:t>提升电子政务含金量，推动相关产业技术的发展。</w:t>
      </w:r>
      <w:r>
        <w:rPr>
          <w:rFonts w:hint="eastAsia"/>
          <w:color w:val="42515A"/>
        </w:rPr>
        <w:t>大数据和云计算是继物联网之后IT产业又一次颠覆性的技术变革，对国家治理方式、决策、组织和业务流程、提供公共服务的方式等都将产生巨大的影响。随着互联网、云计算、物联网等信息技术的迅猛发展，大量数据的收集、储存、分析、处理及其应用变得更加方便，政府或公众的决策行为将逐渐基于数据和分析而做出，而非像以前基于经验和直觉。云计算可以把政府的IT资源整合为服务，以供居民、企业和所属机关部门共享使用，从而提高了政务IT资源的利用率。另外，云计算可以满足IT资源对安全性、可靠性、可管理性方面的要求，顺应了电子政务发展的新要求。电子政务建设因为大数据和云计算时代的到来，变得更加高效、快捷，也迎来了新的发展机遇。</w:t>
      </w:r>
    </w:p>
    <w:p/>
    <w:p>
      <w:pPr>
        <w:pStyle w:val="4"/>
      </w:pPr>
      <w:r>
        <w:rPr>
          <w:rFonts w:hint="eastAsia"/>
        </w:rPr>
        <w:t>社会效益小结</w:t>
      </w:r>
    </w:p>
    <w:p>
      <w:pPr>
        <w:pStyle w:val="39"/>
        <w:spacing w:before="156" w:after="156"/>
      </w:pPr>
      <w:r>
        <w:rPr>
          <w:rFonts w:hint="eastAsia"/>
        </w:rPr>
        <w:t>1、促进业务协同，提高行政效率</w:t>
      </w:r>
    </w:p>
    <w:p>
      <w:pPr>
        <w:pStyle w:val="39"/>
        <w:spacing w:before="156" w:after="156"/>
      </w:pPr>
      <w:r>
        <w:rPr>
          <w:rFonts w:hint="eastAsia"/>
        </w:rPr>
        <w:t>通过电子政务数据中心实现政府部门之间的互联互通、资源共享，从而避免各个部门重复采集数据、重复录入，提高行政效率，有助于实现</w:t>
      </w:r>
      <w:del w:id="2129" w:author="y" w:date="2015-01-19T13:49:00Z">
        <w:r>
          <w:rPr>
            <w:rFonts w:hint="eastAsia"/>
          </w:rPr>
          <w:delText>协同</w:delText>
        </w:r>
      </w:del>
      <w:ins w:id="2130" w:author="y" w:date="2015-01-19T13:49:00Z">
        <w:r>
          <w:rPr>
            <w:rFonts w:hint="eastAsia"/>
          </w:rPr>
          <w:t>公文</w:t>
        </w:r>
      </w:ins>
      <w:ins w:id="2131" w:author="y" w:date="2015-01-19T13:49:00Z">
        <w:r>
          <w:rPr/>
          <w:t>办理及事务处理</w:t>
        </w:r>
      </w:ins>
      <w:del w:id="2132" w:author="y" w:date="2015-01-19T13:49:00Z">
        <w:r>
          <w:rPr>
            <w:rFonts w:hint="eastAsia"/>
          </w:rPr>
          <w:delText>办公</w:delText>
        </w:r>
      </w:del>
      <w:r>
        <w:rPr>
          <w:rFonts w:hint="eastAsia"/>
        </w:rPr>
        <w:t>。</w:t>
      </w:r>
    </w:p>
    <w:p>
      <w:pPr>
        <w:pStyle w:val="39"/>
        <w:spacing w:before="156" w:after="156"/>
      </w:pPr>
      <w:r>
        <w:rPr>
          <w:rFonts w:hint="eastAsia"/>
        </w:rPr>
        <w:t>2、加强联合监管，提高管理水平</w:t>
      </w:r>
    </w:p>
    <w:p>
      <w:pPr>
        <w:pStyle w:val="39"/>
        <w:spacing w:before="156" w:after="156"/>
      </w:pPr>
      <w:r>
        <w:rPr>
          <w:rFonts w:hint="eastAsia"/>
        </w:rPr>
        <w:t>各个政府部门通过电子政务数据中心共享其他部门的信息，全面、及时、准确掌握管理对象的情况，有助于实现精细化管理。信息共享可有效避免信息不对称造成的监管漏洞，有利于开展多个部门的联合监管。</w:t>
      </w:r>
    </w:p>
    <w:p>
      <w:pPr>
        <w:pStyle w:val="39"/>
        <w:spacing w:before="156" w:after="156"/>
      </w:pPr>
      <w:r>
        <w:rPr>
          <w:rFonts w:hint="eastAsia"/>
        </w:rPr>
        <w:t>3、提高公共服务水平，构建服务型政府</w:t>
      </w:r>
    </w:p>
    <w:p>
      <w:pPr>
        <w:pStyle w:val="39"/>
        <w:spacing w:before="156" w:after="156"/>
      </w:pPr>
      <w:r>
        <w:rPr>
          <w:rFonts w:hint="eastAsia"/>
        </w:rPr>
        <w:t>各政府部门通过智慧政务云平台规范内部管理，通过网站整合、政务大厅整合应用，实现与企业和公众的联动管理，从而进一步方便企业和公众办事，促进服务型政府构建。</w:t>
      </w:r>
    </w:p>
    <w:p>
      <w:pPr>
        <w:pStyle w:val="39"/>
        <w:spacing w:before="156" w:after="156"/>
      </w:pPr>
    </w:p>
    <w:p>
      <w:pPr>
        <w:pStyle w:val="3"/>
        <w:spacing w:before="312" w:after="156"/>
      </w:pPr>
      <w:r>
        <w:t>综合效益分析</w:t>
      </w:r>
    </w:p>
    <w:p>
      <w:pPr>
        <w:pStyle w:val="4"/>
      </w:pPr>
      <w:r>
        <w:rPr>
          <w:rFonts w:hint="eastAsia"/>
        </w:rPr>
        <w:t>综合效益分析</w:t>
      </w:r>
    </w:p>
    <w:p>
      <w:pPr>
        <w:pStyle w:val="39"/>
        <w:spacing w:before="156" w:after="156"/>
        <w:rPr>
          <w:color w:val="000000"/>
          <w:rPrChange w:id="2133" w:author="y" w:date="2015-01-19T17:07:00Z">
            <w:rPr>
              <w:color w:val="FF0000"/>
            </w:rPr>
          </w:rPrChange>
        </w:rPr>
      </w:pPr>
      <w:r>
        <w:rPr>
          <w:rFonts w:hint="eastAsia"/>
          <w:color w:val="000000"/>
          <w:rPrChange w:id="2134" w:author="y" w:date="2015-01-19T17:07:00Z">
            <w:rPr>
              <w:rFonts w:hint="eastAsia"/>
              <w:color w:val="FF0000"/>
            </w:rPr>
          </w:rPrChange>
        </w:rPr>
        <w:t>系统提供的基础设施的综合效益是巨大的。在建成覆盖</w:t>
      </w:r>
      <w:del w:id="2135" w:author="y" w:date="2015-01-19T17:06:00Z">
        <w:r>
          <w:rPr>
            <w:rFonts w:hint="eastAsia"/>
            <w:color w:val="000000"/>
            <w:rPrChange w:id="2136" w:author="y" w:date="2015-01-19T17:07:00Z">
              <w:rPr>
                <w:rFonts w:hint="eastAsia"/>
                <w:color w:val="FF0000"/>
              </w:rPr>
            </w:rPrChange>
          </w:rPr>
          <w:delText>15</w:delText>
        </w:r>
      </w:del>
      <w:ins w:id="2137" w:author="y" w:date="2015-01-19T17:06:00Z">
        <w:r>
          <w:rPr>
            <w:color w:val="000000"/>
            <w:rPrChange w:id="2138" w:author="y" w:date="2015-01-19T17:07:00Z">
              <w:rPr>
                <w:color w:val="FF0000"/>
              </w:rPr>
            </w:rPrChange>
          </w:rPr>
          <w:t>20</w:t>
        </w:r>
      </w:ins>
      <w:r>
        <w:rPr>
          <w:rFonts w:hint="eastAsia"/>
          <w:color w:val="000000"/>
          <w:rPrChange w:id="2139" w:author="y" w:date="2015-01-19T17:07:00Z">
            <w:rPr>
              <w:rFonts w:hint="eastAsia"/>
              <w:color w:val="FF0000"/>
            </w:rPr>
          </w:rPrChange>
        </w:rPr>
        <w:t>万公务员的综合信息平台后，以后的应急联动、现场执法，内部人员查询等应用都可以基于该平台开发，可以划分为直接依赖系统开发的，扩展应用开发的，基于统一标准使用人员、权限和数据交换开发的三个层次，每个层次的综合开发成本、维护成本降低分别为</w:t>
      </w:r>
      <w:r>
        <w:rPr>
          <w:rFonts w:hint="eastAsia"/>
          <w:color w:val="000000"/>
          <w:rPrChange w:id="2140" w:author="y" w:date="2015-01-19T17:07:00Z">
            <w:rPr>
              <w:rFonts w:hint="eastAsia"/>
              <w:color w:val="FF0000"/>
            </w:rPr>
          </w:rPrChange>
        </w:rPr>
        <w:t>30%</w:t>
      </w:r>
      <w:r>
        <w:rPr>
          <w:rFonts w:hint="eastAsia"/>
          <w:color w:val="000000"/>
          <w:rPrChange w:id="2141" w:author="y" w:date="2015-01-19T17:07:00Z">
            <w:rPr>
              <w:rFonts w:hint="eastAsia"/>
              <w:color w:val="FF0000"/>
            </w:rPr>
          </w:rPrChange>
        </w:rPr>
        <w:t>、</w:t>
      </w:r>
      <w:r>
        <w:rPr>
          <w:rFonts w:hint="eastAsia"/>
          <w:color w:val="000000"/>
          <w:rPrChange w:id="2142" w:author="y" w:date="2015-01-19T17:07:00Z">
            <w:rPr>
              <w:rFonts w:hint="eastAsia"/>
              <w:color w:val="FF0000"/>
            </w:rPr>
          </w:rPrChange>
        </w:rPr>
        <w:t>20%</w:t>
      </w:r>
      <w:r>
        <w:rPr>
          <w:rFonts w:hint="eastAsia"/>
          <w:color w:val="000000"/>
          <w:rPrChange w:id="2143" w:author="y" w:date="2015-01-19T17:07:00Z">
            <w:rPr>
              <w:rFonts w:hint="eastAsia"/>
              <w:color w:val="FF0000"/>
            </w:rPr>
          </w:rPrChange>
        </w:rPr>
        <w:t>和</w:t>
      </w:r>
      <w:r>
        <w:rPr>
          <w:rFonts w:hint="eastAsia"/>
          <w:color w:val="000000"/>
          <w:rPrChange w:id="2144" w:author="y" w:date="2015-01-19T17:07:00Z">
            <w:rPr>
              <w:rFonts w:hint="eastAsia"/>
              <w:color w:val="FF0000"/>
            </w:rPr>
          </w:rPrChange>
        </w:rPr>
        <w:t>10%</w:t>
      </w:r>
      <w:r>
        <w:rPr>
          <w:rFonts w:hint="eastAsia"/>
          <w:color w:val="000000"/>
          <w:rPrChange w:id="2145" w:author="y" w:date="2015-01-19T17:07:00Z">
            <w:rPr>
              <w:rFonts w:hint="eastAsia"/>
              <w:color w:val="FF0000"/>
            </w:rPr>
          </w:rPrChange>
        </w:rPr>
        <w:t>，根据贵州省全省政府年度信息化中的软件系统开发和维护费用，综合预计节约</w:t>
      </w:r>
      <w:r>
        <w:rPr>
          <w:rFonts w:hint="eastAsia"/>
          <w:color w:val="000000"/>
          <w:rPrChange w:id="2146" w:author="y" w:date="2015-01-19T17:07:00Z">
            <w:rPr>
              <w:rFonts w:hint="eastAsia"/>
              <w:color w:val="FF0000"/>
            </w:rPr>
          </w:rPrChange>
        </w:rPr>
        <w:t>15%</w:t>
      </w:r>
      <w:r>
        <w:rPr>
          <w:rFonts w:hint="eastAsia"/>
          <w:color w:val="000000"/>
          <w:rPrChange w:id="2147" w:author="y" w:date="2015-01-19T17:07:00Z">
            <w:rPr>
              <w:rFonts w:hint="eastAsia"/>
              <w:color w:val="FF0000"/>
            </w:rPr>
          </w:rPrChange>
        </w:rPr>
        <w:t>，假设年度信息化软件开发维护</w:t>
      </w:r>
      <w:r>
        <w:rPr>
          <w:rFonts w:hint="eastAsia"/>
          <w:color w:val="000000"/>
          <w:rPrChange w:id="2148" w:author="y" w:date="2015-01-19T17:07:00Z">
            <w:rPr>
              <w:rFonts w:hint="eastAsia"/>
              <w:color w:val="FF0000"/>
            </w:rPr>
          </w:rPrChange>
        </w:rPr>
        <w:t>2</w:t>
      </w:r>
      <w:r>
        <w:rPr>
          <w:rFonts w:hint="eastAsia"/>
          <w:color w:val="000000"/>
          <w:rPrChange w:id="2149" w:author="y" w:date="2015-01-19T17:07:00Z">
            <w:rPr>
              <w:rFonts w:hint="eastAsia"/>
              <w:color w:val="FF0000"/>
            </w:rPr>
          </w:rPrChange>
        </w:rPr>
        <w:t>亿元，则可以节约</w:t>
      </w:r>
      <w:r>
        <w:rPr>
          <w:rFonts w:hint="eastAsia"/>
          <w:color w:val="000000"/>
          <w:rPrChange w:id="2150" w:author="y" w:date="2015-01-19T17:07:00Z">
            <w:rPr>
              <w:rFonts w:hint="eastAsia"/>
              <w:color w:val="FF0000"/>
            </w:rPr>
          </w:rPrChange>
        </w:rPr>
        <w:t>20000*0.</w:t>
      </w:r>
      <w:del w:id="2151" w:author="y" w:date="2015-01-19T17:06:00Z">
        <w:r>
          <w:rPr>
            <w:rFonts w:hint="eastAsia"/>
            <w:color w:val="000000"/>
            <w:rPrChange w:id="2152" w:author="y" w:date="2015-01-19T17:07:00Z">
              <w:rPr>
                <w:rFonts w:hint="eastAsia"/>
                <w:color w:val="FF0000"/>
              </w:rPr>
            </w:rPrChange>
          </w:rPr>
          <w:delText>15</w:delText>
        </w:r>
      </w:del>
      <w:ins w:id="2153" w:author="y" w:date="2015-01-19T17:07:00Z">
        <w:r>
          <w:rPr>
            <w:color w:val="000000"/>
            <w:rPrChange w:id="2154" w:author="y" w:date="2015-01-19T17:07:00Z">
              <w:rPr>
                <w:color w:val="FF0000"/>
              </w:rPr>
            </w:rPrChange>
          </w:rPr>
          <w:t>15</w:t>
        </w:r>
      </w:ins>
      <w:r>
        <w:rPr>
          <w:rFonts w:hint="eastAsia"/>
          <w:color w:val="000000"/>
          <w:rPrChange w:id="2155" w:author="y" w:date="2015-01-19T17:07:00Z">
            <w:rPr>
              <w:rFonts w:hint="eastAsia"/>
              <w:color w:val="FF0000"/>
            </w:rPr>
          </w:rPrChange>
        </w:rPr>
        <w:t>万元约节约</w:t>
      </w:r>
      <w:ins w:id="2156" w:author="y" w:date="2015-01-19T17:07:00Z">
        <w:r>
          <w:rPr>
            <w:color w:val="000000"/>
            <w:rPrChange w:id="2157" w:author="y" w:date="2015-01-19T17:07:00Z">
              <w:rPr>
                <w:color w:val="FF0000"/>
              </w:rPr>
            </w:rPrChange>
          </w:rPr>
          <w:t>3</w:t>
        </w:r>
      </w:ins>
      <w:del w:id="2158" w:author="y" w:date="2015-01-19T17:06:00Z">
        <w:r>
          <w:rPr>
            <w:rFonts w:hint="eastAsia"/>
            <w:color w:val="000000"/>
            <w:rPrChange w:id="2159" w:author="y" w:date="2015-01-19T17:07:00Z">
              <w:rPr>
                <w:rFonts w:hint="eastAsia"/>
                <w:color w:val="FF0000"/>
              </w:rPr>
            </w:rPrChange>
          </w:rPr>
          <w:delText>3</w:delText>
        </w:r>
      </w:del>
      <w:r>
        <w:rPr>
          <w:rFonts w:hint="eastAsia"/>
          <w:color w:val="000000"/>
          <w:rPrChange w:id="2160" w:author="y" w:date="2015-01-19T17:07:00Z">
            <w:rPr>
              <w:rFonts w:hint="eastAsia"/>
              <w:color w:val="FF0000"/>
            </w:rPr>
          </w:rPrChange>
        </w:rPr>
        <w:t>000</w:t>
      </w:r>
      <w:r>
        <w:rPr>
          <w:rFonts w:hint="eastAsia"/>
          <w:color w:val="000000"/>
          <w:rPrChange w:id="2161" w:author="y" w:date="2015-01-19T17:07:00Z">
            <w:rPr>
              <w:rFonts w:hint="eastAsia"/>
              <w:color w:val="FF0000"/>
            </w:rPr>
          </w:rPrChange>
        </w:rPr>
        <w:t>万元</w:t>
      </w:r>
      <w:r>
        <w:rPr>
          <w:rFonts w:hint="eastAsia"/>
          <w:color w:val="000000"/>
          <w:rPrChange w:id="2162" w:author="y" w:date="2015-01-19T17:07:00Z">
            <w:rPr>
              <w:rFonts w:hint="eastAsia"/>
              <w:color w:val="FF0000"/>
            </w:rPr>
          </w:rPrChange>
        </w:rPr>
        <w:t>/</w:t>
      </w:r>
      <w:r>
        <w:rPr>
          <w:rFonts w:hint="eastAsia"/>
          <w:color w:val="000000"/>
          <w:rPrChange w:id="2163" w:author="y" w:date="2015-01-19T17:07:00Z">
            <w:rPr>
              <w:rFonts w:hint="eastAsia"/>
              <w:color w:val="FF0000"/>
            </w:rPr>
          </w:rPrChange>
        </w:rPr>
        <w:t>年的开发维护费。其中的</w:t>
      </w:r>
      <w:r>
        <w:rPr>
          <w:rFonts w:hint="eastAsia"/>
          <w:color w:val="000000"/>
          <w:rPrChange w:id="2164" w:author="y" w:date="2015-01-19T17:07:00Z">
            <w:rPr>
              <w:rFonts w:hint="eastAsia"/>
              <w:color w:val="FF0000"/>
            </w:rPr>
          </w:rPrChange>
        </w:rPr>
        <w:t>2</w:t>
      </w:r>
      <w:r>
        <w:rPr>
          <w:rFonts w:hint="eastAsia"/>
          <w:color w:val="000000"/>
          <w:rPrChange w:id="2165" w:author="y" w:date="2015-01-19T17:07:00Z">
            <w:rPr>
              <w:rFonts w:hint="eastAsia"/>
              <w:color w:val="FF0000"/>
            </w:rPr>
          </w:rPrChange>
        </w:rPr>
        <w:t>亿元需要省信息中心或大数据对全省的行政办公类应用进行统计，这里</w:t>
      </w:r>
      <w:r>
        <w:rPr>
          <w:rFonts w:hint="eastAsia"/>
          <w:color w:val="000000"/>
          <w:rPrChange w:id="2166" w:author="y" w:date="2015-01-19T17:07:00Z">
            <w:rPr>
              <w:rFonts w:hint="eastAsia"/>
              <w:color w:val="FF0000"/>
            </w:rPr>
          </w:rPrChange>
        </w:rPr>
        <w:t>仅仅</w:t>
      </w:r>
      <w:r>
        <w:rPr>
          <w:rFonts w:hint="eastAsia"/>
          <w:color w:val="000000"/>
          <w:rPrChange w:id="2167" w:author="y" w:date="2015-01-19T17:07:00Z">
            <w:rPr>
              <w:rFonts w:hint="eastAsia"/>
              <w:color w:val="FF0000"/>
            </w:rPr>
          </w:rPrChange>
        </w:rPr>
        <w:t>使用的是估计值。</w:t>
      </w:r>
    </w:p>
    <w:p>
      <w:pPr>
        <w:pStyle w:val="39"/>
        <w:spacing w:before="156" w:after="156"/>
      </w:pPr>
      <w:r>
        <w:rPr>
          <w:rFonts w:hint="eastAsia"/>
        </w:rPr>
        <w:t>移动应用是电子政务当前发展的重要方向。通过安全的移动手机、国产化平板电脑的使用，可以降低我们的行政办公对办公室的依赖，能够实现现场直接办公，对于提升我们办事人员的效率、提升行政审批和效率，大幅度降低因应急需要赶回办公室处理事务的交通成本和人员消耗，有利于环保办公，降低污染排放。以每一名办公人员因使用移动应用每年少5次返回办公室，每次平均距离来回10公里计算，以驾车作为例子可以节省</w:t>
      </w:r>
      <w:del w:id="2168" w:author="y" w:date="2015-01-19T17:07:00Z">
        <w:r>
          <w:rPr>
            <w:rFonts w:hint="eastAsia"/>
          </w:rPr>
          <w:delText>15</w:delText>
        </w:r>
      </w:del>
      <w:ins w:id="2169" w:author="y" w:date="2015-01-19T17:07:00Z">
        <w:r>
          <w:rPr/>
          <w:t>20</w:t>
        </w:r>
      </w:ins>
      <w:r>
        <w:rPr>
          <w:rFonts w:hint="eastAsia"/>
        </w:rPr>
        <w:t>*5*10万公里=</w:t>
      </w:r>
      <w:del w:id="2170" w:author="y" w:date="2015-01-19T17:08:00Z">
        <w:r>
          <w:rPr>
            <w:rFonts w:hint="eastAsia"/>
          </w:rPr>
          <w:delText>750</w:delText>
        </w:r>
      </w:del>
      <w:ins w:id="2171" w:author="y" w:date="2015-01-19T17:08:00Z">
        <w:r>
          <w:rPr/>
          <w:t>100</w:t>
        </w:r>
      </w:ins>
      <w:ins w:id="2172" w:author="y" w:date="2015-01-19T17:08:00Z">
        <w:r>
          <w:rPr>
            <w:rFonts w:hint="eastAsia"/>
          </w:rPr>
          <w:t>0</w:t>
        </w:r>
      </w:ins>
      <w:r>
        <w:rPr>
          <w:rFonts w:hint="eastAsia"/>
        </w:rPr>
        <w:t>万公里，如果以每公里汽油费0.5元计算也能节约直接汽油费</w:t>
      </w:r>
      <w:del w:id="2173" w:author="y" w:date="2015-01-19T17:08:00Z">
        <w:r>
          <w:rPr>
            <w:rFonts w:hint="eastAsia"/>
          </w:rPr>
          <w:delText>375</w:delText>
        </w:r>
      </w:del>
      <w:ins w:id="2174" w:author="y" w:date="2015-01-19T17:08:00Z">
        <w:r>
          <w:rPr/>
          <w:t>500</w:t>
        </w:r>
      </w:ins>
      <w:r>
        <w:rPr>
          <w:rFonts w:hint="eastAsia"/>
        </w:rPr>
        <w:t>万元，综合经济效益远大于这个数字。</w:t>
      </w:r>
    </w:p>
    <w:p>
      <w:pPr>
        <w:pStyle w:val="39"/>
        <w:spacing w:before="156" w:after="156"/>
      </w:pPr>
      <w:r>
        <w:rPr>
          <w:rFonts w:hint="eastAsia"/>
        </w:rPr>
        <w:t>同时，贵州省电子政务网建设中，我们为了适应国产化的需要，逐步降低对国外软件的依赖，这既有经济效益，更是一种政治上、安全上的综合效益，以去Oracle的数据库国产化为例，如果使用传统方式每一个部署（地市级、县级）如果全部部署的话，在前期1+9+N的结构下，支持</w:t>
      </w:r>
      <w:del w:id="2175" w:author="y" w:date="2015-01-19T17:08:00Z">
        <w:r>
          <w:rPr>
            <w:rFonts w:hint="eastAsia"/>
          </w:rPr>
          <w:delText>15</w:delText>
        </w:r>
      </w:del>
      <w:ins w:id="2176" w:author="y" w:date="2015-01-19T17:08:00Z">
        <w:r>
          <w:rPr/>
          <w:t>20</w:t>
        </w:r>
      </w:ins>
      <w:r>
        <w:rPr>
          <w:rFonts w:hint="eastAsia"/>
        </w:rPr>
        <w:t>万公务员预计需要部署上百套Oracle数据库，以每套18万元的均价计算，直接采购成本会在18*100=1800万元，按15%的年维护费用计算，仅每年的维护费用就需要1800*0.15万元/年=270万元，否则政府就有可能陷入盗版的不利、不义的情景中；</w:t>
      </w:r>
    </w:p>
    <w:p>
      <w:pPr>
        <w:pStyle w:val="39"/>
        <w:spacing w:before="156" w:after="156"/>
      </w:pPr>
      <w:r>
        <w:rPr>
          <w:rFonts w:hint="eastAsia"/>
        </w:rPr>
        <w:t>通过国产化应用，可以降低对国外特别是美国软件的依赖，对提升我们信息化的安全性，保证我们的行政大数据的安全性非常有价值，同时也非常具有经济效益。</w:t>
      </w:r>
      <w:r>
        <w:rPr>
          <w:rFonts w:hint="eastAsia"/>
          <w:color w:val="FF0000"/>
          <w:rPrChange w:id="2177" w:author="y" w:date="2015-01-19T17:11:00Z">
            <w:rPr>
              <w:rFonts w:hint="eastAsia"/>
            </w:rPr>
          </w:rPrChange>
        </w:rPr>
        <w:t>以未来可以降低对围绕</w:t>
      </w:r>
      <w:r>
        <w:rPr>
          <w:rFonts w:hint="eastAsia"/>
          <w:color w:val="FF0000"/>
          <w:rPrChange w:id="2178" w:author="y" w:date="2015-01-19T17:11:00Z">
            <w:rPr>
              <w:rFonts w:hint="eastAsia"/>
            </w:rPr>
          </w:rPrChange>
        </w:rPr>
        <w:t>Office</w:t>
      </w:r>
      <w:r>
        <w:rPr>
          <w:rFonts w:hint="eastAsia"/>
          <w:color w:val="FF0000"/>
          <w:rPrChange w:id="2179" w:author="y" w:date="2015-01-19T17:11:00Z">
            <w:rPr>
              <w:rFonts w:hint="eastAsia"/>
            </w:rPr>
          </w:rPrChange>
        </w:rPr>
        <w:t>的依赖举例，使得我们的办公基于国产化的办公</w:t>
      </w:r>
      <w:r>
        <w:rPr>
          <w:rFonts w:hint="eastAsia"/>
          <w:color w:val="FF0000"/>
          <w:rPrChange w:id="2180" w:author="y" w:date="2015-01-19T17:11:00Z">
            <w:rPr>
              <w:rFonts w:hint="eastAsia"/>
            </w:rPr>
          </w:rPrChange>
        </w:rPr>
        <w:t>软件使用，以</w:t>
      </w:r>
      <w:del w:id="2181" w:author="y" w:date="2015-01-19T17:08:00Z">
        <w:r>
          <w:rPr>
            <w:rFonts w:hint="eastAsia"/>
            <w:color w:val="FF0000"/>
            <w:rPrChange w:id="2182" w:author="y" w:date="2015-01-19T17:11:00Z">
              <w:rPr>
                <w:rFonts w:hint="eastAsia"/>
              </w:rPr>
            </w:rPrChange>
          </w:rPr>
          <w:delText>15</w:delText>
        </w:r>
      </w:del>
      <w:ins w:id="2183" w:author="y" w:date="2015-01-19T17:08:00Z">
        <w:r>
          <w:rPr>
            <w:color w:val="FF0000"/>
            <w:rPrChange w:id="2184" w:author="y" w:date="2015-01-19T17:11:00Z">
              <w:rPr/>
            </w:rPrChange>
          </w:rPr>
          <w:t>20</w:t>
        </w:r>
      </w:ins>
      <w:r>
        <w:rPr>
          <w:rFonts w:hint="eastAsia"/>
          <w:color w:val="FF0000"/>
          <w:rPrChange w:id="2185" w:author="y" w:date="2015-01-19T17:11:00Z">
            <w:rPr>
              <w:rFonts w:hint="eastAsia"/>
            </w:rPr>
          </w:rPrChange>
        </w:rPr>
        <w:t>万公务员计算，若</w:t>
      </w:r>
      <w:del w:id="2186" w:author="y" w:date="2015-01-19T17:08:00Z">
        <w:r>
          <w:rPr>
            <w:rFonts w:hint="eastAsia"/>
            <w:color w:val="FF0000"/>
            <w:rPrChange w:id="2187" w:author="y" w:date="2015-01-19T17:11:00Z">
              <w:rPr>
                <w:rFonts w:hint="eastAsia"/>
              </w:rPr>
            </w:rPrChange>
          </w:rPr>
          <w:delText>没人</w:delText>
        </w:r>
      </w:del>
      <w:ins w:id="2188" w:author="y" w:date="2015-01-19T17:08:00Z">
        <w:r>
          <w:rPr>
            <w:rFonts w:hint="eastAsia"/>
            <w:color w:val="FF0000"/>
            <w:rPrChange w:id="2189" w:author="y" w:date="2015-01-19T17:11:00Z">
              <w:rPr>
                <w:rFonts w:hint="eastAsia"/>
              </w:rPr>
            </w:rPrChange>
          </w:rPr>
          <w:t>每</w:t>
        </w:r>
      </w:ins>
      <w:ins w:id="2190" w:author="y" w:date="2015-01-19T17:08:00Z">
        <w:r>
          <w:rPr>
            <w:rFonts w:hint="eastAsia"/>
            <w:color w:val="FF0000"/>
            <w:rPrChange w:id="2191" w:author="y" w:date="2015-01-19T17:11:00Z">
              <w:rPr>
                <w:rFonts w:hint="eastAsia"/>
              </w:rPr>
            </w:rPrChange>
          </w:rPr>
          <w:t>人</w:t>
        </w:r>
      </w:ins>
      <w:r>
        <w:rPr>
          <w:rFonts w:hint="eastAsia"/>
          <w:color w:val="FF0000"/>
          <w:rPrChange w:id="2192" w:author="y" w:date="2015-01-19T17:11:00Z">
            <w:rPr>
              <w:rFonts w:hint="eastAsia"/>
            </w:rPr>
          </w:rPrChange>
        </w:rPr>
        <w:t>每年节约</w:t>
      </w:r>
      <w:r>
        <w:rPr>
          <w:rFonts w:hint="eastAsia"/>
          <w:color w:val="FF0000"/>
          <w:rPrChange w:id="2193" w:author="y" w:date="2015-01-19T17:11:00Z">
            <w:rPr>
              <w:rFonts w:hint="eastAsia"/>
            </w:rPr>
          </w:rPrChange>
        </w:rPr>
        <w:t>580</w:t>
      </w:r>
      <w:r>
        <w:rPr>
          <w:rFonts w:hint="eastAsia"/>
          <w:color w:val="FF0000"/>
          <w:rPrChange w:id="2194" w:author="y" w:date="2015-01-19T17:11:00Z">
            <w:rPr>
              <w:rFonts w:hint="eastAsia"/>
            </w:rPr>
          </w:rPrChange>
        </w:rPr>
        <w:t>元使用费（围绕最低端版本的使用价格，请核实价格），则每年需要费用高达</w:t>
      </w:r>
      <w:del w:id="2195" w:author="y" w:date="2015-01-19T17:08:00Z">
        <w:r>
          <w:rPr>
            <w:rFonts w:hint="eastAsia"/>
            <w:color w:val="FF0000"/>
            <w:rPrChange w:id="2196" w:author="y" w:date="2015-01-19T17:11:00Z">
              <w:rPr>
                <w:rFonts w:hint="eastAsia"/>
              </w:rPr>
            </w:rPrChange>
          </w:rPr>
          <w:delText>8700</w:delText>
        </w:r>
      </w:del>
      <w:ins w:id="2197" w:author="y" w:date="2015-01-19T17:08:00Z">
        <w:r>
          <w:rPr>
            <w:color w:val="FF0000"/>
            <w:rPrChange w:id="2198" w:author="y" w:date="2015-01-19T17:11:00Z">
              <w:rPr/>
            </w:rPrChange>
          </w:rPr>
          <w:t>116</w:t>
        </w:r>
      </w:ins>
      <w:ins w:id="2199" w:author="y" w:date="2015-01-19T17:08:00Z">
        <w:r>
          <w:rPr>
            <w:rFonts w:hint="eastAsia"/>
            <w:color w:val="FF0000"/>
            <w:rPrChange w:id="2200" w:author="y" w:date="2015-01-19T17:11:00Z">
              <w:rPr>
                <w:rFonts w:hint="eastAsia"/>
              </w:rPr>
            </w:rPrChange>
          </w:rPr>
          <w:t>00</w:t>
        </w:r>
      </w:ins>
      <w:r>
        <w:rPr>
          <w:rFonts w:hint="eastAsia"/>
          <w:color w:val="FF0000"/>
          <w:rPrChange w:id="2201" w:author="y" w:date="2015-01-19T17:11:00Z">
            <w:rPr>
              <w:rFonts w:hint="eastAsia"/>
            </w:rPr>
          </w:rPrChange>
        </w:rPr>
        <w:t>万元。</w:t>
      </w:r>
    </w:p>
    <w:p>
      <w:pPr>
        <w:pStyle w:val="39"/>
        <w:spacing w:before="156" w:after="156"/>
      </w:pPr>
      <w:r>
        <w:rPr>
          <w:rFonts w:hint="eastAsia"/>
        </w:rPr>
        <w:t>全省统一规范，实现了行政办事方式的统一，在有限的范围内也实现了应用软件的统一，应用方式的统一。为此，</w:t>
      </w:r>
      <w:r>
        <w:rPr>
          <w:rFonts w:hint="eastAsia"/>
          <w:color w:val="FF0000"/>
          <w:rPrChange w:id="2202" w:author="y" w:date="2015-01-19T17:13:00Z">
            <w:rPr>
              <w:rFonts w:hint="eastAsia"/>
            </w:rPr>
          </w:rPrChange>
        </w:rPr>
        <w:t>致远软件对历史上的</w:t>
      </w:r>
      <w:r>
        <w:rPr>
          <w:rFonts w:hint="eastAsia"/>
          <w:color w:val="FF0000"/>
        </w:rPr>
        <w:t>38套（请叶彧核实并修改数字）部署的</w:t>
      </w:r>
      <w:r>
        <w:rPr>
          <w:rFonts w:hint="eastAsia"/>
          <w:color w:val="FF0000"/>
          <w:rPrChange w:id="2203" w:author="y" w:date="2015-01-19T17:13:00Z">
            <w:rPr>
              <w:rFonts w:hint="eastAsia"/>
            </w:rPr>
          </w:rPrChange>
        </w:rPr>
        <w:t>A6</w:t>
      </w:r>
      <w:r>
        <w:rPr>
          <w:rFonts w:hint="eastAsia"/>
          <w:color w:val="FF0000"/>
          <w:rPrChange w:id="2204" w:author="y" w:date="2015-01-19T17:13:00Z">
            <w:rPr>
              <w:rFonts w:hint="eastAsia"/>
            </w:rPr>
          </w:rPrChange>
        </w:rPr>
        <w:t>、</w:t>
      </w:r>
      <w:r>
        <w:rPr>
          <w:rFonts w:hint="eastAsia"/>
          <w:color w:val="FF0000"/>
          <w:rPrChange w:id="2205" w:author="y" w:date="2015-01-19T17:13:00Z">
            <w:rPr>
              <w:rFonts w:hint="eastAsia"/>
            </w:rPr>
          </w:rPrChange>
        </w:rPr>
        <w:t>A8</w:t>
      </w:r>
      <w:r>
        <w:rPr>
          <w:rFonts w:hint="eastAsia"/>
          <w:color w:val="FF0000"/>
          <w:rPrChange w:id="2206" w:author="y" w:date="2015-01-19T17:13:00Z">
            <w:rPr>
              <w:rFonts w:hint="eastAsia"/>
            </w:rPr>
          </w:rPrChange>
        </w:rPr>
        <w:t>、</w:t>
      </w:r>
      <w:r>
        <w:rPr>
          <w:rFonts w:hint="eastAsia"/>
          <w:color w:val="FF0000"/>
          <w:rPrChange w:id="2207" w:author="y" w:date="2015-01-19T17:13:00Z">
            <w:rPr>
              <w:rFonts w:hint="eastAsia"/>
            </w:rPr>
          </w:rPrChange>
        </w:rPr>
        <w:t>G6</w:t>
      </w:r>
      <w:r>
        <w:rPr>
          <w:rFonts w:hint="eastAsia"/>
          <w:color w:val="FF0000"/>
          <w:rPrChange w:id="2208" w:author="y" w:date="2015-01-19T17:13:00Z">
            <w:rPr>
              <w:rFonts w:hint="eastAsia"/>
            </w:rPr>
          </w:rPrChange>
        </w:rPr>
        <w:t>三大系列超过</w:t>
      </w:r>
      <w:r>
        <w:rPr>
          <w:rFonts w:hint="eastAsia"/>
          <w:color w:val="FF0000"/>
          <w:rPrChange w:id="2209" w:author="y" w:date="2015-01-19T17:13:00Z">
            <w:rPr>
              <w:rFonts w:hint="eastAsia"/>
            </w:rPr>
          </w:rPrChange>
        </w:rPr>
        <w:t>10</w:t>
      </w:r>
      <w:r>
        <w:rPr>
          <w:rFonts w:hint="eastAsia"/>
          <w:color w:val="FF0000"/>
          <w:rPrChange w:id="2210" w:author="y" w:date="2015-01-19T17:13:00Z">
            <w:rPr>
              <w:rFonts w:hint="eastAsia"/>
            </w:rPr>
          </w:rPrChange>
        </w:rPr>
        <w:t>余个版本进行了统一，并统一了数据、统一了访问方式和技术，能大幅度提升系统的普适性，</w:t>
      </w:r>
      <w:r>
        <w:rPr>
          <w:rFonts w:hint="eastAsia"/>
        </w:rPr>
        <w:t>降低系统因不统一而带来的重复学习、多头维护和信息不统一对技术、实施和维护人员的超高要求。也有利于针对应用中的问题进行统一改进、完善、升迁，对于新的应用的引入的难度也因不需要适配多个版本而大幅度降低，根据不同的系统降低的成本会在20~50%之间，对于后续贵州省电子政务网的长期建设和发展会有很大的促进和帮助作用。</w:t>
      </w:r>
    </w:p>
    <w:p>
      <w:pPr>
        <w:pStyle w:val="39"/>
        <w:spacing w:before="156" w:after="156"/>
      </w:pPr>
      <w:r>
        <w:rPr>
          <w:rFonts w:hint="eastAsia"/>
        </w:rPr>
        <w:t>信息化应用安全性的大幅提升并降低未来长期使用的成本，享受技术进步带来的安全性长期稳定。系统通过网上认证解决了身份安全、注册安全、行为可跟踪等综合手段，结合电子签章等手段，解决了网上办事的合法性问题，相对于单一公文传输、盖章的系统，仅电子签章的每个章的成本可以节约80%，以一个</w:t>
      </w:r>
      <w:del w:id="2211" w:author="y" w:date="2015-01-19T17:14:00Z">
        <w:r>
          <w:rPr>
            <w:rFonts w:hint="eastAsia"/>
          </w:rPr>
          <w:delText>地市</w:delText>
        </w:r>
      </w:del>
      <w:ins w:id="2212" w:author="y" w:date="2015-01-19T17:14:00Z">
        <w:r>
          <w:rPr>
            <w:rFonts w:hint="eastAsia"/>
          </w:rPr>
          <w:t>市州</w:t>
        </w:r>
      </w:ins>
      <w:r>
        <w:rPr>
          <w:rFonts w:hint="eastAsia"/>
        </w:rPr>
        <w:t>2000个章，省机关及直属</w:t>
      </w:r>
      <w:ins w:id="2213" w:author="y" w:date="2015-01-19T17:14:00Z">
        <w:r>
          <w:rPr/>
          <w:t>5</w:t>
        </w:r>
      </w:ins>
      <w:del w:id="2214" w:author="y" w:date="2015-01-19T17:14:00Z">
        <w:r>
          <w:rPr>
            <w:rFonts w:hint="eastAsia"/>
          </w:rPr>
          <w:delText>10</w:delText>
        </w:r>
      </w:del>
      <w:r>
        <w:rPr>
          <w:rFonts w:hint="eastAsia"/>
        </w:rPr>
        <w:t>000个章计算，预估</w:t>
      </w:r>
      <w:ins w:id="2215" w:author="y" w:date="2015-01-19T17:14:00Z">
        <w:r>
          <w:rPr/>
          <w:t>2</w:t>
        </w:r>
      </w:ins>
      <w:del w:id="2216" w:author="y" w:date="2015-01-19T17:14:00Z">
        <w:r>
          <w:rPr>
            <w:rFonts w:hint="eastAsia"/>
          </w:rPr>
          <w:delText>3</w:delText>
        </w:r>
      </w:del>
      <w:ins w:id="2217" w:author="y" w:date="2015-01-19T17:15:00Z">
        <w:r>
          <w:rPr>
            <w:rFonts w:hint="eastAsia"/>
          </w:rPr>
          <w:t>5000</w:t>
        </w:r>
      </w:ins>
      <w:del w:id="2218" w:author="y" w:date="2015-01-19T17:15:00Z">
        <w:r>
          <w:rPr>
            <w:rFonts w:hint="eastAsia"/>
          </w:rPr>
          <w:delText>万</w:delText>
        </w:r>
      </w:del>
      <w:r>
        <w:rPr>
          <w:rFonts w:hint="eastAsia"/>
        </w:rPr>
        <w:t>个电子章，按每个章节约800元计算，可节约</w:t>
      </w:r>
      <w:del w:id="2219" w:author="y" w:date="2015-01-19T17:15:00Z">
        <w:r>
          <w:rPr>
            <w:rFonts w:hint="eastAsia"/>
          </w:rPr>
          <w:delText>30000</w:delText>
        </w:r>
      </w:del>
      <w:ins w:id="2220" w:author="y" w:date="2015-01-19T17:15:00Z">
        <w:r>
          <w:rPr/>
          <w:t>25</w:t>
        </w:r>
      </w:ins>
      <w:ins w:id="2221" w:author="y" w:date="2015-01-19T17:15:00Z">
        <w:r>
          <w:rPr>
            <w:rFonts w:hint="eastAsia"/>
          </w:rPr>
          <w:t>000</w:t>
        </w:r>
      </w:ins>
      <w:r>
        <w:rPr>
          <w:rFonts w:hint="eastAsia"/>
        </w:rPr>
        <w:t>*0.08万元=2</w:t>
      </w:r>
      <w:ins w:id="2222" w:author="y" w:date="2015-01-19T17:15:00Z">
        <w:r>
          <w:rPr/>
          <w:t>0</w:t>
        </w:r>
      </w:ins>
      <w:del w:id="2223" w:author="y" w:date="2015-01-19T17:15:00Z">
        <w:r>
          <w:rPr>
            <w:rFonts w:hint="eastAsia"/>
          </w:rPr>
          <w:delText>4</w:delText>
        </w:r>
      </w:del>
      <w:r>
        <w:rPr>
          <w:rFonts w:hint="eastAsia"/>
        </w:rPr>
        <w:t>00万元，并且由于网络互通还提升了系统的安全性。</w:t>
      </w:r>
    </w:p>
    <w:p>
      <w:pPr>
        <w:pStyle w:val="4"/>
        <w:rPr>
          <w:color w:val="FF0000"/>
          <w:kern w:val="0"/>
          <w:rPrChange w:id="2224" w:author="y" w:date="2015-01-19T17:15:00Z">
            <w:rPr>
              <w:kern w:val="0"/>
            </w:rPr>
          </w:rPrChange>
        </w:rPr>
      </w:pPr>
      <w:r>
        <w:rPr>
          <w:color w:val="FF0000"/>
          <w:kern w:val="0"/>
          <w:rPrChange w:id="2225" w:author="y" w:date="2015-01-19T17:15:00Z">
            <w:rPr>
              <w:kern w:val="0"/>
            </w:rPr>
          </w:rPrChange>
        </w:rPr>
        <w:t>综合效益小结</w:t>
      </w:r>
    </w:p>
    <w:p>
      <w:pPr>
        <w:pStyle w:val="39"/>
        <w:spacing w:before="156" w:after="156"/>
      </w:pPr>
      <w:r>
        <w:t>1、搭建</w:t>
      </w:r>
      <w:ins w:id="2226" w:author="y" w:date="2015-01-19T13:50:00Z">
        <w:r>
          <w:rPr>
            <w:rFonts w:hint="eastAsia"/>
          </w:rPr>
          <w:t>电子</w:t>
        </w:r>
      </w:ins>
      <w:ins w:id="2227" w:author="y" w:date="2015-01-19T13:50:00Z">
        <w:r>
          <w:rPr/>
          <w:t>政务</w:t>
        </w:r>
      </w:ins>
      <w:del w:id="2228" w:author="y" w:date="2015-01-19T13:49:00Z">
        <w:r>
          <w:rPr/>
          <w:delText>政务协同</w:delText>
        </w:r>
      </w:del>
      <w:r>
        <w:t>大平台，实现互联互通和应急联动。</w:t>
      </w:r>
    </w:p>
    <w:p>
      <w:pPr>
        <w:pStyle w:val="39"/>
        <w:spacing w:before="156" w:after="156"/>
      </w:pPr>
      <w:r>
        <w:t>通过电子政务网建设，将过去分散建设的信息系统联结起来，通过科学分析和再造，形成全新的新系统，有效支撑各级政府上下级之间、同级政府单位和部门之间的协作和联动。</w:t>
      </w:r>
    </w:p>
    <w:p>
      <w:pPr>
        <w:widowControl/>
        <w:spacing w:before="240" w:after="240" w:line="360" w:lineRule="auto"/>
        <w:ind w:firstLine="480"/>
        <w:rPr>
          <w:rFonts w:ascii="仿宋" w:hAnsi="仿宋"/>
        </w:rPr>
      </w:pPr>
      <w:r>
        <w:rPr>
          <w:rFonts w:hint="eastAsia" w:ascii="仿宋" w:hAnsi="仿宋"/>
        </w:rPr>
        <w:t>2、促进整个电子政务技术水平的提高，移动应用的普及、政务云的建设和大数据体系的形成，将传统电子政务从简单的以电脑代替手工的模式，提升到通过电子政府升级到智慧政府和智慧城市的新境界；同时，通过大数据的建设，与公众一起享受数据资源管理和消费带来的方便快捷和决策支撑。</w:t>
      </w:r>
    </w:p>
    <w:p>
      <w:pPr>
        <w:widowControl/>
        <w:spacing w:before="240" w:after="240" w:line="360" w:lineRule="auto"/>
        <w:ind w:firstLine="480"/>
        <w:rPr>
          <w:rFonts w:ascii="仿宋" w:hAnsi="仿宋"/>
          <w:b/>
          <w:bCs/>
          <w:kern w:val="44"/>
        </w:rPr>
      </w:pPr>
      <w:r>
        <w:rPr>
          <w:rFonts w:ascii="仿宋" w:hAnsi="仿宋"/>
        </w:rPr>
        <w:t>3、软件国产化，无论从政治上还是经济上都具有重大的意义。通过贵州省电子政务网的建设，攻克了去</w:t>
      </w:r>
      <w:r>
        <w:rPr>
          <w:rFonts w:hint="eastAsia" w:ascii="仿宋" w:hAnsi="仿宋"/>
        </w:rPr>
        <w:t>ORACLE数据库的难题本身就极大降低了对国外系统软件的依赖，提升了电子政务网络系统的安全性，有力支持了软件国产化的进程，具有重大的政治意义。</w:t>
      </w:r>
    </w:p>
    <w:p>
      <w:pPr>
        <w:pStyle w:val="2"/>
        <w:spacing w:before="312" w:after="468"/>
      </w:pPr>
      <w:bookmarkStart w:id="561" w:name="_Toc407098576"/>
      <w:bookmarkStart w:id="562" w:name="_Toc407110479"/>
      <w:bookmarkStart w:id="563" w:name="_Toc407110751"/>
      <w:bookmarkStart w:id="564" w:name="_Toc407110819"/>
      <w:bookmarkStart w:id="565" w:name="_Toc407119613"/>
      <w:r>
        <w:t>项目风险与风险管理</w:t>
      </w:r>
      <w:bookmarkEnd w:id="561"/>
      <w:bookmarkEnd w:id="562"/>
      <w:bookmarkEnd w:id="563"/>
      <w:bookmarkEnd w:id="564"/>
      <w:bookmarkEnd w:id="565"/>
    </w:p>
    <w:p>
      <w:pPr>
        <w:widowControl/>
        <w:snapToGrid w:val="0"/>
        <w:spacing w:before="240" w:after="240" w:line="360" w:lineRule="auto"/>
        <w:ind w:firstLine="480"/>
        <w:rPr>
          <w:rFonts w:ascii="仿宋" w:hAnsi="仿宋"/>
          <w:color w:val="FF0000"/>
          <w:kern w:val="0"/>
        </w:rPr>
      </w:pPr>
      <w:r>
        <w:rPr>
          <w:rFonts w:ascii="仿宋" w:hAnsi="仿宋"/>
          <w:color w:val="FF0000"/>
          <w:kern w:val="0"/>
        </w:rPr>
        <w:t>1、风险识别和分析：识别和分析项目的政策风险（如政策变化、政务体制变化等）、系统风险（如技术变化、系统设计、系统成熟度等）和操作风险（如管理等）。</w:t>
      </w:r>
    </w:p>
    <w:p>
      <w:pPr>
        <w:widowControl/>
        <w:snapToGrid w:val="0"/>
        <w:spacing w:before="240" w:after="240" w:line="360" w:lineRule="auto"/>
        <w:ind w:firstLine="480"/>
        <w:rPr>
          <w:rFonts w:ascii="仿宋" w:hAnsi="仿宋"/>
          <w:color w:val="FF0000"/>
          <w:kern w:val="0"/>
        </w:rPr>
      </w:pPr>
      <w:r>
        <w:rPr>
          <w:rFonts w:ascii="仿宋" w:hAnsi="仿宋"/>
          <w:color w:val="FF0000"/>
          <w:kern w:val="0"/>
        </w:rPr>
        <w:t>2、风险对策和管理：提出应对风险的对策和风险管理措施。</w:t>
      </w:r>
    </w:p>
    <w:p>
      <w:pPr>
        <w:widowControl/>
        <w:snapToGrid w:val="0"/>
        <w:spacing w:before="240" w:after="240" w:line="360" w:lineRule="auto"/>
        <w:ind w:firstLine="480"/>
        <w:rPr>
          <w:rFonts w:ascii="仿宋" w:hAnsi="仿宋"/>
          <w:color w:val="FF0000"/>
          <w:kern w:val="0"/>
        </w:rPr>
      </w:pPr>
      <w:r>
        <w:rPr>
          <w:rFonts w:hint="eastAsia" w:ascii="仿宋" w:hAnsi="仿宋"/>
          <w:color w:val="FF0000"/>
          <w:kern w:val="0"/>
        </w:rPr>
        <w:t>一、建设风险分析及防控措施</w:t>
      </w:r>
    </w:p>
    <w:p>
      <w:pPr>
        <w:widowControl/>
        <w:snapToGrid w:val="0"/>
        <w:spacing w:before="240" w:after="240" w:line="360" w:lineRule="auto"/>
        <w:ind w:firstLine="480"/>
        <w:rPr>
          <w:rFonts w:ascii="仿宋" w:hAnsi="仿宋"/>
          <w:color w:val="FF0000"/>
          <w:kern w:val="0"/>
        </w:rPr>
      </w:pPr>
      <w:r>
        <w:rPr>
          <w:rFonts w:hint="eastAsia" w:ascii="仿宋" w:hAnsi="仿宋"/>
          <w:color w:val="FF0000"/>
          <w:kern w:val="0"/>
        </w:rPr>
        <w:t>二、法律政策风险及防控措施</w:t>
      </w:r>
    </w:p>
    <w:p>
      <w:pPr>
        <w:widowControl/>
        <w:snapToGrid w:val="0"/>
        <w:spacing w:before="240" w:after="240" w:line="360" w:lineRule="auto"/>
        <w:ind w:firstLine="480"/>
        <w:rPr>
          <w:rFonts w:ascii="仿宋" w:hAnsi="仿宋"/>
          <w:color w:val="FF0000"/>
          <w:kern w:val="0"/>
        </w:rPr>
      </w:pPr>
      <w:r>
        <w:rPr>
          <w:rFonts w:hint="eastAsia" w:ascii="仿宋" w:hAnsi="仿宋"/>
          <w:color w:val="FF0000"/>
          <w:kern w:val="0"/>
        </w:rPr>
        <w:t>三、市场风险及防控措施</w:t>
      </w:r>
    </w:p>
    <w:p>
      <w:pPr>
        <w:widowControl/>
        <w:snapToGrid w:val="0"/>
        <w:spacing w:before="240" w:after="240" w:line="360" w:lineRule="auto"/>
        <w:ind w:firstLine="480"/>
        <w:rPr>
          <w:rFonts w:ascii="仿宋" w:hAnsi="仿宋"/>
          <w:color w:val="FF0000"/>
          <w:kern w:val="0"/>
        </w:rPr>
      </w:pPr>
      <w:r>
        <w:rPr>
          <w:rFonts w:hint="eastAsia" w:ascii="仿宋" w:hAnsi="仿宋"/>
          <w:color w:val="FF0000"/>
          <w:kern w:val="0"/>
        </w:rPr>
        <w:t>四、筹资风险及防控措施</w:t>
      </w:r>
    </w:p>
    <w:p>
      <w:pPr>
        <w:widowControl/>
        <w:snapToGrid w:val="0"/>
        <w:spacing w:before="240" w:after="240" w:line="360" w:lineRule="auto"/>
        <w:ind w:firstLine="480"/>
        <w:rPr>
          <w:rFonts w:ascii="仿宋" w:hAnsi="仿宋"/>
          <w:color w:val="FF0000"/>
          <w:kern w:val="0"/>
        </w:rPr>
      </w:pPr>
      <w:r>
        <w:rPr>
          <w:rFonts w:hint="eastAsia" w:ascii="仿宋" w:hAnsi="仿宋"/>
          <w:color w:val="FF0000"/>
          <w:kern w:val="0"/>
        </w:rPr>
        <w:t>五、其他相关粉线及防控措施</w:t>
      </w:r>
    </w:p>
    <w:p>
      <w:pPr>
        <w:pStyle w:val="3"/>
        <w:spacing w:before="312" w:after="156"/>
      </w:pPr>
      <w:bookmarkStart w:id="566" w:name="_Toc388701823"/>
      <w:bookmarkStart w:id="567" w:name="_Toc406753123"/>
      <w:r>
        <w:rPr>
          <w:rFonts w:hint="eastAsia"/>
        </w:rPr>
        <w:t>政策风险及应对措施</w:t>
      </w:r>
      <w:bookmarkEnd w:id="566"/>
      <w:bookmarkEnd w:id="567"/>
    </w:p>
    <w:p>
      <w:pPr>
        <w:pStyle w:val="39"/>
        <w:spacing w:before="156" w:after="156"/>
      </w:pPr>
      <w:r>
        <w:rPr>
          <w:rFonts w:hint="eastAsia"/>
        </w:rPr>
        <w:t>1、财务风险：</w:t>
      </w:r>
    </w:p>
    <w:p>
      <w:pPr>
        <w:pStyle w:val="39"/>
        <w:spacing w:before="156" w:after="156"/>
      </w:pPr>
      <w:r>
        <w:rPr>
          <w:rFonts w:hint="eastAsia"/>
        </w:rPr>
        <w:t>项目预算失败，成本失控；</w:t>
      </w:r>
    </w:p>
    <w:p>
      <w:pPr>
        <w:pStyle w:val="39"/>
        <w:spacing w:before="156" w:after="156"/>
      </w:pPr>
      <w:r>
        <w:rPr>
          <w:rFonts w:hint="eastAsia"/>
        </w:rPr>
        <w:t>项目拖期，导致成本上升；</w:t>
      </w:r>
    </w:p>
    <w:p>
      <w:pPr>
        <w:pStyle w:val="39"/>
        <w:spacing w:before="156" w:after="156"/>
      </w:pPr>
      <w:r>
        <w:rPr>
          <w:rFonts w:hint="eastAsia"/>
        </w:rPr>
        <w:t>项目实施范围随意扩大，导致成本上升；</w:t>
      </w:r>
    </w:p>
    <w:p>
      <w:pPr>
        <w:pStyle w:val="39"/>
        <w:spacing w:before="156" w:after="156"/>
      </w:pPr>
      <w:r>
        <w:rPr>
          <w:rFonts w:hint="eastAsia"/>
        </w:rPr>
        <w:t>项目资金的支付可能会造成企业流动资金紧张。</w:t>
      </w:r>
      <w:r>
        <w:t xml:space="preserve"> </w:t>
      </w:r>
    </w:p>
    <w:p>
      <w:pPr>
        <w:pStyle w:val="39"/>
        <w:spacing w:before="156" w:after="156"/>
      </w:pPr>
      <w:r>
        <w:rPr>
          <w:rFonts w:hint="eastAsia"/>
        </w:rPr>
        <w:t>2、防范措施：</w:t>
      </w:r>
    </w:p>
    <w:p>
      <w:pPr>
        <w:pStyle w:val="39"/>
        <w:spacing w:before="156" w:after="156"/>
      </w:pPr>
      <w:r>
        <w:rPr>
          <w:rFonts w:hint="eastAsia"/>
        </w:rPr>
        <w:t>加强对该信息化实施项目的预算管理，做好立项阶段投资分析工作；</w:t>
      </w:r>
    </w:p>
    <w:p>
      <w:pPr>
        <w:pStyle w:val="39"/>
        <w:spacing w:before="156" w:after="156"/>
      </w:pPr>
      <w:r>
        <w:rPr>
          <w:rFonts w:hint="eastAsia"/>
        </w:rPr>
        <w:t>目前项目范围，防止随意扩大项目实施范围；</w:t>
      </w:r>
    </w:p>
    <w:p>
      <w:pPr>
        <w:pStyle w:val="39"/>
        <w:spacing w:before="156" w:after="156"/>
      </w:pPr>
      <w:r>
        <w:rPr>
          <w:rFonts w:hint="eastAsia"/>
        </w:rPr>
        <w:t>加强项目计划管理，防止项目拖期；</w:t>
      </w:r>
    </w:p>
    <w:p>
      <w:pPr>
        <w:pStyle w:val="39"/>
        <w:spacing w:before="156" w:after="156"/>
      </w:pPr>
      <w:r>
        <w:rPr>
          <w:rFonts w:hint="eastAsia"/>
        </w:rPr>
        <w:t>做好项目资金的预先安排，确保项目得以顺利推进。</w:t>
      </w:r>
    </w:p>
    <w:p>
      <w:pPr>
        <w:pStyle w:val="3"/>
        <w:spacing w:before="312" w:after="156"/>
      </w:pPr>
      <w:bookmarkStart w:id="568" w:name="_Toc388701824"/>
      <w:bookmarkStart w:id="569" w:name="_Toc406753124"/>
      <w:r>
        <w:rPr>
          <w:rFonts w:hint="eastAsia"/>
        </w:rPr>
        <w:t>人力风险及应对措施</w:t>
      </w:r>
      <w:bookmarkEnd w:id="568"/>
      <w:bookmarkEnd w:id="569"/>
    </w:p>
    <w:p>
      <w:pPr>
        <w:pStyle w:val="39"/>
        <w:spacing w:before="156" w:after="156"/>
      </w:pPr>
      <w:r>
        <w:rPr>
          <w:rFonts w:hint="eastAsia"/>
        </w:rPr>
        <w:t>1、人力资源风险：</w:t>
      </w:r>
    </w:p>
    <w:p>
      <w:pPr>
        <w:pStyle w:val="39"/>
        <w:spacing w:before="156" w:after="156"/>
      </w:pPr>
      <w:r>
        <w:rPr>
          <w:rFonts w:hint="eastAsia"/>
        </w:rPr>
        <w:t>项目组负责人工作繁忙，精力倾注不够，不能有效的组织、协调项目的相关工作；</w:t>
      </w:r>
    </w:p>
    <w:p>
      <w:pPr>
        <w:pStyle w:val="39"/>
        <w:spacing w:before="156" w:after="156"/>
      </w:pPr>
      <w:r>
        <w:rPr>
          <w:rFonts w:hint="eastAsia"/>
        </w:rPr>
        <w:t>缺乏具备特长的专门</w:t>
      </w:r>
      <w:r>
        <w:t>IT</w:t>
      </w:r>
      <w:r>
        <w:rPr>
          <w:rFonts w:hint="eastAsia"/>
        </w:rPr>
        <w:t>人才；</w:t>
      </w:r>
    </w:p>
    <w:p>
      <w:pPr>
        <w:pStyle w:val="39"/>
        <w:spacing w:before="156" w:after="156"/>
      </w:pPr>
      <w:r>
        <w:rPr>
          <w:rFonts w:hint="eastAsia"/>
        </w:rPr>
        <w:t>项目工程师、管理人员缺乏信息化知识，不能有效的配合、参与项目实施；</w:t>
      </w:r>
    </w:p>
    <w:p>
      <w:pPr>
        <w:pStyle w:val="39"/>
        <w:spacing w:before="156" w:after="156"/>
      </w:pPr>
      <w:r>
        <w:rPr>
          <w:rFonts w:hint="eastAsia"/>
        </w:rPr>
        <w:t>项目实施从业务部门抽调过多人员，影响正常业务；</w:t>
      </w:r>
    </w:p>
    <w:p>
      <w:pPr>
        <w:pStyle w:val="39"/>
        <w:spacing w:before="156" w:after="156"/>
      </w:pPr>
      <w:r>
        <w:rPr>
          <w:rFonts w:hint="eastAsia"/>
        </w:rPr>
        <w:t>项目成员缺少激励，动力不足。</w:t>
      </w:r>
    </w:p>
    <w:p>
      <w:pPr>
        <w:pStyle w:val="39"/>
        <w:spacing w:before="156" w:after="156"/>
      </w:pPr>
      <w:r>
        <w:rPr>
          <w:rFonts w:hint="eastAsia"/>
        </w:rPr>
        <w:t>2、防范措施：</w:t>
      </w:r>
    </w:p>
    <w:p>
      <w:pPr>
        <w:pStyle w:val="39"/>
        <w:spacing w:before="156" w:after="156"/>
      </w:pPr>
      <w:r>
        <w:rPr>
          <w:rFonts w:hint="eastAsia"/>
        </w:rPr>
        <w:t>成立项目组，指定项目管理制度。</w:t>
      </w:r>
    </w:p>
    <w:p>
      <w:pPr>
        <w:pStyle w:val="39"/>
        <w:spacing w:before="156" w:after="156"/>
      </w:pPr>
      <w:r>
        <w:rPr>
          <w:rFonts w:hint="eastAsia"/>
        </w:rPr>
        <w:t>强调实施过程中的知识转移，通过项目实施过程培养人才；</w:t>
      </w:r>
    </w:p>
    <w:p>
      <w:pPr>
        <w:pStyle w:val="39"/>
        <w:spacing w:before="156" w:after="156"/>
      </w:pPr>
      <w:r>
        <w:rPr>
          <w:rFonts w:hint="eastAsia"/>
        </w:rPr>
        <w:t>加强内部培训，提高内部员工信息化知识与技能水平；</w:t>
      </w:r>
    </w:p>
    <w:p>
      <w:pPr>
        <w:pStyle w:val="39"/>
        <w:spacing w:before="156" w:after="156"/>
      </w:pPr>
      <w:r>
        <w:rPr>
          <w:rFonts w:hint="eastAsia"/>
        </w:rPr>
        <w:t>从外部引入专业的</w:t>
      </w:r>
      <w:r>
        <w:t>IT</w:t>
      </w:r>
      <w:r>
        <w:rPr>
          <w:rFonts w:hint="eastAsia"/>
        </w:rPr>
        <w:t>技术与管理人才；</w:t>
      </w:r>
    </w:p>
    <w:p>
      <w:pPr>
        <w:pStyle w:val="39"/>
        <w:spacing w:before="156" w:after="156"/>
      </w:pPr>
      <w:r>
        <w:rPr>
          <w:rFonts w:hint="eastAsia"/>
        </w:rPr>
        <w:t>对项目实施过程中相关部门与人员制定奖惩措施，建立有效的激励与约束机制。</w:t>
      </w:r>
    </w:p>
    <w:p>
      <w:pPr>
        <w:pStyle w:val="3"/>
        <w:spacing w:before="312" w:after="156"/>
      </w:pPr>
      <w:bookmarkStart w:id="570" w:name="_Toc388701825"/>
      <w:bookmarkStart w:id="571" w:name="_Toc406753125"/>
      <w:r>
        <w:rPr>
          <w:rFonts w:hint="eastAsia"/>
        </w:rPr>
        <w:t>系统风险及应对措施</w:t>
      </w:r>
      <w:bookmarkEnd w:id="570"/>
      <w:bookmarkEnd w:id="571"/>
    </w:p>
    <w:p>
      <w:pPr>
        <w:pStyle w:val="4"/>
      </w:pPr>
      <w:bookmarkStart w:id="572" w:name="_Toc388701826"/>
      <w:r>
        <w:rPr>
          <w:rFonts w:hint="eastAsia"/>
        </w:rPr>
        <w:t>系统选型风险</w:t>
      </w:r>
      <w:bookmarkEnd w:id="572"/>
    </w:p>
    <w:p>
      <w:pPr>
        <w:pStyle w:val="39"/>
        <w:spacing w:before="156" w:after="156"/>
      </w:pPr>
      <w:r>
        <w:rPr>
          <w:rFonts w:hint="eastAsia"/>
        </w:rPr>
        <w:t>1、选型风险</w:t>
      </w:r>
    </w:p>
    <w:p>
      <w:pPr>
        <w:pStyle w:val="39"/>
        <w:spacing w:before="156" w:after="156"/>
      </w:pPr>
      <w:r>
        <w:rPr>
          <w:rFonts w:hint="eastAsia"/>
        </w:rPr>
        <w:t>片面追求功能全面、先进的软件，造成浪费；</w:t>
      </w:r>
    </w:p>
    <w:p>
      <w:pPr>
        <w:pStyle w:val="39"/>
        <w:spacing w:before="156" w:after="156"/>
      </w:pPr>
      <w:r>
        <w:rPr>
          <w:rFonts w:hint="eastAsia"/>
        </w:rPr>
        <w:t>为节约一时成本，所选软件无法满足需求，软件厂商无法提供持续的技术支持与服务；</w:t>
      </w:r>
    </w:p>
    <w:p>
      <w:pPr>
        <w:pStyle w:val="39"/>
        <w:spacing w:before="156" w:after="156"/>
      </w:pPr>
      <w:r>
        <w:rPr>
          <w:rFonts w:hint="eastAsia"/>
        </w:rPr>
        <w:t>实施厂商的实施能力不足，在实施阶段无法实现初期的承诺。</w:t>
      </w:r>
    </w:p>
    <w:p>
      <w:pPr>
        <w:pStyle w:val="39"/>
        <w:spacing w:before="156" w:after="156"/>
      </w:pPr>
      <w:r>
        <w:rPr>
          <w:rFonts w:hint="eastAsia"/>
        </w:rPr>
        <w:t>2、防范措施：</w:t>
      </w:r>
    </w:p>
    <w:p>
      <w:pPr>
        <w:pStyle w:val="39"/>
        <w:spacing w:before="156" w:after="156"/>
      </w:pPr>
      <w:r>
        <w:rPr>
          <w:rFonts w:hint="eastAsia"/>
        </w:rPr>
        <w:t>做好详细的软件需求分析，明确项目实施具体目标与要求；</w:t>
      </w:r>
    </w:p>
    <w:p>
      <w:pPr>
        <w:pStyle w:val="39"/>
        <w:spacing w:before="156" w:after="156"/>
      </w:pPr>
      <w:r>
        <w:rPr>
          <w:rFonts w:hint="eastAsia"/>
        </w:rPr>
        <w:t>本着实用的原则，同时注意系统的开放性；</w:t>
      </w:r>
    </w:p>
    <w:p>
      <w:pPr>
        <w:pStyle w:val="39"/>
        <w:spacing w:before="156" w:after="156"/>
      </w:pPr>
      <w:r>
        <w:rPr>
          <w:rFonts w:hint="eastAsia"/>
        </w:rPr>
        <w:t>不能只顾一时的成本，要考虑一段时间内的成本；</w:t>
      </w:r>
    </w:p>
    <w:p>
      <w:pPr>
        <w:pStyle w:val="39"/>
        <w:spacing w:before="156" w:after="156"/>
      </w:pPr>
      <w:r>
        <w:rPr>
          <w:rFonts w:hint="eastAsia"/>
        </w:rPr>
        <w:t>对软件厂商及其产品进行全面系统的评估；</w:t>
      </w:r>
    </w:p>
    <w:p>
      <w:pPr>
        <w:pStyle w:val="39"/>
        <w:spacing w:before="156" w:after="156"/>
      </w:pPr>
      <w:r>
        <w:rPr>
          <w:rFonts w:hint="eastAsia"/>
        </w:rPr>
        <w:t>对实施厂商的综合实力进行系统评估；</w:t>
      </w:r>
    </w:p>
    <w:p>
      <w:pPr>
        <w:pStyle w:val="39"/>
        <w:spacing w:before="156" w:after="156"/>
      </w:pPr>
      <w:r>
        <w:rPr>
          <w:rFonts w:hint="eastAsia"/>
        </w:rPr>
        <w:t>引入专家组参与系统选型，提供专业指导。</w:t>
      </w:r>
    </w:p>
    <w:p>
      <w:pPr>
        <w:pStyle w:val="4"/>
      </w:pPr>
      <w:bookmarkStart w:id="573" w:name="_Toc388701827"/>
      <w:r>
        <w:rPr>
          <w:rFonts w:hint="eastAsia"/>
        </w:rPr>
        <w:t>实施进度风险</w:t>
      </w:r>
      <w:bookmarkEnd w:id="573"/>
    </w:p>
    <w:p>
      <w:pPr>
        <w:pStyle w:val="39"/>
        <w:spacing w:before="156" w:after="156"/>
      </w:pPr>
      <w:r>
        <w:rPr>
          <w:rFonts w:hint="eastAsia"/>
        </w:rPr>
        <w:t>1、实施进度风险</w:t>
      </w:r>
    </w:p>
    <w:p>
      <w:pPr>
        <w:pStyle w:val="39"/>
        <w:spacing w:before="156" w:after="156"/>
      </w:pPr>
      <w:r>
        <w:rPr>
          <w:rFonts w:hint="eastAsia"/>
        </w:rPr>
        <w:t>实施进度可能由于各种原因而耽搁，导致实施成本上升；</w:t>
      </w:r>
    </w:p>
    <w:p>
      <w:pPr>
        <w:pStyle w:val="39"/>
        <w:spacing w:before="156" w:after="156"/>
      </w:pPr>
      <w:r>
        <w:rPr>
          <w:rFonts w:hint="eastAsia"/>
        </w:rPr>
        <w:t>项目计划考虑不周，给相关业务部门的正常工作带来负面效应，可能会破坏正常的业务流程并影响业务的连续性。</w:t>
      </w:r>
    </w:p>
    <w:p>
      <w:pPr>
        <w:pStyle w:val="39"/>
        <w:spacing w:before="156" w:after="156"/>
      </w:pPr>
      <w:r>
        <w:rPr>
          <w:rFonts w:hint="eastAsia"/>
        </w:rPr>
        <w:t>2、防范措施：</w:t>
      </w:r>
    </w:p>
    <w:p>
      <w:pPr>
        <w:pStyle w:val="39"/>
        <w:spacing w:before="156" w:after="156"/>
      </w:pPr>
      <w:r>
        <w:rPr>
          <w:rFonts w:hint="eastAsia"/>
        </w:rPr>
        <w:t>严格控制项目计划管理，包括：</w:t>
      </w:r>
    </w:p>
    <w:p>
      <w:pPr>
        <w:pStyle w:val="39"/>
        <w:spacing w:before="156" w:after="156"/>
      </w:pPr>
      <w:r>
        <w:rPr>
          <w:rFonts w:hint="eastAsia"/>
        </w:rPr>
        <w:t>充分结合各种实际情况，制定详细可行的项目实施计划，项目实施计划具有一定的灵活性</w:t>
      </w:r>
    </w:p>
    <w:p>
      <w:pPr>
        <w:pStyle w:val="39"/>
        <w:spacing w:before="156" w:after="156"/>
      </w:pPr>
      <w:r>
        <w:rPr>
          <w:rFonts w:hint="eastAsia"/>
        </w:rPr>
        <w:t>通过项目例会和项目管理文档来加强项目进度的跟踪控制</w:t>
      </w:r>
    </w:p>
    <w:p>
      <w:pPr>
        <w:pStyle w:val="39"/>
        <w:spacing w:before="156" w:after="156"/>
      </w:pPr>
      <w:r>
        <w:rPr>
          <w:rFonts w:hint="eastAsia"/>
        </w:rPr>
        <w:t>加强项目组内部及相关职能部门之间的沟通与协调</w:t>
      </w:r>
    </w:p>
    <w:p>
      <w:pPr>
        <w:pStyle w:val="39"/>
        <w:spacing w:before="156" w:after="156"/>
      </w:pPr>
      <w:r>
        <w:rPr>
          <w:rFonts w:hint="eastAsia"/>
        </w:rPr>
        <w:t>建立有效的会议机制讨论解决进度问题的办法</w:t>
      </w:r>
    </w:p>
    <w:p>
      <w:pPr>
        <w:pStyle w:val="39"/>
        <w:spacing w:before="156" w:after="156"/>
      </w:pPr>
      <w:r>
        <w:rPr>
          <w:rFonts w:hint="eastAsia"/>
        </w:rPr>
        <w:t>通过该项目监理公司或独立顾问进行项目监理，确保项目进度。</w:t>
      </w:r>
    </w:p>
    <w:p>
      <w:pPr>
        <w:pStyle w:val="4"/>
      </w:pPr>
      <w:bookmarkStart w:id="574" w:name="_Toc388701828"/>
      <w:r>
        <w:rPr>
          <w:rFonts w:hint="eastAsia"/>
        </w:rPr>
        <w:t>实施质量风险</w:t>
      </w:r>
      <w:bookmarkEnd w:id="574"/>
    </w:p>
    <w:p>
      <w:pPr>
        <w:pStyle w:val="39"/>
        <w:spacing w:before="156" w:after="156"/>
      </w:pPr>
      <w:r>
        <w:rPr>
          <w:rFonts w:hint="eastAsia"/>
        </w:rPr>
        <w:t>1、实施质量风险</w:t>
      </w:r>
    </w:p>
    <w:p>
      <w:pPr>
        <w:pStyle w:val="39"/>
        <w:spacing w:before="156" w:after="156"/>
      </w:pPr>
      <w:r>
        <w:rPr>
          <w:rFonts w:hint="eastAsia"/>
        </w:rPr>
        <w:t>项目实施质量失控，无法达到预期目标。</w:t>
      </w:r>
    </w:p>
    <w:p>
      <w:pPr>
        <w:pStyle w:val="39"/>
        <w:spacing w:before="156" w:after="156"/>
      </w:pPr>
      <w:r>
        <w:rPr>
          <w:rFonts w:hint="eastAsia"/>
        </w:rPr>
        <w:t>2、防范措施：</w:t>
      </w:r>
    </w:p>
    <w:p>
      <w:pPr>
        <w:pStyle w:val="39"/>
        <w:spacing w:before="156" w:after="156"/>
      </w:pPr>
      <w:r>
        <w:rPr>
          <w:rFonts w:hint="eastAsia"/>
        </w:rPr>
        <w:t>加强项目实施过程的管理，确保每一项工作达到预定的目标；</w:t>
      </w:r>
    </w:p>
    <w:p>
      <w:pPr>
        <w:pStyle w:val="39"/>
        <w:spacing w:before="156" w:after="156"/>
      </w:pPr>
      <w:r>
        <w:rPr>
          <w:rFonts w:hint="eastAsia"/>
        </w:rPr>
        <w:t>加强项目实施过程中的质量控制，明确各阶段的质量检验标准，阶段验收合格之后方可进入下一阶段；</w:t>
      </w:r>
    </w:p>
    <w:p>
      <w:pPr>
        <w:pStyle w:val="39"/>
        <w:spacing w:before="156" w:after="156"/>
      </w:pPr>
      <w:r>
        <w:rPr>
          <w:rFonts w:hint="eastAsia"/>
        </w:rPr>
        <w:t>通过该项目监理公司或独立顾问进行项目监理，对项目实施过程中的各个阶段的质量进行把关。</w:t>
      </w:r>
    </w:p>
    <w:p>
      <w:pPr>
        <w:widowControl/>
        <w:snapToGrid w:val="0"/>
        <w:spacing w:before="240" w:after="240" w:line="360" w:lineRule="auto"/>
        <w:ind w:firstLine="480"/>
        <w:rPr>
          <w:rFonts w:ascii="仿宋" w:hAnsi="仿宋"/>
          <w:color w:val="FF0000"/>
          <w:kern w:val="0"/>
        </w:rPr>
      </w:pPr>
    </w:p>
    <w:p>
      <w:pPr>
        <w:widowControl/>
        <w:spacing w:before="240" w:after="240" w:line="360" w:lineRule="auto"/>
        <w:ind w:firstLine="480"/>
        <w:rPr>
          <w:rFonts w:ascii="仿宋" w:hAnsi="仿宋"/>
          <w:b/>
          <w:bCs/>
          <w:kern w:val="44"/>
        </w:rPr>
      </w:pPr>
      <w:r>
        <w:rPr>
          <w:rFonts w:ascii="仿宋" w:hAnsi="仿宋"/>
        </w:rPr>
        <w:br w:type="page"/>
      </w:r>
    </w:p>
    <w:p>
      <w:pPr>
        <w:pStyle w:val="56"/>
        <w:spacing w:before="312" w:after="468"/>
      </w:pPr>
      <w:bookmarkStart w:id="575" w:name="_Toc407098577"/>
      <w:bookmarkStart w:id="576" w:name="_Toc407110480"/>
      <w:bookmarkStart w:id="577" w:name="_Toc407110752"/>
      <w:bookmarkStart w:id="578" w:name="_Toc407110820"/>
      <w:bookmarkStart w:id="579" w:name="_Toc407119614"/>
      <w:r>
        <w:t>附表（格式后附）</w:t>
      </w:r>
      <w:bookmarkEnd w:id="575"/>
      <w:bookmarkEnd w:id="576"/>
      <w:bookmarkEnd w:id="577"/>
      <w:bookmarkEnd w:id="578"/>
      <w:bookmarkEnd w:id="579"/>
    </w:p>
    <w:p>
      <w:pPr>
        <w:widowControl/>
        <w:snapToGrid w:val="0"/>
        <w:spacing w:before="240" w:after="240" w:line="360" w:lineRule="auto"/>
        <w:ind w:firstLine="480"/>
        <w:rPr>
          <w:rFonts w:ascii="仿宋" w:hAnsi="仿宋"/>
          <w:kern w:val="0"/>
        </w:rPr>
      </w:pPr>
      <w:r>
        <w:rPr>
          <w:rFonts w:ascii="仿宋" w:hAnsi="仿宋"/>
          <w:kern w:val="0"/>
        </w:rPr>
        <w:t>1、项目软硬件配置清单：软硬件配置清单参照本表要求列出，同时附在报告的技术方案中和附表中，便于与投资估算表进行对应。</w:t>
      </w:r>
    </w:p>
    <w:p>
      <w:pPr>
        <w:widowControl/>
        <w:snapToGrid w:val="0"/>
        <w:spacing w:before="240" w:after="240" w:line="360" w:lineRule="auto"/>
        <w:ind w:firstLine="480"/>
        <w:rPr>
          <w:rFonts w:ascii="仿宋" w:hAnsi="仿宋"/>
          <w:kern w:val="0"/>
        </w:rPr>
      </w:pPr>
      <w:r>
        <w:rPr>
          <w:rFonts w:ascii="仿宋" w:hAnsi="仿宋"/>
          <w:kern w:val="0"/>
        </w:rPr>
        <w:t>2、应用系统定制开发工作量核算表：应用系统定制开发工作量核算参照本表要求列出，同时附在报告的技术方案中和附表中，便于与投资估算表进行对应。</w:t>
      </w:r>
    </w:p>
    <w:p>
      <w:pPr>
        <w:widowControl/>
        <w:snapToGrid w:val="0"/>
        <w:spacing w:before="240" w:after="240" w:line="360" w:lineRule="auto"/>
        <w:ind w:firstLine="480"/>
        <w:rPr>
          <w:rFonts w:ascii="仿宋" w:hAnsi="仿宋"/>
          <w:kern w:val="0"/>
        </w:rPr>
      </w:pPr>
      <w:r>
        <w:rPr>
          <w:rFonts w:ascii="仿宋" w:hAnsi="仿宋"/>
          <w:kern w:val="0"/>
        </w:rPr>
        <w:t>3、项目招投标范围和方式表：项目招标范围、方式、组织形式等参照本表要求列出，并同时附在报告的相应章节中和附表中。</w:t>
      </w:r>
    </w:p>
    <w:p>
      <w:pPr>
        <w:widowControl/>
        <w:snapToGrid w:val="0"/>
        <w:spacing w:before="240" w:after="240" w:line="360" w:lineRule="auto"/>
        <w:ind w:firstLine="480"/>
        <w:rPr>
          <w:rFonts w:ascii="仿宋" w:hAnsi="仿宋"/>
          <w:kern w:val="0"/>
        </w:rPr>
      </w:pPr>
      <w:r>
        <w:rPr>
          <w:rFonts w:ascii="仿宋" w:hAnsi="仿宋"/>
          <w:kern w:val="0"/>
        </w:rPr>
        <w:t>4、项目总投资估算表：参照本表详细列出项目总投资和各主要建设内容相对应的投资。</w:t>
      </w:r>
    </w:p>
    <w:p>
      <w:pPr>
        <w:widowControl/>
        <w:snapToGrid w:val="0"/>
        <w:spacing w:before="240" w:after="240" w:line="360" w:lineRule="auto"/>
        <w:ind w:firstLine="480"/>
        <w:rPr>
          <w:rFonts w:ascii="仿宋" w:hAnsi="仿宋"/>
          <w:kern w:val="0"/>
        </w:rPr>
      </w:pPr>
      <w:r>
        <w:rPr>
          <w:rFonts w:ascii="仿宋" w:hAnsi="仿宋"/>
          <w:kern w:val="0"/>
        </w:rPr>
        <w:t>5、项目资金来源和运用表：参照本表列出项目资金来源、比例结构、落实情况和使用计划等信息。</w:t>
      </w:r>
    </w:p>
    <w:p>
      <w:pPr>
        <w:widowControl/>
        <w:snapToGrid w:val="0"/>
        <w:spacing w:before="240" w:after="240" w:line="360" w:lineRule="auto"/>
        <w:ind w:firstLine="480"/>
        <w:rPr>
          <w:rFonts w:ascii="仿宋" w:hAnsi="仿宋"/>
          <w:kern w:val="0"/>
        </w:rPr>
      </w:pPr>
      <w:r>
        <w:rPr>
          <w:rFonts w:ascii="仿宋" w:hAnsi="仿宋"/>
          <w:kern w:val="0"/>
        </w:rPr>
        <w:t>6、项目运行维护费估算表：结合系统运行维护方案，参照本表对系统建成后的每年运行维护经费进行估算</w:t>
      </w:r>
      <w:r>
        <w:rPr>
          <w:rFonts w:hint="eastAsia" w:ascii="仿宋" w:hAnsi="仿宋"/>
          <w:kern w:val="0"/>
        </w:rPr>
        <w:t>。</w:t>
      </w:r>
    </w:p>
    <w:p>
      <w:pPr>
        <w:widowControl/>
        <w:spacing w:before="240" w:after="240" w:line="360" w:lineRule="auto"/>
        <w:ind w:firstLine="480"/>
        <w:rPr>
          <w:rFonts w:ascii="仿宋" w:hAnsi="仿宋"/>
          <w:b/>
          <w:bCs/>
          <w:kern w:val="44"/>
        </w:rPr>
      </w:pPr>
      <w:r>
        <w:rPr>
          <w:rFonts w:ascii="仿宋" w:hAnsi="仿宋"/>
        </w:rPr>
        <w:br w:type="page"/>
      </w:r>
    </w:p>
    <w:p>
      <w:pPr>
        <w:pStyle w:val="56"/>
        <w:spacing w:before="312" w:after="468"/>
      </w:pPr>
      <w:bookmarkStart w:id="580" w:name="_Toc407098578"/>
      <w:bookmarkStart w:id="581" w:name="_Toc407110481"/>
      <w:bookmarkStart w:id="582" w:name="_Toc407110753"/>
      <w:bookmarkStart w:id="583" w:name="_Toc407110821"/>
      <w:bookmarkStart w:id="584" w:name="_Toc407119615"/>
      <w:r>
        <w:t>附件</w:t>
      </w:r>
      <w:bookmarkEnd w:id="580"/>
      <w:bookmarkEnd w:id="581"/>
      <w:bookmarkEnd w:id="582"/>
      <w:bookmarkEnd w:id="583"/>
      <w:bookmarkEnd w:id="584"/>
    </w:p>
    <w:p>
      <w:pPr>
        <w:widowControl/>
        <w:snapToGrid w:val="0"/>
        <w:spacing w:before="240" w:after="240" w:line="360" w:lineRule="auto"/>
        <w:ind w:firstLine="480"/>
        <w:rPr>
          <w:rFonts w:ascii="仿宋" w:hAnsi="仿宋"/>
          <w:kern w:val="0"/>
        </w:rPr>
      </w:pPr>
      <w:r>
        <w:rPr>
          <w:rFonts w:ascii="仿宋" w:hAnsi="仿宋"/>
          <w:kern w:val="0"/>
        </w:rPr>
        <w:t>将可行性研究报告编制依据以及与项目有关的、必要的政策、技术、经济资料列为附件。</w:t>
      </w:r>
    </w:p>
    <w:p>
      <w:pPr>
        <w:widowControl/>
        <w:spacing w:before="240" w:after="240" w:line="360" w:lineRule="auto"/>
        <w:ind w:firstLine="480"/>
        <w:rPr>
          <w:rFonts w:ascii="仿宋" w:hAnsi="仿宋"/>
          <w:b/>
          <w:bCs/>
          <w:kern w:val="44"/>
        </w:rPr>
      </w:pPr>
      <w:r>
        <w:rPr>
          <w:rFonts w:ascii="仿宋" w:hAnsi="仿宋"/>
        </w:rPr>
        <w:br w:type="page"/>
      </w:r>
    </w:p>
    <w:p>
      <w:pPr>
        <w:pStyle w:val="56"/>
        <w:spacing w:before="312" w:after="468"/>
      </w:pPr>
      <w:bookmarkStart w:id="585" w:name="_Toc407098579"/>
      <w:bookmarkStart w:id="586" w:name="_Toc407110482"/>
      <w:bookmarkStart w:id="587" w:name="_Toc407110754"/>
      <w:bookmarkStart w:id="588" w:name="_Toc407110822"/>
      <w:bookmarkStart w:id="589" w:name="_Toc407119616"/>
      <w:r>
        <w:t>附图</w:t>
      </w:r>
      <w:bookmarkEnd w:id="585"/>
      <w:bookmarkEnd w:id="586"/>
      <w:bookmarkEnd w:id="587"/>
      <w:bookmarkEnd w:id="588"/>
      <w:bookmarkEnd w:id="589"/>
    </w:p>
    <w:p>
      <w:pPr>
        <w:tabs>
          <w:tab w:val="left" w:pos="3240"/>
        </w:tabs>
        <w:adjustRightInd w:val="0"/>
        <w:snapToGrid w:val="0"/>
        <w:spacing w:before="240" w:after="240" w:line="360" w:lineRule="auto"/>
        <w:ind w:firstLine="540" w:firstLineChars="225"/>
        <w:rPr>
          <w:ins w:id="2229" w:author="y" w:date="2015-01-19T17:16:00Z"/>
          <w:rFonts w:ascii="仿宋" w:hAnsi="仿宋" w:cs="Arial"/>
        </w:rPr>
      </w:pPr>
      <w:r>
        <w:rPr>
          <w:rFonts w:ascii="仿宋" w:hAnsi="仿宋" w:cs="Arial"/>
        </w:rPr>
        <w:t>1、系统总体框架图</w:t>
      </w:r>
      <w:r>
        <w:rPr>
          <w:rFonts w:hint="eastAsia" w:ascii="仿宋" w:hAnsi="仿宋" w:cs="Arial"/>
        </w:rPr>
        <w:t>：绘制四（五）层两翼的系统总体框架图，并表示出已建情况和未建情况，以及与外部系统的关联。</w:t>
      </w:r>
    </w:p>
    <w:p>
      <w:pPr>
        <w:tabs>
          <w:tab w:val="left" w:pos="3240"/>
        </w:tabs>
        <w:adjustRightInd w:val="0"/>
        <w:snapToGrid w:val="0"/>
        <w:spacing w:before="240" w:after="240" w:line="360" w:lineRule="auto"/>
        <w:ind w:firstLine="540" w:firstLineChars="225"/>
        <w:rPr>
          <w:rFonts w:hint="eastAsia" w:ascii="仿宋" w:hAnsi="仿宋" w:cs="Arial"/>
        </w:rPr>
      </w:pPr>
    </w:p>
    <w:p>
      <w:pPr>
        <w:adjustRightInd w:val="0"/>
        <w:snapToGrid w:val="0"/>
        <w:spacing w:before="240" w:after="240" w:line="360" w:lineRule="auto"/>
        <w:ind w:firstLine="540" w:firstLineChars="225"/>
        <w:rPr>
          <w:ins w:id="2231" w:author="y" w:date="2015-01-19T17:16:00Z"/>
          <w:rFonts w:ascii="仿宋" w:hAnsi="仿宋" w:cs="Arial"/>
        </w:rPr>
        <w:pPrChange w:id="2230" w:author="y" w:date="2015-01-19T17:16:00Z">
          <w:pPr>
            <w:tabs>
              <w:tab w:val="left" w:pos="3240"/>
            </w:tabs>
            <w:adjustRightInd w:val="0"/>
            <w:snapToGrid w:val="0"/>
            <w:spacing w:line="360" w:lineRule="auto"/>
            <w:ind w:firstLine="540" w:firstLineChars="225"/>
          </w:pPr>
        </w:pPrChange>
      </w:pPr>
      <w:ins w:id="2232" w:author="y" w:date="2015-01-19T17:16:00Z">
        <w:r>
          <w:rPr>
            <w:rFonts w:ascii="仿宋" w:hAnsi="仿宋" w:cs="Arial"/>
            <w:rPrChange w:id="2233" w:author="y" w:date="2015-01-19T17:16:00Z">
              <w:rPr>
                <w:rFonts w:ascii="仿宋" w:hAnsi="仿宋" w:cs="Arial"/>
              </w:rPr>
            </w:rPrChange>
          </w:rPr>
          <w:t>2、</w:t>
        </w:r>
      </w:ins>
      <w:del w:id="2234" w:author="y" w:date="2015-01-19T17:16:00Z">
        <w:r>
          <w:rPr>
            <w:rFonts w:ascii="仿宋" w:hAnsi="仿宋" w:cs="Arial"/>
            <w:rPrChange w:id="2235" w:author="y" w:date="2015-01-19T17:16:00Z">
              <w:rPr/>
            </w:rPrChange>
          </w:rPr>
          <w:delText>2、</w:delText>
        </w:r>
      </w:del>
      <w:r>
        <w:rPr>
          <w:rFonts w:ascii="仿宋" w:hAnsi="仿宋" w:cs="Arial"/>
          <w:rPrChange w:id="2236" w:author="y" w:date="2015-01-19T17:16:00Z">
            <w:rPr/>
          </w:rPrChange>
        </w:rPr>
        <w:t>系统网络拓扑图</w:t>
      </w:r>
      <w:r>
        <w:rPr>
          <w:rFonts w:hint="eastAsia" w:ascii="仿宋" w:hAnsi="仿宋" w:cs="Arial"/>
          <w:rPrChange w:id="2237" w:author="y" w:date="2015-01-19T17:16:00Z">
            <w:rPr>
              <w:rFonts w:hint="eastAsia"/>
            </w:rPr>
          </w:rPrChange>
        </w:rPr>
        <w:t>：绘制各个网络的拓朴图。</w:t>
      </w:r>
    </w:p>
    <w:p>
      <w:pPr>
        <w:adjustRightInd w:val="0"/>
        <w:snapToGrid w:val="0"/>
        <w:spacing w:before="240" w:after="240" w:line="360" w:lineRule="auto"/>
        <w:ind w:firstLine="540" w:firstLineChars="225"/>
        <w:rPr>
          <w:ins w:id="2239" w:author="y" w:date="2015-01-19T17:16:00Z"/>
          <w:rFonts w:ascii="仿宋" w:hAnsi="仿宋" w:cs="Arial"/>
        </w:rPr>
        <w:pPrChange w:id="2238" w:author="y" w:date="2015-01-19T17:16:00Z">
          <w:pPr>
            <w:tabs>
              <w:tab w:val="left" w:pos="3240"/>
            </w:tabs>
            <w:adjustRightInd w:val="0"/>
            <w:snapToGrid w:val="0"/>
            <w:spacing w:line="360" w:lineRule="auto"/>
            <w:ind w:firstLine="540" w:firstLineChars="225"/>
          </w:pPr>
        </w:pPrChange>
      </w:pPr>
    </w:p>
    <w:p>
      <w:pPr>
        <w:adjustRightInd w:val="0"/>
        <w:snapToGrid w:val="0"/>
        <w:spacing w:before="240" w:after="240" w:line="360" w:lineRule="auto"/>
        <w:ind w:firstLine="540" w:firstLineChars="225"/>
        <w:rPr>
          <w:rFonts w:hint="eastAsia" w:ascii="仿宋" w:hAnsi="仿宋" w:cs="Arial"/>
          <w:rPrChange w:id="2241" w:author="y" w:date="2015-01-19T17:16:00Z">
            <w:rPr>
              <w:rFonts w:hint="eastAsia"/>
            </w:rPr>
          </w:rPrChange>
        </w:rPr>
        <w:pPrChange w:id="2240" w:author="y" w:date="2015-01-19T17:16:00Z">
          <w:pPr>
            <w:tabs>
              <w:tab w:val="left" w:pos="3240"/>
            </w:tabs>
            <w:adjustRightInd w:val="0"/>
            <w:snapToGrid w:val="0"/>
            <w:spacing w:line="360" w:lineRule="auto"/>
            <w:ind w:firstLine="540" w:firstLineChars="225"/>
          </w:pPr>
        </w:pPrChange>
      </w:pPr>
    </w:p>
    <w:p>
      <w:pPr>
        <w:tabs>
          <w:tab w:val="left" w:pos="3240"/>
        </w:tabs>
        <w:adjustRightInd w:val="0"/>
        <w:snapToGrid w:val="0"/>
        <w:spacing w:before="240" w:after="240" w:line="360" w:lineRule="auto"/>
        <w:ind w:firstLine="540" w:firstLineChars="225"/>
        <w:rPr>
          <w:rFonts w:ascii="仿宋" w:hAnsi="仿宋" w:cs="Arial"/>
        </w:rPr>
      </w:pPr>
      <w:r>
        <w:rPr>
          <w:rFonts w:ascii="仿宋" w:hAnsi="仿宋" w:cs="Arial"/>
        </w:rPr>
        <w:t>3、系统软硬件物理布置图</w:t>
      </w:r>
      <w:r>
        <w:rPr>
          <w:rFonts w:hint="eastAsia" w:ascii="仿宋" w:hAnsi="仿宋" w:cs="Arial"/>
        </w:rPr>
        <w:t>：结合设备部署，绘制出系统软硬件的物理布置图。</w:t>
      </w:r>
    </w:p>
    <w:p>
      <w:pPr>
        <w:widowControl/>
        <w:snapToGrid w:val="0"/>
        <w:spacing w:before="240" w:after="240" w:line="360" w:lineRule="auto"/>
        <w:ind w:firstLine="480"/>
        <w:rPr>
          <w:rFonts w:ascii="仿宋" w:hAnsi="仿宋"/>
          <w:kern w:val="0"/>
        </w:rPr>
      </w:pPr>
    </w:p>
    <w:p>
      <w:pPr>
        <w:snapToGrid w:val="0"/>
        <w:spacing w:before="240" w:after="240" w:line="360" w:lineRule="auto"/>
        <w:ind w:firstLine="480"/>
        <w:rPr>
          <w:rFonts w:ascii="仿宋" w:hAnsi="仿宋" w:cs="Arial"/>
          <w:kern w:val="0"/>
        </w:rPr>
      </w:pPr>
      <w:r>
        <w:rPr>
          <w:rFonts w:ascii="仿宋" w:hAnsi="仿宋"/>
          <w:kern w:val="0"/>
        </w:rPr>
        <w:br w:type="page"/>
      </w:r>
      <w:r>
        <w:rPr>
          <w:rFonts w:ascii="仿宋" w:hAnsi="仿宋" w:cs="Arial"/>
          <w:kern w:val="0"/>
        </w:rPr>
        <w:t>附表1格式：</w:t>
      </w:r>
    </w:p>
    <w:p>
      <w:pPr>
        <w:pStyle w:val="3"/>
        <w:spacing w:before="312" w:after="156"/>
        <w:rPr>
          <w:kern w:val="0"/>
        </w:rPr>
      </w:pPr>
      <w:bookmarkStart w:id="590" w:name="_Toc407110483"/>
      <w:bookmarkStart w:id="591" w:name="_Toc407110755"/>
      <w:bookmarkStart w:id="592" w:name="_Toc407110823"/>
      <w:bookmarkStart w:id="593" w:name="_Toc407119617"/>
      <w:r>
        <w:rPr>
          <w:kern w:val="0"/>
        </w:rPr>
        <w:t>附表1-1：硬件设备和软件购置清单（按类别划分）</w:t>
      </w:r>
      <w:bookmarkEnd w:id="590"/>
      <w:bookmarkEnd w:id="591"/>
      <w:bookmarkEnd w:id="592"/>
      <w:bookmarkEnd w:id="593"/>
    </w:p>
    <w:p>
      <w:pPr>
        <w:snapToGrid w:val="0"/>
        <w:spacing w:before="240" w:after="240" w:line="360" w:lineRule="auto"/>
        <w:ind w:firstLine="360"/>
        <w:rPr>
          <w:rFonts w:ascii="仿宋" w:hAnsi="仿宋" w:cs="Arial"/>
          <w:sz w:val="18"/>
          <w:szCs w:val="18"/>
        </w:rPr>
      </w:pPr>
      <w:r>
        <w:rPr>
          <w:rFonts w:ascii="仿宋" w:hAnsi="仿宋" w:cs="Arial"/>
          <w:kern w:val="0"/>
          <w:sz w:val="18"/>
          <w:szCs w:val="18"/>
        </w:rPr>
        <w:t>项目名称/子项目名称：</w:t>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hint="eastAsia" w:ascii="仿宋" w:hAnsi="仿宋" w:cs="Arial"/>
          <w:kern w:val="0"/>
          <w:sz w:val="18"/>
          <w:szCs w:val="18"/>
        </w:rPr>
        <w:t xml:space="preserve">             </w:t>
      </w:r>
      <w:r>
        <w:rPr>
          <w:rFonts w:ascii="仿宋" w:hAnsi="仿宋" w:cs="Arial"/>
          <w:b/>
          <w:bCs/>
          <w:kern w:val="0"/>
          <w:sz w:val="18"/>
          <w:szCs w:val="18"/>
        </w:rPr>
        <w:t>单位：万元</w:t>
      </w:r>
    </w:p>
    <w:tbl>
      <w:tblPr>
        <w:tblStyle w:val="36"/>
        <w:tblW w:w="9299"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
      <w:tblGrid>
        <w:gridCol w:w="960"/>
        <w:gridCol w:w="1981"/>
        <w:gridCol w:w="900"/>
        <w:gridCol w:w="900"/>
        <w:gridCol w:w="1080"/>
        <w:gridCol w:w="720"/>
        <w:gridCol w:w="598"/>
        <w:gridCol w:w="10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510" w:hRule="atLeast"/>
          <w:tblHeader/>
        </w:trPr>
        <w:tc>
          <w:tcPr>
            <w:tcW w:w="960" w:type="dxa"/>
            <w:tcBorders>
              <w:top w:val="single" w:color="auto" w:sz="4" w:space="0"/>
              <w:left w:val="single" w:color="auto" w:sz="4" w:space="0"/>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序号</w:t>
            </w:r>
          </w:p>
        </w:tc>
        <w:tc>
          <w:tcPr>
            <w:tcW w:w="1981"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设备及软件名称</w:t>
            </w:r>
          </w:p>
        </w:tc>
        <w:tc>
          <w:tcPr>
            <w:tcW w:w="90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主要性能指标</w:t>
            </w:r>
          </w:p>
        </w:tc>
        <w:tc>
          <w:tcPr>
            <w:tcW w:w="90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参考品牌及型号</w:t>
            </w:r>
          </w:p>
        </w:tc>
        <w:tc>
          <w:tcPr>
            <w:tcW w:w="108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所属系统及部署位置</w:t>
            </w:r>
          </w:p>
        </w:tc>
        <w:tc>
          <w:tcPr>
            <w:tcW w:w="72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单价</w:t>
            </w:r>
          </w:p>
        </w:tc>
        <w:tc>
          <w:tcPr>
            <w:tcW w:w="598"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数量</w:t>
            </w:r>
          </w:p>
        </w:tc>
        <w:tc>
          <w:tcPr>
            <w:tcW w:w="108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总价</w:t>
            </w:r>
          </w:p>
        </w:tc>
        <w:tc>
          <w:tcPr>
            <w:tcW w:w="108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55" w:hRule="atLeast"/>
        </w:trPr>
        <w:tc>
          <w:tcPr>
            <w:tcW w:w="2941" w:type="dxa"/>
            <w:gridSpan w:val="2"/>
            <w:tcBorders>
              <w:top w:val="nil"/>
              <w:left w:val="single" w:color="auto" w:sz="4" w:space="0"/>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总计：</w:t>
            </w:r>
          </w:p>
        </w:tc>
        <w:tc>
          <w:tcPr>
            <w:tcW w:w="900" w:type="dxa"/>
            <w:tcBorders>
              <w:top w:val="nil"/>
              <w:left w:val="nil"/>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20" w:type="dxa"/>
            <w:tcBorders>
              <w:top w:val="nil"/>
              <w:left w:val="nil"/>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598" w:type="dxa"/>
            <w:tcBorders>
              <w:top w:val="nil"/>
              <w:left w:val="nil"/>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一</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硬件设备</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（一）</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网络设备</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（二）</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eastAsia" w:ascii="仿宋" w:hAnsi="仿宋" w:eastAsia="Times New Roman" w:cs="Arial"/>
                <w:b/>
                <w:bCs/>
                <w:kern w:val="0"/>
                <w:sz w:val="18"/>
                <w:szCs w:val="18"/>
              </w:rPr>
              <w:t>服务器和</w:t>
            </w:r>
            <w:r>
              <w:rPr>
                <w:rFonts w:hint="default" w:ascii="仿宋" w:hAnsi="仿宋" w:eastAsia="Times New Roman" w:cs="Arial"/>
                <w:b/>
                <w:bCs/>
                <w:kern w:val="0"/>
                <w:sz w:val="18"/>
                <w:szCs w:val="18"/>
              </w:rPr>
              <w:t>计算机设备</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r>
              <w:rPr>
                <w:rFonts w:hint="eastAsia" w:ascii="仿宋" w:hAnsi="仿宋" w:eastAsia="Times New Roman" w:cs="Arial"/>
                <w:kern w:val="0"/>
                <w:sz w:val="18"/>
                <w:szCs w:val="18"/>
              </w:rPr>
              <w:t>服务器</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eastAsia" w:ascii="仿宋" w:hAnsi="仿宋" w:eastAsia="Times New Roman" w:cs="Arial"/>
                <w:kern w:val="0"/>
                <w:sz w:val="18"/>
                <w:szCs w:val="18"/>
              </w:rPr>
              <w:t>2</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eastAsia" w:ascii="仿宋" w:hAnsi="仿宋" w:eastAsia="Times New Roman" w:cs="Arial"/>
                <w:kern w:val="0"/>
                <w:sz w:val="18"/>
                <w:szCs w:val="18"/>
              </w:rPr>
              <w:t xml:space="preserve">  计算机</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eastAsia" w:ascii="仿宋" w:hAnsi="仿宋" w:eastAsia="Times New Roman" w:cs="Arial"/>
                <w:kern w:val="0"/>
                <w:sz w:val="18"/>
                <w:szCs w:val="18"/>
              </w:rPr>
              <w:t>……</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（三）</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存储设备</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（四）</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安全设备</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（五）</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其他设备</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55"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二</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软件</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（一）</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系统软件</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r>
              <w:rPr>
                <w:rFonts w:hint="eastAsia" w:ascii="仿宋" w:hAnsi="仿宋" w:eastAsia="Times New Roman" w:cs="Arial"/>
                <w:kern w:val="0"/>
                <w:sz w:val="18"/>
                <w:szCs w:val="18"/>
              </w:rPr>
              <w:t>操作系统</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eastAsia" w:ascii="仿宋" w:hAnsi="仿宋" w:eastAsia="Times New Roman" w:cs="Arial"/>
                <w:kern w:val="0"/>
                <w:sz w:val="18"/>
                <w:szCs w:val="18"/>
              </w:rPr>
              <w:t>2</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eastAsia" w:ascii="仿宋" w:hAnsi="仿宋" w:eastAsia="Times New Roman" w:cs="Arial"/>
                <w:kern w:val="0"/>
                <w:sz w:val="18"/>
                <w:szCs w:val="18"/>
              </w:rPr>
              <w:t xml:space="preserve">  中间件</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eastAsia" w:ascii="仿宋" w:hAnsi="仿宋" w:eastAsia="Times New Roman" w:cs="Arial"/>
                <w:kern w:val="0"/>
                <w:sz w:val="18"/>
                <w:szCs w:val="18"/>
              </w:rPr>
              <w:t>3</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b/>
                <w:bCs/>
                <w:kern w:val="0"/>
                <w:sz w:val="18"/>
                <w:szCs w:val="18"/>
              </w:rPr>
            </w:pPr>
            <w:r>
              <w:rPr>
                <w:rFonts w:hint="eastAsia" w:ascii="仿宋" w:hAnsi="仿宋" w:eastAsia="Times New Roman" w:cs="Arial"/>
                <w:kern w:val="0"/>
                <w:sz w:val="18"/>
                <w:szCs w:val="18"/>
              </w:rPr>
              <w:t xml:space="preserve">  工具软件</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b/>
                <w:bCs/>
                <w:kern w:val="0"/>
                <w:sz w:val="18"/>
                <w:szCs w:val="18"/>
              </w:rPr>
            </w:pPr>
            <w:r>
              <w:rPr>
                <w:rFonts w:hint="eastAsia" w:ascii="仿宋" w:hAnsi="仿宋" w:eastAsia="Times New Roman" w:cs="Arial"/>
                <w:kern w:val="0"/>
                <w:sz w:val="18"/>
                <w:szCs w:val="18"/>
              </w:rPr>
              <w:t>4</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b/>
                <w:bCs/>
                <w:kern w:val="0"/>
                <w:sz w:val="18"/>
                <w:szCs w:val="18"/>
              </w:rPr>
            </w:pPr>
            <w:r>
              <w:rPr>
                <w:rFonts w:hint="eastAsia" w:ascii="仿宋" w:hAnsi="仿宋" w:eastAsia="Times New Roman" w:cs="Arial"/>
                <w:kern w:val="0"/>
                <w:sz w:val="18"/>
                <w:szCs w:val="18"/>
              </w:rPr>
              <w:t xml:space="preserve">  数据库软件</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kern w:val="0"/>
                <w:sz w:val="18"/>
                <w:szCs w:val="18"/>
              </w:rPr>
            </w:pPr>
            <w:r>
              <w:rPr>
                <w:rFonts w:hint="default" w:ascii="仿宋" w:hAnsi="仿宋" w:eastAsia="Times New Roman" w:cs="Arial"/>
                <w:b/>
                <w:bCs/>
                <w:kern w:val="0"/>
                <w:sz w:val="18"/>
                <w:szCs w:val="18"/>
              </w:rPr>
              <w:t>小  计</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kern w:val="0"/>
                <w:sz w:val="18"/>
                <w:szCs w:val="18"/>
              </w:rPr>
            </w:pPr>
            <w:r>
              <w:rPr>
                <w:rFonts w:hint="default" w:ascii="仿宋" w:hAnsi="仿宋" w:eastAsia="Times New Roman" w:cs="Arial"/>
                <w:b/>
                <w:bCs/>
                <w:kern w:val="0"/>
                <w:sz w:val="18"/>
                <w:szCs w:val="18"/>
              </w:rPr>
              <w:t>（二）</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应用软件</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b/>
                <w:bCs/>
                <w:kern w:val="0"/>
                <w:sz w:val="18"/>
                <w:szCs w:val="18"/>
              </w:rPr>
            </w:pPr>
            <w:r>
              <w:rPr>
                <w:rFonts w:hint="default" w:ascii="仿宋" w:hAnsi="仿宋" w:eastAsia="Times New Roman" w:cs="Arial"/>
                <w:kern w:val="0"/>
                <w:sz w:val="18"/>
                <w:szCs w:val="18"/>
              </w:rPr>
              <w:t>1</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b/>
                <w:bCs/>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b/>
                <w:bCs/>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kern w:val="0"/>
                <w:sz w:val="18"/>
                <w:szCs w:val="18"/>
              </w:rPr>
            </w:pPr>
            <w:r>
              <w:rPr>
                <w:rFonts w:hint="default" w:ascii="仿宋" w:hAnsi="仿宋" w:eastAsia="Times New Roman" w:cs="Arial"/>
                <w:b/>
                <w:bCs/>
                <w:kern w:val="0"/>
                <w:sz w:val="18"/>
                <w:szCs w:val="18"/>
              </w:rPr>
              <w:t>小  计</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kern w:val="0"/>
                <w:sz w:val="18"/>
                <w:szCs w:val="18"/>
              </w:rPr>
            </w:pPr>
            <w:r>
              <w:rPr>
                <w:rFonts w:hint="default" w:ascii="仿宋" w:hAnsi="仿宋" w:eastAsia="Times New Roman" w:cs="Arial"/>
                <w:b/>
                <w:bCs/>
                <w:kern w:val="0"/>
                <w:sz w:val="18"/>
                <w:szCs w:val="18"/>
              </w:rPr>
              <w:t>　</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eastAsia" w:ascii="仿宋" w:hAnsi="仿宋" w:eastAsia="Times New Roman" w:cs="Arial"/>
                <w:kern w:val="0"/>
                <w:sz w:val="18"/>
                <w:szCs w:val="18"/>
              </w:rPr>
              <w:t>（三）</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eastAsia" w:ascii="仿宋" w:hAnsi="仿宋" w:eastAsia="Times New Roman" w:cs="Arial"/>
                <w:b/>
                <w:bCs/>
                <w:kern w:val="0"/>
                <w:sz w:val="18"/>
                <w:szCs w:val="18"/>
              </w:rPr>
              <w:t>安全软件</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eastAsia" w:ascii="仿宋" w:hAnsi="仿宋" w:eastAsia="Times New Roman" w:cs="Arial"/>
                <w:kern w:val="0"/>
                <w:sz w:val="18"/>
                <w:szCs w:val="18"/>
              </w:rPr>
              <w:t>三</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eastAsia" w:ascii="仿宋" w:hAnsi="仿宋" w:eastAsia="Times New Roman" w:cs="Arial"/>
                <w:b/>
                <w:bCs/>
                <w:kern w:val="0"/>
                <w:sz w:val="18"/>
                <w:szCs w:val="18"/>
              </w:rPr>
              <w:t>标准规范</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60"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p>
        </w:tc>
        <w:tc>
          <w:tcPr>
            <w:tcW w:w="1981"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90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598"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bl>
    <w:p>
      <w:pPr>
        <w:snapToGrid w:val="0"/>
        <w:spacing w:before="240" w:after="240" w:line="360" w:lineRule="auto"/>
        <w:ind w:firstLine="360"/>
        <w:rPr>
          <w:rFonts w:ascii="宋体" w:hAnsi="宋体" w:eastAsia="宋体" w:cs="Arial"/>
          <w:sz w:val="18"/>
          <w:szCs w:val="18"/>
        </w:rPr>
      </w:pPr>
      <w:r>
        <w:rPr>
          <w:rFonts w:ascii="宋体" w:hAnsi="宋体" w:eastAsia="宋体" w:cs="Arial"/>
          <w:kern w:val="0"/>
          <w:sz w:val="18"/>
          <w:szCs w:val="18"/>
        </w:rPr>
        <w:t>注：也可按照类别分别列表。</w:t>
      </w:r>
    </w:p>
    <w:p>
      <w:pPr>
        <w:snapToGrid w:val="0"/>
        <w:spacing w:before="240" w:after="240" w:line="360" w:lineRule="auto"/>
        <w:ind w:firstLine="480"/>
        <w:rPr>
          <w:rFonts w:ascii="仿宋" w:hAnsi="仿宋" w:cs="Arial"/>
        </w:rPr>
      </w:pPr>
      <w:r>
        <w:rPr>
          <w:rFonts w:ascii="仿宋" w:hAnsi="仿宋" w:cs="Arial"/>
        </w:rPr>
        <w:br w:type="page"/>
      </w:r>
      <w:r>
        <w:rPr>
          <w:rFonts w:ascii="仿宋" w:hAnsi="仿宋" w:cs="Arial"/>
          <w:kern w:val="0"/>
        </w:rPr>
        <w:t>附表1格式：</w:t>
      </w:r>
    </w:p>
    <w:p>
      <w:pPr>
        <w:pStyle w:val="3"/>
        <w:spacing w:before="312" w:after="156"/>
        <w:rPr>
          <w:kern w:val="0"/>
        </w:rPr>
      </w:pPr>
      <w:bookmarkStart w:id="594" w:name="_Toc407110484"/>
      <w:bookmarkStart w:id="595" w:name="_Toc407110756"/>
      <w:bookmarkStart w:id="596" w:name="_Toc407110824"/>
      <w:bookmarkStart w:id="597" w:name="_Toc407119618"/>
      <w:r>
        <w:rPr>
          <w:kern w:val="0"/>
        </w:rPr>
        <w:t>附表1</w:t>
      </w:r>
      <w:r>
        <w:rPr>
          <w:rFonts w:hint="eastAsia"/>
          <w:kern w:val="0"/>
        </w:rPr>
        <w:t>-</w:t>
      </w:r>
      <w:r>
        <w:rPr>
          <w:kern w:val="0"/>
        </w:rPr>
        <w:t>2：硬件设备和软件购置清单（按系统划分）</w:t>
      </w:r>
      <w:bookmarkEnd w:id="594"/>
      <w:bookmarkEnd w:id="595"/>
      <w:bookmarkEnd w:id="596"/>
      <w:bookmarkEnd w:id="597"/>
    </w:p>
    <w:p>
      <w:pPr>
        <w:snapToGrid w:val="0"/>
        <w:spacing w:before="240" w:after="240" w:line="360" w:lineRule="auto"/>
        <w:ind w:firstLine="360"/>
        <w:rPr>
          <w:rFonts w:ascii="仿宋" w:hAnsi="仿宋" w:cs="Arial"/>
          <w:sz w:val="18"/>
          <w:szCs w:val="18"/>
        </w:rPr>
      </w:pPr>
      <w:r>
        <w:rPr>
          <w:rFonts w:ascii="仿宋" w:hAnsi="仿宋" w:cs="Arial"/>
          <w:kern w:val="0"/>
          <w:sz w:val="18"/>
          <w:szCs w:val="18"/>
        </w:rPr>
        <w:t>项目名称/子项目名称：</w:t>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ascii="仿宋" w:hAnsi="仿宋" w:cs="Arial"/>
          <w:kern w:val="0"/>
          <w:sz w:val="18"/>
          <w:szCs w:val="18"/>
        </w:rPr>
        <w:tab/>
      </w:r>
      <w:r>
        <w:rPr>
          <w:rFonts w:hint="eastAsia" w:ascii="仿宋" w:hAnsi="仿宋" w:cs="Arial"/>
          <w:kern w:val="0"/>
          <w:sz w:val="18"/>
          <w:szCs w:val="18"/>
        </w:rPr>
        <w:t xml:space="preserve">            </w:t>
      </w:r>
      <w:r>
        <w:rPr>
          <w:rFonts w:ascii="仿宋" w:hAnsi="仿宋" w:cs="Arial"/>
          <w:b/>
          <w:bCs/>
          <w:kern w:val="0"/>
          <w:sz w:val="18"/>
          <w:szCs w:val="18"/>
        </w:rPr>
        <w:t>单位：万元</w:t>
      </w:r>
    </w:p>
    <w:tbl>
      <w:tblPr>
        <w:tblStyle w:val="36"/>
        <w:tblW w:w="9200"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
      <w:tblGrid>
        <w:gridCol w:w="956"/>
        <w:gridCol w:w="1960"/>
        <w:gridCol w:w="1284"/>
        <w:gridCol w:w="1260"/>
        <w:gridCol w:w="780"/>
        <w:gridCol w:w="760"/>
        <w:gridCol w:w="112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55" w:hRule="atLeast"/>
          <w:tblHeader/>
        </w:trPr>
        <w:tc>
          <w:tcPr>
            <w:tcW w:w="956" w:type="dxa"/>
            <w:tcBorders>
              <w:top w:val="single" w:color="auto" w:sz="4" w:space="0"/>
              <w:left w:val="single" w:color="auto" w:sz="4" w:space="0"/>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序号</w:t>
            </w:r>
          </w:p>
        </w:tc>
        <w:tc>
          <w:tcPr>
            <w:tcW w:w="196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设备及软件名称</w:t>
            </w:r>
          </w:p>
        </w:tc>
        <w:tc>
          <w:tcPr>
            <w:tcW w:w="1284"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主要性能</w:t>
            </w:r>
          </w:p>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指标</w:t>
            </w:r>
          </w:p>
        </w:tc>
        <w:tc>
          <w:tcPr>
            <w:tcW w:w="126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参考品牌及型号</w:t>
            </w:r>
          </w:p>
        </w:tc>
        <w:tc>
          <w:tcPr>
            <w:tcW w:w="78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单价</w:t>
            </w:r>
          </w:p>
        </w:tc>
        <w:tc>
          <w:tcPr>
            <w:tcW w:w="76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数量</w:t>
            </w:r>
          </w:p>
        </w:tc>
        <w:tc>
          <w:tcPr>
            <w:tcW w:w="112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总价</w:t>
            </w:r>
          </w:p>
        </w:tc>
        <w:tc>
          <w:tcPr>
            <w:tcW w:w="1080" w:type="dxa"/>
            <w:tcBorders>
              <w:top w:val="single" w:color="auto" w:sz="4" w:space="0"/>
              <w:left w:val="nil"/>
              <w:bottom w:val="single" w:color="auto" w:sz="8"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55" w:hRule="atLeast"/>
        </w:trPr>
        <w:tc>
          <w:tcPr>
            <w:tcW w:w="956" w:type="dxa"/>
            <w:tcBorders>
              <w:top w:val="nil"/>
              <w:left w:val="single" w:color="auto" w:sz="4" w:space="0"/>
              <w:bottom w:val="double" w:color="auto" w:sz="6"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总   计</w:t>
            </w:r>
          </w:p>
        </w:tc>
        <w:tc>
          <w:tcPr>
            <w:tcW w:w="1284" w:type="dxa"/>
            <w:tcBorders>
              <w:top w:val="nil"/>
              <w:left w:val="nil"/>
              <w:bottom w:val="double" w:color="auto" w:sz="6"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double" w:color="auto" w:sz="6"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double" w:color="auto" w:sz="6"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double" w:color="auto" w:sz="6"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double" w:color="auto" w:sz="6"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double" w:color="auto" w:sz="6"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一</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网络系统</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（一）</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网络设备</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（二）</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网络系统软件</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二</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数据处理和存储系统</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（一）</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服务器设备</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（二）</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数据处理软件</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（三）</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存储设备</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（四）</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存储软件</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三</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应用支撑系统</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四</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应用系统</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五</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信息资源建设</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六</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数据库</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（一）</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数据库服务器</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（二）</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数据库软件</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七</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终端系统</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（一）</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终端设备</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（二）</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终端软件</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八</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安全系统</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（一）</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安全设备</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（二）</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安全软件</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九</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eastAsia" w:ascii="仿宋" w:hAnsi="仿宋" w:eastAsia="Times New Roman" w:cs="Arial"/>
                <w:b/>
                <w:bCs/>
                <w:kern w:val="0"/>
                <w:sz w:val="18"/>
                <w:szCs w:val="18"/>
              </w:rPr>
              <w:t>备份</w:t>
            </w:r>
            <w:r>
              <w:rPr>
                <w:rFonts w:hint="default" w:ascii="仿宋" w:hAnsi="仿宋" w:eastAsia="Times New Roman" w:cs="Arial"/>
                <w:b/>
                <w:bCs/>
                <w:kern w:val="0"/>
                <w:sz w:val="18"/>
                <w:szCs w:val="18"/>
              </w:rPr>
              <w:t>系统</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（二）</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备份设备</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（二）</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备份软件</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r>
              <w:rPr>
                <w:rFonts w:hint="default" w:ascii="仿宋" w:hAnsi="仿宋" w:eastAsia="Times New Roman" w:cs="Arial"/>
                <w:kern w:val="0"/>
                <w:sz w:val="18"/>
                <w:szCs w:val="18"/>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eastAsia" w:ascii="仿宋" w:hAnsi="仿宋" w:eastAsia="Times New Roman" w:cs="Arial"/>
                <w:kern w:val="0"/>
                <w:sz w:val="18"/>
                <w:szCs w:val="18"/>
              </w:rPr>
              <w:t>十</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rPr>
                <w:rFonts w:hint="default" w:ascii="仿宋" w:hAnsi="仿宋" w:eastAsia="Times New Roman" w:cs="Arial"/>
                <w:b/>
                <w:bCs/>
                <w:kern w:val="0"/>
                <w:sz w:val="18"/>
                <w:szCs w:val="18"/>
              </w:rPr>
            </w:pPr>
            <w:r>
              <w:rPr>
                <w:rFonts w:hint="eastAsia" w:ascii="仿宋" w:hAnsi="仿宋" w:eastAsia="Times New Roman" w:cs="Arial"/>
                <w:b/>
                <w:bCs/>
                <w:kern w:val="0"/>
                <w:sz w:val="18"/>
                <w:szCs w:val="18"/>
              </w:rPr>
              <w:t>标准规范</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1</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r>
              <w:rPr>
                <w:rFonts w:hint="default" w:ascii="仿宋" w:hAnsi="仿宋" w:eastAsia="Times New Roman" w:cs="Arial"/>
                <w:kern w:val="0"/>
                <w:sz w:val="18"/>
                <w:szCs w:val="18"/>
              </w:rPr>
              <w:t>……</w:t>
            </w: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r>
              <w:rPr>
                <w:rFonts w:hint="default" w:ascii="仿宋" w:hAnsi="仿宋" w:eastAsia="Times New Roman" w:cs="Arial"/>
                <w:b/>
                <w:bCs/>
                <w:kern w:val="0"/>
                <w:sz w:val="18"/>
                <w:szCs w:val="18"/>
              </w:rPr>
              <w:t>小  计</w:t>
            </w: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360"/>
              <w:jc w:val="center"/>
              <w:rPr>
                <w:rFonts w:hint="default" w:ascii="仿宋" w:hAnsi="仿宋" w:eastAsia="Times New Roman" w:cs="Arial"/>
                <w:kern w:val="0"/>
                <w:sz w:val="18"/>
                <w:szCs w:val="18"/>
              </w:rPr>
            </w:pPr>
          </w:p>
        </w:tc>
        <w:tc>
          <w:tcPr>
            <w:tcW w:w="1960" w:type="dxa"/>
            <w:tcBorders>
              <w:top w:val="nil"/>
              <w:left w:val="nil"/>
              <w:bottom w:val="single" w:color="auto" w:sz="4" w:space="0"/>
              <w:right w:val="single" w:color="auto" w:sz="4" w:space="0"/>
            </w:tcBorders>
            <w:vAlign w:val="center"/>
          </w:tcPr>
          <w:p>
            <w:pPr>
              <w:widowControl/>
              <w:spacing w:before="240" w:after="240" w:line="360" w:lineRule="auto"/>
              <w:ind w:left="0" w:right="0" w:firstLine="361"/>
              <w:jc w:val="center"/>
              <w:rPr>
                <w:rFonts w:hint="default" w:ascii="仿宋" w:hAnsi="仿宋" w:eastAsia="Times New Roman" w:cs="Arial"/>
                <w:b/>
                <w:bCs/>
                <w:kern w:val="0"/>
                <w:sz w:val="18"/>
                <w:szCs w:val="18"/>
              </w:rPr>
            </w:pPr>
          </w:p>
        </w:tc>
        <w:tc>
          <w:tcPr>
            <w:tcW w:w="1284"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2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76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12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360"/>
              <w:rPr>
                <w:rFonts w:hint="default" w:ascii="仿宋" w:hAnsi="仿宋" w:eastAsia="Times New Roman" w:cs="Arial"/>
                <w:kern w:val="0"/>
                <w:sz w:val="18"/>
                <w:szCs w:val="18"/>
              </w:rPr>
            </w:pPr>
          </w:p>
        </w:tc>
      </w:tr>
    </w:tbl>
    <w:p>
      <w:pPr>
        <w:snapToGrid w:val="0"/>
        <w:spacing w:before="240" w:after="240" w:line="360" w:lineRule="auto"/>
        <w:ind w:firstLine="360"/>
        <w:rPr>
          <w:rFonts w:ascii="仿宋" w:hAnsi="仿宋" w:cs="Arial"/>
          <w:sz w:val="18"/>
          <w:szCs w:val="18"/>
        </w:rPr>
      </w:pPr>
    </w:p>
    <w:p>
      <w:pPr>
        <w:snapToGrid w:val="0"/>
        <w:spacing w:before="240" w:after="240" w:line="360" w:lineRule="auto"/>
        <w:ind w:firstLine="480"/>
        <w:rPr>
          <w:rFonts w:ascii="仿宋" w:hAnsi="仿宋" w:cs="Arial"/>
        </w:rPr>
      </w:pPr>
      <w:r>
        <w:rPr>
          <w:rFonts w:ascii="仿宋" w:hAnsi="仿宋" w:cs="Arial"/>
        </w:rPr>
        <w:br w:type="page"/>
      </w:r>
      <w:r>
        <w:rPr>
          <w:rFonts w:ascii="仿宋" w:hAnsi="仿宋" w:cs="Arial"/>
          <w:kern w:val="0"/>
        </w:rPr>
        <w:t>附表2格式：</w:t>
      </w:r>
    </w:p>
    <w:p>
      <w:pPr>
        <w:pStyle w:val="3"/>
        <w:spacing w:before="312" w:after="156"/>
        <w:rPr>
          <w:kern w:val="0"/>
        </w:rPr>
      </w:pPr>
      <w:bookmarkStart w:id="598" w:name="_Toc407110485"/>
      <w:bookmarkStart w:id="599" w:name="_Toc407110757"/>
      <w:bookmarkStart w:id="600" w:name="_Toc407110825"/>
      <w:bookmarkStart w:id="601" w:name="_Toc407119619"/>
      <w:r>
        <w:rPr>
          <w:kern w:val="0"/>
        </w:rPr>
        <w:t>附表2：应用系统定制开发工作量核算表</w:t>
      </w:r>
      <w:bookmarkEnd w:id="598"/>
      <w:bookmarkEnd w:id="599"/>
      <w:bookmarkEnd w:id="600"/>
      <w:bookmarkEnd w:id="601"/>
    </w:p>
    <w:tbl>
      <w:tblPr>
        <w:tblStyle w:val="36"/>
        <w:tblW w:w="9660"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
      <w:tblGrid>
        <w:gridCol w:w="1256"/>
        <w:gridCol w:w="1504"/>
        <w:gridCol w:w="1620"/>
        <w:gridCol w:w="1080"/>
        <w:gridCol w:w="1080"/>
        <w:gridCol w:w="1080"/>
        <w:gridCol w:w="1020"/>
        <w:gridCol w:w="1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vMerge w:val="restart"/>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序号</w:t>
            </w:r>
          </w:p>
        </w:tc>
        <w:tc>
          <w:tcPr>
            <w:tcW w:w="1504" w:type="dxa"/>
            <w:vMerge w:val="restart"/>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应用系统名称</w:t>
            </w:r>
          </w:p>
        </w:tc>
        <w:tc>
          <w:tcPr>
            <w:tcW w:w="4860" w:type="dxa"/>
            <w:gridSpan w:val="4"/>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工作量核算（人月数）</w:t>
            </w:r>
          </w:p>
        </w:tc>
        <w:tc>
          <w:tcPr>
            <w:tcW w:w="102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单价</w:t>
            </w:r>
          </w:p>
        </w:tc>
        <w:tc>
          <w:tcPr>
            <w:tcW w:w="102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总价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504" w:type="dxa"/>
            <w:vMerge w:val="continue"/>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需求分析和建模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程序开发</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软件测试</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应用推广</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（万元）</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（万元）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一</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应用系统一</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（一）</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子系统1</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功能模块1</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功能模块2</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二</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应用系统二</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（一）</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子系统1</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功能模块1</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功能模块2</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三</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应用系统三</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（一）</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子系统1</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功能模块1</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功能模块2</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w:t>
            </w:r>
          </w:p>
        </w:tc>
        <w:tc>
          <w:tcPr>
            <w:tcW w:w="1504"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56" w:type="dxa"/>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504"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总计</w:t>
            </w:r>
          </w:p>
        </w:tc>
        <w:tc>
          <w:tcPr>
            <w:tcW w:w="162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2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bl>
    <w:p>
      <w:pPr>
        <w:snapToGrid w:val="0"/>
        <w:spacing w:before="240" w:after="240" w:line="360" w:lineRule="auto"/>
        <w:ind w:firstLine="480"/>
        <w:rPr>
          <w:rFonts w:ascii="仿宋" w:hAnsi="仿宋" w:cs="Arial"/>
        </w:rPr>
        <w:sectPr>
          <w:headerReference r:id="rId11" w:type="first"/>
          <w:pgSz w:w="11907" w:h="16840"/>
          <w:pgMar w:top="1440" w:right="1287" w:bottom="1440" w:left="1800" w:header="851" w:footer="992" w:gutter="0"/>
          <w:pgNumType w:fmt="numberInDash" w:start="1"/>
          <w:cols w:space="720" w:num="1"/>
          <w:titlePg/>
          <w:docGrid w:type="linesAndChars" w:linePitch="312" w:charSpace="0"/>
        </w:sectPr>
      </w:pPr>
    </w:p>
    <w:p>
      <w:pPr>
        <w:snapToGrid w:val="0"/>
        <w:spacing w:before="240" w:after="240" w:line="360" w:lineRule="auto"/>
        <w:ind w:firstLine="480"/>
        <w:rPr>
          <w:rFonts w:ascii="仿宋" w:hAnsi="仿宋" w:cs="Arial"/>
          <w:kern w:val="0"/>
        </w:rPr>
      </w:pPr>
      <w:r>
        <w:rPr>
          <w:rFonts w:ascii="仿宋" w:hAnsi="仿宋" w:cs="Arial"/>
          <w:kern w:val="0"/>
        </w:rPr>
        <w:t>附表3格式：</w:t>
      </w:r>
    </w:p>
    <w:p>
      <w:pPr>
        <w:pStyle w:val="3"/>
        <w:spacing w:before="312" w:after="156"/>
        <w:rPr>
          <w:kern w:val="0"/>
        </w:rPr>
      </w:pPr>
      <w:bookmarkStart w:id="602" w:name="_Toc407110486"/>
      <w:bookmarkStart w:id="603" w:name="_Toc407110758"/>
      <w:bookmarkStart w:id="604" w:name="_Toc407110826"/>
      <w:bookmarkStart w:id="605" w:name="_Toc407119620"/>
      <w:r>
        <w:rPr>
          <w:kern w:val="0"/>
        </w:rPr>
        <w:t>附表3：招投标范围和方式表</w:t>
      </w:r>
      <w:bookmarkEnd w:id="602"/>
      <w:bookmarkEnd w:id="603"/>
      <w:bookmarkEnd w:id="604"/>
      <w:bookmarkEnd w:id="605"/>
    </w:p>
    <w:tbl>
      <w:tblPr>
        <w:tblStyle w:val="36"/>
        <w:tblW w:w="14284" w:type="dxa"/>
        <w:jc w:val="center"/>
        <w:tblInd w:w="0" w:type="dxa"/>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
      <w:tblGrid>
        <w:gridCol w:w="779"/>
        <w:gridCol w:w="1800"/>
        <w:gridCol w:w="1080"/>
        <w:gridCol w:w="1080"/>
        <w:gridCol w:w="1080"/>
        <w:gridCol w:w="1080"/>
        <w:gridCol w:w="1080"/>
        <w:gridCol w:w="1080"/>
        <w:gridCol w:w="1080"/>
        <w:gridCol w:w="1216"/>
        <w:gridCol w:w="1484"/>
        <w:gridCol w:w="1445"/>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2579" w:type="dxa"/>
            <w:gridSpan w:val="2"/>
            <w:vMerge w:val="restart"/>
            <w:vAlign w:val="center"/>
          </w:tcPr>
          <w:p>
            <w:pPr>
              <w:spacing w:before="240" w:after="240" w:line="360" w:lineRule="auto"/>
              <w:ind w:left="0" w:right="0" w:firstLine="482"/>
              <w:rPr>
                <w:rFonts w:hint="default" w:ascii="仿宋" w:hAnsi="仿宋" w:eastAsia="Times New Roman" w:cs="Arial"/>
                <w:b/>
                <w:bCs/>
                <w:kern w:val="0"/>
                <w:sz w:val="20"/>
                <w:szCs w:val="20"/>
              </w:rPr>
            </w:pPr>
          </w:p>
        </w:tc>
        <w:tc>
          <w:tcPr>
            <w:tcW w:w="2160" w:type="dxa"/>
            <w:gridSpan w:val="2"/>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招标范围</w:t>
            </w:r>
          </w:p>
        </w:tc>
        <w:tc>
          <w:tcPr>
            <w:tcW w:w="2160" w:type="dxa"/>
            <w:gridSpan w:val="2"/>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招标组织形式</w:t>
            </w:r>
          </w:p>
        </w:tc>
        <w:tc>
          <w:tcPr>
            <w:tcW w:w="2160" w:type="dxa"/>
            <w:gridSpan w:val="2"/>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招标方式</w:t>
            </w:r>
          </w:p>
        </w:tc>
        <w:tc>
          <w:tcPr>
            <w:tcW w:w="5225" w:type="dxa"/>
            <w:gridSpan w:val="4"/>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其他采购方式</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2579" w:type="dxa"/>
            <w:gridSpan w:val="2"/>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08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全部招标</w:t>
            </w:r>
          </w:p>
        </w:tc>
        <w:tc>
          <w:tcPr>
            <w:tcW w:w="1080" w:type="dxa"/>
            <w:vAlign w:val="top"/>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部分招标</w:t>
            </w:r>
          </w:p>
        </w:tc>
        <w:tc>
          <w:tcPr>
            <w:tcW w:w="108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自行招标</w:t>
            </w:r>
          </w:p>
        </w:tc>
        <w:tc>
          <w:tcPr>
            <w:tcW w:w="108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委托招标</w:t>
            </w:r>
          </w:p>
        </w:tc>
        <w:tc>
          <w:tcPr>
            <w:tcW w:w="108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bCs/>
                <w:kern w:val="0"/>
                <w:sz w:val="20"/>
                <w:szCs w:val="20"/>
              </w:rPr>
              <w:t>公开招标</w:t>
            </w:r>
          </w:p>
        </w:tc>
        <w:tc>
          <w:tcPr>
            <w:tcW w:w="108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bCs/>
                <w:kern w:val="0"/>
                <w:sz w:val="20"/>
                <w:szCs w:val="20"/>
              </w:rPr>
              <w:t>邀请招标</w:t>
            </w:r>
          </w:p>
        </w:tc>
        <w:tc>
          <w:tcPr>
            <w:tcW w:w="108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bCs/>
                <w:kern w:val="0"/>
                <w:sz w:val="20"/>
                <w:szCs w:val="20"/>
              </w:rPr>
              <w:t>询价采购</w:t>
            </w:r>
          </w:p>
        </w:tc>
        <w:tc>
          <w:tcPr>
            <w:tcW w:w="121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bCs/>
                <w:kern w:val="0"/>
                <w:sz w:val="20"/>
                <w:szCs w:val="20"/>
              </w:rPr>
              <w:t>竞争性谈判</w:t>
            </w:r>
          </w:p>
        </w:tc>
        <w:tc>
          <w:tcPr>
            <w:tcW w:w="1484"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bCs/>
                <w:kern w:val="0"/>
                <w:sz w:val="20"/>
                <w:szCs w:val="20"/>
              </w:rPr>
              <w:t>单一来源采购</w:t>
            </w:r>
          </w:p>
        </w:tc>
        <w:tc>
          <w:tcPr>
            <w:tcW w:w="1445"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bCs/>
                <w:kern w:val="0"/>
                <w:sz w:val="20"/>
                <w:szCs w:val="20"/>
              </w:rPr>
              <w:t>其它</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restart"/>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服务</w:t>
            </w: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咨询</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设计</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集成</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监理</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restart"/>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单项工程</w:t>
            </w: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机房建设</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网络系统</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安全系统</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应用系统</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restart"/>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设备</w:t>
            </w: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网络设备</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服务器和计算机</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存储设备</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安全设备</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restart"/>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软件</w:t>
            </w: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系统软件</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应用软件</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安全软件</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28" w:type="dxa"/>
            <w:bottom w:w="0" w:type="dxa"/>
            <w:right w:w="28" w:type="dxa"/>
          </w:tblCellMar>
        </w:tblPrEx>
        <w:trPr>
          <w:trHeight w:val="285" w:hRule="atLeast"/>
          <w:jc w:val="center"/>
        </w:trPr>
        <w:tc>
          <w:tcPr>
            <w:tcW w:w="779" w:type="dxa"/>
            <w:vMerge w:val="continue"/>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Align w:val="center"/>
          </w:tcPr>
          <w:p>
            <w:pPr>
              <w:widowControl/>
              <w:spacing w:before="240" w:after="240" w:line="360" w:lineRule="auto"/>
              <w:ind w:left="0" w:right="0" w:firstLine="480"/>
              <w:jc w:val="center"/>
              <w:rPr>
                <w:rFonts w:hint="default" w:ascii="仿宋" w:hAnsi="仿宋" w:eastAsia="Times New Roman" w:cs="Arial"/>
                <w:bCs/>
                <w:kern w:val="0"/>
                <w:sz w:val="20"/>
                <w:szCs w:val="20"/>
              </w:rPr>
            </w:pPr>
            <w:r>
              <w:rPr>
                <w:rFonts w:hint="default" w:ascii="仿宋" w:hAnsi="仿宋" w:eastAsia="Times New Roman" w:cs="Arial"/>
                <w:bCs/>
                <w:kern w:val="0"/>
                <w:sz w:val="20"/>
                <w:szCs w:val="20"/>
              </w:rPr>
              <w:t>……</w:t>
            </w:r>
          </w:p>
        </w:tc>
        <w:tc>
          <w:tcPr>
            <w:tcW w:w="1080"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16"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484"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1445"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bl>
    <w:p>
      <w:pPr>
        <w:snapToGrid w:val="0"/>
        <w:spacing w:before="240" w:after="240" w:line="360" w:lineRule="auto"/>
        <w:ind w:firstLine="480"/>
        <w:rPr>
          <w:rFonts w:ascii="仿宋" w:hAnsi="仿宋" w:cs="Arial"/>
        </w:rPr>
        <w:sectPr>
          <w:pgSz w:w="16840" w:h="11907" w:orient="landscape"/>
          <w:pgMar w:top="1418" w:right="1418" w:bottom="1418" w:left="1418" w:header="851" w:footer="992" w:gutter="0"/>
          <w:cols w:space="720" w:num="1"/>
          <w:docGrid w:type="linesAndChars" w:linePitch="312" w:charSpace="0"/>
        </w:sectPr>
      </w:pPr>
    </w:p>
    <w:p>
      <w:pPr>
        <w:snapToGrid w:val="0"/>
        <w:spacing w:before="240" w:after="240" w:line="360" w:lineRule="auto"/>
        <w:ind w:firstLine="480"/>
        <w:rPr>
          <w:rFonts w:ascii="仿宋" w:hAnsi="仿宋" w:cs="Arial"/>
        </w:rPr>
      </w:pPr>
      <w:r>
        <w:rPr>
          <w:rFonts w:ascii="仿宋" w:hAnsi="仿宋" w:cs="Arial"/>
          <w:kern w:val="0"/>
        </w:rPr>
        <w:t>附表4格式：</w:t>
      </w:r>
    </w:p>
    <w:p>
      <w:pPr>
        <w:pStyle w:val="3"/>
        <w:spacing w:before="240" w:after="120"/>
        <w:rPr>
          <w:kern w:val="0"/>
        </w:rPr>
      </w:pPr>
      <w:bookmarkStart w:id="606" w:name="_Toc407110487"/>
      <w:bookmarkStart w:id="607" w:name="_Toc407110759"/>
      <w:bookmarkStart w:id="608" w:name="_Toc407110827"/>
      <w:bookmarkStart w:id="609" w:name="_Toc407119621"/>
      <w:r>
        <w:rPr>
          <w:kern w:val="0"/>
        </w:rPr>
        <w:t>附表4：项目投资估算表</w:t>
      </w:r>
      <w:bookmarkEnd w:id="606"/>
      <w:bookmarkEnd w:id="607"/>
      <w:bookmarkEnd w:id="608"/>
      <w:bookmarkEnd w:id="609"/>
    </w:p>
    <w:p>
      <w:pPr>
        <w:widowControl/>
        <w:spacing w:before="240" w:after="240" w:line="360" w:lineRule="auto"/>
        <w:ind w:firstLine="480"/>
        <w:rPr>
          <w:rFonts w:ascii="仿宋" w:hAnsi="仿宋" w:cs="Arial"/>
        </w:rPr>
      </w:pPr>
      <w:r>
        <w:rPr>
          <w:rFonts w:ascii="仿宋" w:hAnsi="仿宋" w:cs="Arial"/>
          <w:kern w:val="0"/>
        </w:rPr>
        <w:t>项目名称：</w:t>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hint="eastAsia" w:ascii="仿宋" w:hAnsi="仿宋" w:cs="Arial"/>
          <w:kern w:val="0"/>
        </w:rPr>
        <w:t xml:space="preserve">       </w:t>
      </w:r>
      <w:r>
        <w:rPr>
          <w:rFonts w:ascii="仿宋" w:hAnsi="仿宋" w:cs="Arial"/>
          <w:kern w:val="0"/>
        </w:rPr>
        <w:t>单位：万元</w:t>
      </w:r>
    </w:p>
    <w:tbl>
      <w:tblPr>
        <w:tblStyle w:val="36"/>
        <w:tblW w:w="9521"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
      <w:tblGrid>
        <w:gridCol w:w="1261"/>
        <w:gridCol w:w="1800"/>
        <w:gridCol w:w="1080"/>
        <w:gridCol w:w="1080"/>
        <w:gridCol w:w="1080"/>
        <w:gridCol w:w="1080"/>
        <w:gridCol w:w="106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blHeader/>
        </w:trPr>
        <w:tc>
          <w:tcPr>
            <w:tcW w:w="1261" w:type="dxa"/>
            <w:vMerge w:val="restart"/>
            <w:tcBorders>
              <w:top w:val="single" w:color="auto" w:sz="4" w:space="0"/>
              <w:left w:val="single" w:color="auto" w:sz="4" w:space="0"/>
              <w:bottom w:val="single" w:color="000000" w:sz="8"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序号</w:t>
            </w:r>
          </w:p>
        </w:tc>
        <w:tc>
          <w:tcPr>
            <w:tcW w:w="1800" w:type="dxa"/>
            <w:vMerge w:val="restart"/>
            <w:tcBorders>
              <w:top w:val="single" w:color="auto" w:sz="4" w:space="0"/>
              <w:left w:val="single" w:color="auto" w:sz="4" w:space="0"/>
              <w:bottom w:val="single" w:color="000000" w:sz="8"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费用名称</w:t>
            </w:r>
          </w:p>
        </w:tc>
        <w:tc>
          <w:tcPr>
            <w:tcW w:w="4320" w:type="dxa"/>
            <w:gridSpan w:val="4"/>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投资概算金额</w:t>
            </w:r>
          </w:p>
        </w:tc>
        <w:tc>
          <w:tcPr>
            <w:tcW w:w="1060" w:type="dxa"/>
            <w:vMerge w:val="restart"/>
            <w:tcBorders>
              <w:top w:val="single" w:color="auto" w:sz="4" w:space="0"/>
              <w:left w:val="single" w:color="auto" w:sz="4" w:space="0"/>
              <w:bottom w:val="single" w:color="000000" w:sz="8"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合计</w:t>
            </w:r>
          </w:p>
        </w:tc>
        <w:tc>
          <w:tcPr>
            <w:tcW w:w="1080" w:type="dxa"/>
            <w:vMerge w:val="restart"/>
            <w:tcBorders>
              <w:top w:val="single" w:color="auto" w:sz="4" w:space="0"/>
              <w:left w:val="single" w:color="auto" w:sz="4" w:space="0"/>
              <w:bottom w:val="single" w:color="000000" w:sz="8"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55" w:hRule="atLeast"/>
          <w:tblHeader/>
        </w:trPr>
        <w:tc>
          <w:tcPr>
            <w:tcW w:w="1261" w:type="dxa"/>
            <w:vMerge w:val="continue"/>
            <w:tcBorders>
              <w:top w:val="single" w:color="auto" w:sz="4" w:space="0"/>
              <w:left w:val="single" w:color="auto" w:sz="4" w:space="0"/>
              <w:bottom w:val="single" w:color="000000" w:sz="8"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00" w:type="dxa"/>
            <w:vMerge w:val="continue"/>
            <w:tcBorders>
              <w:top w:val="single" w:color="auto" w:sz="4" w:space="0"/>
              <w:left w:val="single" w:color="auto" w:sz="4" w:space="0"/>
              <w:bottom w:val="single" w:color="000000" w:sz="8"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080" w:type="dxa"/>
            <w:tcBorders>
              <w:top w:val="nil"/>
              <w:left w:val="nil"/>
              <w:bottom w:val="single" w:color="auto" w:sz="8"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分项目1</w:t>
            </w:r>
          </w:p>
        </w:tc>
        <w:tc>
          <w:tcPr>
            <w:tcW w:w="1080" w:type="dxa"/>
            <w:tcBorders>
              <w:top w:val="nil"/>
              <w:left w:val="nil"/>
              <w:bottom w:val="single" w:color="auto" w:sz="8"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分项目2</w:t>
            </w:r>
          </w:p>
        </w:tc>
        <w:tc>
          <w:tcPr>
            <w:tcW w:w="1080" w:type="dxa"/>
            <w:tcBorders>
              <w:top w:val="nil"/>
              <w:left w:val="nil"/>
              <w:bottom w:val="single" w:color="auto" w:sz="8"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分项目3</w:t>
            </w:r>
          </w:p>
        </w:tc>
        <w:tc>
          <w:tcPr>
            <w:tcW w:w="1080" w:type="dxa"/>
            <w:tcBorders>
              <w:top w:val="nil"/>
              <w:left w:val="nil"/>
              <w:bottom w:val="single" w:color="auto" w:sz="8"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合计</w:t>
            </w:r>
          </w:p>
        </w:tc>
        <w:tc>
          <w:tcPr>
            <w:tcW w:w="1060" w:type="dxa"/>
            <w:vMerge w:val="continue"/>
            <w:tcBorders>
              <w:top w:val="single" w:color="auto" w:sz="4" w:space="0"/>
              <w:left w:val="single" w:color="auto" w:sz="4" w:space="0"/>
              <w:bottom w:val="single" w:color="000000" w:sz="8"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080" w:type="dxa"/>
            <w:vMerge w:val="continue"/>
            <w:tcBorders>
              <w:top w:val="single" w:color="auto" w:sz="4" w:space="0"/>
              <w:left w:val="single" w:color="auto" w:sz="4" w:space="0"/>
              <w:bottom w:val="single" w:color="000000" w:sz="8"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55" w:hRule="atLeast"/>
        </w:trPr>
        <w:tc>
          <w:tcPr>
            <w:tcW w:w="1261" w:type="dxa"/>
            <w:tcBorders>
              <w:top w:val="nil"/>
              <w:left w:val="single" w:color="auto" w:sz="4" w:space="0"/>
              <w:bottom w:val="doub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00" w:type="dxa"/>
            <w:tcBorders>
              <w:top w:val="nil"/>
              <w:left w:val="nil"/>
              <w:bottom w:val="double" w:color="auto" w:sz="6"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总计：</w:t>
            </w:r>
          </w:p>
        </w:tc>
        <w:tc>
          <w:tcPr>
            <w:tcW w:w="1080" w:type="dxa"/>
            <w:tcBorders>
              <w:top w:val="nil"/>
              <w:left w:val="nil"/>
              <w:bottom w:val="doub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doub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doub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doub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doub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doub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（一）</w:t>
            </w:r>
          </w:p>
        </w:tc>
        <w:tc>
          <w:tcPr>
            <w:tcW w:w="180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建筑工程费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机房建设或改造费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机房设备购置费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配套设施建设费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（二）</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硬件设备购置费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网络设备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计算机设备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存储设备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4</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安全设备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5</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其他设备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（三）</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软件购置费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系统软件</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应用软件</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（三）</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系统集成费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（四）</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其它工程和费用</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建设管理费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前期工作费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设计费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4</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工程监理费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5</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招投标费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6</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培训费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7</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建设期通信线路费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8</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标准规范</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9</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其他</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0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0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（五）</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项目预备费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6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492" w:hRule="atLeast"/>
        </w:trPr>
        <w:tc>
          <w:tcPr>
            <w:tcW w:w="8441" w:type="dxa"/>
            <w:gridSpan w:val="7"/>
            <w:tcBorders>
              <w:top w:val="single" w:color="auto" w:sz="4" w:space="0"/>
              <w:left w:val="nil"/>
              <w:bottom w:val="nil"/>
              <w:right w:val="nil"/>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xml:space="preserve"> 说明：</w:t>
            </w:r>
          </w:p>
        </w:tc>
        <w:tc>
          <w:tcPr>
            <w:tcW w:w="1080" w:type="dxa"/>
            <w:tcBorders>
              <w:top w:val="nil"/>
              <w:left w:val="nil"/>
              <w:bottom w:val="nil"/>
              <w:right w:val="nil"/>
            </w:tcBorders>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21" w:type="dxa"/>
            <w:gridSpan w:val="8"/>
            <w:tcBorders>
              <w:top w:val="nil"/>
              <w:left w:val="nil"/>
              <w:bottom w:val="nil"/>
              <w:right w:val="nil"/>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1、系统集成费＝（硬件设备购置费＋系统软件购置费）× 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21" w:type="dxa"/>
            <w:gridSpan w:val="8"/>
            <w:tcBorders>
              <w:top w:val="nil"/>
              <w:left w:val="nil"/>
              <w:bottom w:val="nil"/>
              <w:right w:val="nil"/>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2、项目管理费＝〔（一）＋（二）＋（三）〕× 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21" w:type="dxa"/>
            <w:gridSpan w:val="8"/>
            <w:tcBorders>
              <w:top w:val="nil"/>
              <w:left w:val="nil"/>
              <w:bottom w:val="nil"/>
              <w:right w:val="nil"/>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3、项目前期咨询费、设计费、招标费、监理费等均参照国家有关部门颁布的取费标准进行测算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465" w:hRule="atLeast"/>
        </w:trPr>
        <w:tc>
          <w:tcPr>
            <w:tcW w:w="9521" w:type="dxa"/>
            <w:gridSpan w:val="8"/>
            <w:tcBorders>
              <w:top w:val="nil"/>
              <w:left w:val="nil"/>
              <w:bottom w:val="nil"/>
              <w:right w:val="nil"/>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4、培训费分为业务培训费和技术培训费，需根据培训人数、培训天数、培训费标准进行测算；如果应用系统建设费中包含了应用培训内容，则培训费中应予以剔除。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21" w:type="dxa"/>
            <w:gridSpan w:val="8"/>
            <w:tcBorders>
              <w:top w:val="nil"/>
              <w:left w:val="nil"/>
              <w:bottom w:val="nil"/>
              <w:right w:val="nil"/>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5、预备费＝〔（一）＋（二）＋（三）＋（四）〕× 5～10％    可研取5％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40" w:hRule="atLeast"/>
        </w:trPr>
        <w:tc>
          <w:tcPr>
            <w:tcW w:w="9521" w:type="dxa"/>
            <w:gridSpan w:val="8"/>
            <w:tcBorders>
              <w:top w:val="nil"/>
              <w:left w:val="nil"/>
              <w:bottom w:val="nil"/>
              <w:right w:val="nil"/>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6、对分项目或分地建设的项目在总表中以分项目1、2或地点1、2表示。</w:t>
            </w:r>
          </w:p>
        </w:tc>
      </w:tr>
    </w:tbl>
    <w:p>
      <w:pPr>
        <w:snapToGrid w:val="0"/>
        <w:spacing w:before="240" w:after="240" w:line="360" w:lineRule="auto"/>
        <w:ind w:firstLine="480"/>
        <w:rPr>
          <w:rFonts w:ascii="仿宋" w:hAnsi="仿宋" w:cs="Arial"/>
        </w:rPr>
      </w:pPr>
    </w:p>
    <w:p>
      <w:pPr>
        <w:snapToGrid w:val="0"/>
        <w:spacing w:before="240" w:after="240" w:line="360" w:lineRule="auto"/>
        <w:ind w:firstLine="480"/>
        <w:rPr>
          <w:rFonts w:ascii="仿宋" w:hAnsi="仿宋" w:cs="Arial"/>
          <w:kern w:val="0"/>
        </w:rPr>
      </w:pPr>
      <w:r>
        <w:rPr>
          <w:rFonts w:ascii="仿宋" w:hAnsi="仿宋" w:cs="Arial"/>
        </w:rPr>
        <w:br w:type="page"/>
      </w:r>
      <w:r>
        <w:rPr>
          <w:rFonts w:ascii="仿宋" w:hAnsi="仿宋" w:cs="Arial"/>
          <w:kern w:val="0"/>
        </w:rPr>
        <w:t>附表5格式：</w:t>
      </w:r>
    </w:p>
    <w:p>
      <w:pPr>
        <w:pStyle w:val="3"/>
        <w:spacing w:before="240" w:after="120"/>
        <w:rPr>
          <w:kern w:val="0"/>
        </w:rPr>
      </w:pPr>
      <w:bookmarkStart w:id="610" w:name="_Toc407110488"/>
      <w:bookmarkStart w:id="611" w:name="_Toc407110760"/>
      <w:bookmarkStart w:id="612" w:name="_Toc407110828"/>
      <w:bookmarkStart w:id="613" w:name="_Toc407119622"/>
      <w:r>
        <w:rPr>
          <w:kern w:val="0"/>
        </w:rPr>
        <w:t>附表5-1：项目资金来源和运用表</w:t>
      </w:r>
      <w:bookmarkEnd w:id="610"/>
      <w:bookmarkEnd w:id="611"/>
      <w:bookmarkEnd w:id="612"/>
      <w:bookmarkEnd w:id="613"/>
    </w:p>
    <w:p>
      <w:pPr>
        <w:widowControl/>
        <w:spacing w:before="240" w:after="240" w:line="360" w:lineRule="auto"/>
        <w:ind w:firstLine="480"/>
        <w:rPr>
          <w:rFonts w:ascii="仿宋" w:hAnsi="仿宋" w:cs="Arial"/>
        </w:rPr>
      </w:pPr>
      <w:r>
        <w:rPr>
          <w:rFonts w:ascii="仿宋" w:hAnsi="仿宋" w:cs="Arial"/>
          <w:kern w:val="0"/>
        </w:rPr>
        <w:t>项目名称：</w:t>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单位：万元</w:t>
      </w:r>
    </w:p>
    <w:tbl>
      <w:tblPr>
        <w:tblStyle w:val="36"/>
        <w:tblW w:w="30913"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
      <w:tblGrid>
        <w:gridCol w:w="1262"/>
        <w:gridCol w:w="1848"/>
        <w:gridCol w:w="779"/>
        <w:gridCol w:w="779"/>
        <w:gridCol w:w="779"/>
        <w:gridCol w:w="779"/>
        <w:gridCol w:w="779"/>
        <w:gridCol w:w="779"/>
        <w:gridCol w:w="779"/>
        <w:gridCol w:w="900"/>
        <w:gridCol w:w="779"/>
        <w:gridCol w:w="4606"/>
        <w:gridCol w:w="5355"/>
        <w:gridCol w:w="5355"/>
        <w:gridCol w:w="53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85" w:hRule="atLeast"/>
          <w:tblHeader/>
        </w:trPr>
        <w:tc>
          <w:tcPr>
            <w:tcW w:w="1262" w:type="dxa"/>
            <w:vMerge w:val="restart"/>
            <w:tcBorders>
              <w:top w:val="single" w:color="auto" w:sz="4"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序号</w:t>
            </w:r>
          </w:p>
        </w:tc>
        <w:tc>
          <w:tcPr>
            <w:tcW w:w="1848" w:type="dxa"/>
            <w:vMerge w:val="restart"/>
            <w:tcBorders>
              <w:top w:val="single" w:color="auto" w:sz="4"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费用名称</w:t>
            </w:r>
          </w:p>
        </w:tc>
        <w:tc>
          <w:tcPr>
            <w:tcW w:w="2337" w:type="dxa"/>
            <w:gridSpan w:val="3"/>
            <w:tcBorders>
              <w:top w:val="single" w:color="auto" w:sz="4"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项目资金来源</w:t>
            </w:r>
          </w:p>
        </w:tc>
        <w:tc>
          <w:tcPr>
            <w:tcW w:w="1558" w:type="dxa"/>
            <w:gridSpan w:val="2"/>
            <w:tcBorders>
              <w:top w:val="single" w:color="auto" w:sz="4"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eastAsia" w:ascii="仿宋" w:hAnsi="仿宋" w:eastAsia="Times New Roman" w:cs="Arial"/>
                <w:b/>
                <w:bCs/>
                <w:kern w:val="0"/>
                <w:sz w:val="20"/>
                <w:szCs w:val="20"/>
              </w:rPr>
              <w:t>补贴资金</w:t>
            </w:r>
          </w:p>
        </w:tc>
        <w:tc>
          <w:tcPr>
            <w:tcW w:w="3237" w:type="dxa"/>
            <w:gridSpan w:val="4"/>
            <w:tcBorders>
              <w:top w:val="single" w:color="auto" w:sz="4"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项目资金使用计划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495" w:hRule="atLeast"/>
          <w:tblHeader/>
        </w:trPr>
        <w:tc>
          <w:tcPr>
            <w:tcW w:w="1262" w:type="dxa"/>
            <w:vMerge w:val="continue"/>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848" w:type="dxa"/>
            <w:vMerge w:val="continue"/>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中央投资</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地方投资</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eastAsia" w:ascii="仿宋" w:hAnsi="仿宋" w:eastAsia="Times New Roman" w:cs="Arial"/>
                <w:b/>
                <w:bCs/>
                <w:kern w:val="0"/>
                <w:sz w:val="20"/>
                <w:szCs w:val="20"/>
              </w:rPr>
              <w:t>单位自筹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中央补贴资金</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补贴比例</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第一年</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第二年</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第三年</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合计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55"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总  计</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jc w:val="center"/>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55"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（一）</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建筑工程费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机房建设或改造费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机房设备购置费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配套设施建设费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（二）</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系统硬件设备购置费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网络设备</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计算机设备</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存储设备</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4</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安全设备</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5</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其他设备</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（三）</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软件购置费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系统软件</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应用软件</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（三）</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系统集成费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（四）</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其它工程和费用</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建设管理费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前期工作费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设计费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4</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工程监理费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5</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招投标费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6</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培训费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7</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建设期通信线路费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8</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标准规范</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9</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其他</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（五）</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项目预备费</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6" w:space="0"/>
              <w:right w:val="single" w:color="auto" w:sz="6"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848"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top"/>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6"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gridAfter w:val="4"/>
          <w:wAfter w:w="20671" w:type="dxa"/>
          <w:trHeight w:val="240" w:hRule="atLeast"/>
        </w:trPr>
        <w:tc>
          <w:tcPr>
            <w:tcW w:w="1262" w:type="dxa"/>
            <w:tcBorders>
              <w:top w:val="single" w:color="auto" w:sz="6" w:space="0"/>
              <w:left w:val="single" w:color="auto" w:sz="4" w:space="0"/>
              <w:bottom w:val="single" w:color="auto" w:sz="4"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48" w:type="dxa"/>
            <w:tcBorders>
              <w:top w:val="single" w:color="auto" w:sz="6" w:space="0"/>
              <w:left w:val="single" w:color="auto" w:sz="6" w:space="0"/>
              <w:bottom w:val="single" w:color="auto" w:sz="4"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4"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4"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4" w:space="0"/>
              <w:right w:val="single" w:color="auto" w:sz="6" w:space="0"/>
            </w:tcBorders>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779" w:type="dxa"/>
            <w:tcBorders>
              <w:top w:val="single" w:color="auto" w:sz="6" w:space="0"/>
              <w:left w:val="single" w:color="auto" w:sz="6" w:space="0"/>
              <w:bottom w:val="single" w:color="auto" w:sz="4"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4" w:space="0"/>
              <w:right w:val="single" w:color="auto" w:sz="6"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4"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4"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900" w:type="dxa"/>
            <w:tcBorders>
              <w:top w:val="single" w:color="auto" w:sz="6" w:space="0"/>
              <w:left w:val="single" w:color="auto" w:sz="6" w:space="0"/>
              <w:bottom w:val="single" w:color="auto" w:sz="4" w:space="0"/>
              <w:right w:val="single" w:color="auto" w:sz="6"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779" w:type="dxa"/>
            <w:tcBorders>
              <w:top w:val="single" w:color="auto" w:sz="6" w:space="0"/>
              <w:left w:val="single" w:color="auto" w:sz="6"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790" w:hRule="atLeast"/>
        </w:trPr>
        <w:tc>
          <w:tcPr>
            <w:tcW w:w="10242" w:type="dxa"/>
            <w:gridSpan w:val="11"/>
            <w:tcBorders>
              <w:top w:val="nil"/>
              <w:left w:val="nil"/>
              <w:right w:val="nil"/>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说明：</w:t>
            </w:r>
          </w:p>
          <w:p>
            <w:pPr>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按照实际年度分别列出各年经费使用计划安排。</w:t>
            </w:r>
          </w:p>
        </w:tc>
        <w:tc>
          <w:tcPr>
            <w:tcW w:w="4606" w:type="dxa"/>
            <w:tcBorders>
              <w:top w:val="nil"/>
              <w:left w:val="nil"/>
              <w:right w:val="nil"/>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5355" w:type="dxa"/>
            <w:tcBorders>
              <w:top w:val="nil"/>
              <w:left w:val="nil"/>
              <w:right w:val="nil"/>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5355" w:type="dxa"/>
            <w:tcBorders>
              <w:top w:val="nil"/>
              <w:left w:val="nil"/>
              <w:right w:val="nil"/>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5355" w:type="dxa"/>
            <w:tcBorders>
              <w:top w:val="nil"/>
              <w:left w:val="nil"/>
              <w:right w:val="nil"/>
            </w:tcBorders>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r>
    </w:tbl>
    <w:p>
      <w:pPr>
        <w:snapToGrid w:val="0"/>
        <w:spacing w:before="240" w:after="240" w:line="360" w:lineRule="auto"/>
        <w:ind w:firstLine="480"/>
        <w:rPr>
          <w:rFonts w:ascii="仿宋" w:hAnsi="仿宋" w:cs="Arial"/>
        </w:rPr>
      </w:pPr>
    </w:p>
    <w:p>
      <w:pPr>
        <w:snapToGrid w:val="0"/>
        <w:spacing w:before="240" w:after="240" w:line="360" w:lineRule="auto"/>
        <w:ind w:firstLine="480"/>
        <w:rPr>
          <w:rFonts w:ascii="仿宋" w:hAnsi="仿宋" w:cs="Arial"/>
          <w:kern w:val="0"/>
        </w:rPr>
      </w:pPr>
      <w:r>
        <w:rPr>
          <w:rFonts w:ascii="仿宋" w:hAnsi="仿宋" w:cs="Arial"/>
        </w:rPr>
        <w:br w:type="page"/>
      </w:r>
      <w:r>
        <w:rPr>
          <w:rFonts w:ascii="仿宋" w:hAnsi="仿宋" w:cs="Arial"/>
          <w:kern w:val="0"/>
        </w:rPr>
        <w:t>附表5格式：</w:t>
      </w:r>
    </w:p>
    <w:p>
      <w:pPr>
        <w:pStyle w:val="3"/>
        <w:spacing w:before="240" w:after="120"/>
        <w:rPr>
          <w:kern w:val="0"/>
        </w:rPr>
      </w:pPr>
      <w:bookmarkStart w:id="614" w:name="_Toc407110489"/>
      <w:bookmarkStart w:id="615" w:name="_Toc407110761"/>
      <w:bookmarkStart w:id="616" w:name="_Toc407110829"/>
      <w:bookmarkStart w:id="617" w:name="_Toc407119623"/>
      <w:r>
        <w:rPr>
          <w:kern w:val="0"/>
        </w:rPr>
        <w:t>附表5-2：项目资金来源</w:t>
      </w:r>
      <w:r>
        <w:rPr>
          <w:rFonts w:hint="eastAsia"/>
          <w:kern w:val="0"/>
        </w:rPr>
        <w:t>和分配</w:t>
      </w:r>
      <w:r>
        <w:rPr>
          <w:kern w:val="0"/>
        </w:rPr>
        <w:t>表</w:t>
      </w:r>
      <w:bookmarkEnd w:id="614"/>
      <w:bookmarkEnd w:id="615"/>
      <w:bookmarkEnd w:id="616"/>
      <w:bookmarkEnd w:id="617"/>
    </w:p>
    <w:p>
      <w:pPr>
        <w:widowControl/>
        <w:spacing w:before="240" w:after="240" w:line="360" w:lineRule="auto"/>
        <w:ind w:firstLine="480"/>
        <w:rPr>
          <w:rFonts w:ascii="仿宋" w:hAnsi="仿宋" w:cs="Arial"/>
        </w:rPr>
      </w:pPr>
      <w:r>
        <w:rPr>
          <w:rFonts w:ascii="仿宋" w:hAnsi="仿宋" w:cs="Arial"/>
          <w:kern w:val="0"/>
        </w:rPr>
        <w:t>项目名称：</w:t>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单位：万元</w:t>
      </w:r>
    </w:p>
    <w:tbl>
      <w:tblPr>
        <w:tblStyle w:val="36"/>
        <w:tblW w:w="8480" w:type="dxa"/>
        <w:tblInd w:w="88" w:type="dxa"/>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1176"/>
        <w:gridCol w:w="1820"/>
        <w:gridCol w:w="1080"/>
        <w:gridCol w:w="1080"/>
        <w:gridCol w:w="984"/>
        <w:gridCol w:w="1080"/>
        <w:gridCol w:w="1260"/>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300" w:hRule="atLeast"/>
        </w:trPr>
        <w:tc>
          <w:tcPr>
            <w:tcW w:w="1176"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序号</w:t>
            </w:r>
          </w:p>
        </w:tc>
        <w:tc>
          <w:tcPr>
            <w:tcW w:w="1820"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项目单位</w:t>
            </w:r>
          </w:p>
        </w:tc>
        <w:tc>
          <w:tcPr>
            <w:tcW w:w="1080"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中央投资</w:t>
            </w:r>
          </w:p>
        </w:tc>
        <w:tc>
          <w:tcPr>
            <w:tcW w:w="1080"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eastAsia" w:ascii="仿宋" w:hAnsi="仿宋" w:eastAsia="Times New Roman" w:cs="Arial"/>
                <w:b/>
                <w:kern w:val="0"/>
                <w:sz w:val="20"/>
                <w:szCs w:val="20"/>
              </w:rPr>
              <w:t>地方投资</w:t>
            </w:r>
            <w:r>
              <w:rPr>
                <w:rFonts w:hint="default" w:ascii="仿宋" w:hAnsi="仿宋" w:eastAsia="Times New Roman" w:cs="Arial"/>
                <w:b/>
                <w:kern w:val="0"/>
                <w:sz w:val="20"/>
                <w:szCs w:val="20"/>
              </w:rPr>
              <w:t>　</w:t>
            </w:r>
          </w:p>
        </w:tc>
        <w:tc>
          <w:tcPr>
            <w:tcW w:w="984"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eastAsia" w:ascii="仿宋" w:hAnsi="仿宋" w:eastAsia="Times New Roman" w:cs="Arial"/>
                <w:b/>
                <w:bCs/>
                <w:kern w:val="0"/>
                <w:sz w:val="20"/>
                <w:szCs w:val="20"/>
              </w:rPr>
              <w:t>单位自筹</w:t>
            </w:r>
          </w:p>
        </w:tc>
        <w:tc>
          <w:tcPr>
            <w:tcW w:w="1080"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中央补贴</w:t>
            </w:r>
          </w:p>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资金</w:t>
            </w:r>
          </w:p>
        </w:tc>
        <w:tc>
          <w:tcPr>
            <w:tcW w:w="1260"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补贴比例</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300"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一</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中央机构</w:t>
            </w:r>
          </w:p>
        </w:tc>
        <w:tc>
          <w:tcPr>
            <w:tcW w:w="1080"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p>
        </w:tc>
        <w:tc>
          <w:tcPr>
            <w:tcW w:w="984" w:type="dxa"/>
            <w:vAlign w:val="top"/>
          </w:tcPr>
          <w:p>
            <w:pPr>
              <w:widowControl/>
              <w:spacing w:before="240" w:after="240" w:line="360" w:lineRule="auto"/>
              <w:ind w:left="0" w:right="0" w:firstLine="482"/>
              <w:jc w:val="center"/>
              <w:rPr>
                <w:rFonts w:hint="default" w:ascii="仿宋" w:hAnsi="仿宋" w:eastAsia="Times New Roman" w:cs="Arial"/>
                <w:b/>
                <w:bCs/>
                <w:kern w:val="0"/>
                <w:sz w:val="20"/>
                <w:szCs w:val="20"/>
              </w:rPr>
            </w:pPr>
          </w:p>
        </w:tc>
        <w:tc>
          <w:tcPr>
            <w:tcW w:w="1080"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260" w:type="dxa"/>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984" w:type="dxa"/>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26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984" w:type="dxa"/>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26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eastAsia" w:ascii="仿宋" w:hAnsi="仿宋" w:eastAsia="Times New Roman" w:cs="Arial"/>
                <w:kern w:val="0"/>
                <w:sz w:val="20"/>
                <w:szCs w:val="20"/>
              </w:rPr>
              <w:t>小计</w:t>
            </w: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二</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地方各省机构</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984" w:type="dxa"/>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26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4</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5</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6</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7</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8</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eastAsia" w:ascii="仿宋" w:hAnsi="仿宋" w:eastAsia="Times New Roman" w:cs="Arial"/>
                <w:kern w:val="0"/>
                <w:sz w:val="20"/>
                <w:szCs w:val="20"/>
              </w:rPr>
              <w:t>小计</w:t>
            </w:r>
          </w:p>
        </w:tc>
        <w:tc>
          <w:tcPr>
            <w:tcW w:w="108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126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eastAsia" w:ascii="仿宋" w:hAnsi="仿宋" w:eastAsia="Times New Roman" w:cs="Arial"/>
                <w:kern w:val="0"/>
                <w:sz w:val="20"/>
                <w:szCs w:val="20"/>
              </w:rPr>
              <w:t>三</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eastAsia" w:ascii="仿宋" w:hAnsi="仿宋" w:eastAsia="Times New Roman" w:cs="Arial"/>
                <w:kern w:val="0"/>
                <w:sz w:val="20"/>
                <w:szCs w:val="20"/>
              </w:rPr>
              <w:t>建设单位</w:t>
            </w: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jc w:val="right"/>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eastAsia" w:ascii="仿宋" w:hAnsi="仿宋" w:eastAsia="Times New Roman" w:cs="Arial"/>
                <w:kern w:val="0"/>
                <w:sz w:val="20"/>
                <w:szCs w:val="20"/>
              </w:rPr>
              <w:t>1</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eastAsia" w:ascii="仿宋" w:hAnsi="仿宋" w:eastAsia="Times New Roman" w:cs="Arial"/>
                <w:kern w:val="0"/>
                <w:sz w:val="20"/>
                <w:szCs w:val="20"/>
              </w:rPr>
              <w:t>2</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984" w:type="dxa"/>
            <w:vAlign w:val="top"/>
          </w:tcPr>
          <w:p>
            <w:pPr>
              <w:widowControl/>
              <w:spacing w:before="240" w:after="240" w:line="360" w:lineRule="auto"/>
              <w:ind w:left="0" w:right="0" w:firstLine="482"/>
              <w:rPr>
                <w:rFonts w:hint="default" w:ascii="仿宋" w:hAnsi="仿宋" w:eastAsia="Times New Roman" w:cs="Arial"/>
                <w:b/>
                <w:bCs/>
                <w:kern w:val="0"/>
                <w:sz w:val="20"/>
                <w:szCs w:val="20"/>
              </w:rPr>
            </w:pPr>
          </w:p>
        </w:tc>
        <w:tc>
          <w:tcPr>
            <w:tcW w:w="108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260" w:type="dxa"/>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eastAsia" w:ascii="仿宋" w:hAnsi="仿宋" w:eastAsia="Times New Roman" w:cs="Arial"/>
                <w:kern w:val="0"/>
                <w:sz w:val="20"/>
                <w:szCs w:val="20"/>
              </w:rPr>
              <w:t>小计</w:t>
            </w: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85" w:hRule="atLeast"/>
        </w:trPr>
        <w:tc>
          <w:tcPr>
            <w:tcW w:w="1176"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eastAsia" w:ascii="仿宋" w:hAnsi="仿宋" w:eastAsia="Times New Roman" w:cs="Arial"/>
                <w:kern w:val="0"/>
                <w:sz w:val="20"/>
                <w:szCs w:val="20"/>
              </w:rPr>
              <w:t>四</w:t>
            </w:r>
          </w:p>
        </w:tc>
        <w:tc>
          <w:tcPr>
            <w:tcW w:w="1820" w:type="dxa"/>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总  计</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984" w:type="dxa"/>
            <w:vAlign w:val="top"/>
          </w:tcPr>
          <w:p>
            <w:pPr>
              <w:widowControl/>
              <w:spacing w:before="240" w:after="240" w:line="360" w:lineRule="auto"/>
              <w:ind w:left="0" w:right="0" w:firstLine="480"/>
              <w:rPr>
                <w:rFonts w:hint="default" w:ascii="仿宋" w:hAnsi="仿宋" w:eastAsia="Times New Roman" w:cs="Arial"/>
                <w:kern w:val="0"/>
                <w:sz w:val="20"/>
                <w:szCs w:val="20"/>
              </w:rPr>
            </w:pPr>
          </w:p>
        </w:tc>
        <w:tc>
          <w:tcPr>
            <w:tcW w:w="108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260" w:type="dxa"/>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bl>
    <w:p>
      <w:pPr>
        <w:snapToGrid w:val="0"/>
        <w:spacing w:before="240" w:after="240" w:line="360" w:lineRule="auto"/>
        <w:ind w:firstLine="480"/>
        <w:rPr>
          <w:rFonts w:ascii="仿宋" w:hAnsi="仿宋" w:cs="Arial"/>
        </w:rPr>
      </w:pPr>
      <w:r>
        <w:rPr>
          <w:rFonts w:hint="eastAsia" w:ascii="仿宋" w:hAnsi="仿宋" w:cs="Arial"/>
        </w:rPr>
        <w:t>注：对于多部门、多建设单位、中央和地方共建的项目，应分别将项目资金的来源和分配情况进行填写。</w:t>
      </w:r>
    </w:p>
    <w:p>
      <w:pPr>
        <w:snapToGrid w:val="0"/>
        <w:spacing w:before="240" w:after="240" w:line="360" w:lineRule="auto"/>
        <w:ind w:firstLine="480"/>
        <w:rPr>
          <w:rFonts w:ascii="仿宋" w:hAnsi="仿宋" w:cs="Arial"/>
          <w:kern w:val="0"/>
        </w:rPr>
      </w:pPr>
      <w:r>
        <w:rPr>
          <w:rFonts w:ascii="仿宋" w:hAnsi="仿宋" w:cs="Arial"/>
        </w:rPr>
        <w:br w:type="page"/>
      </w:r>
      <w:r>
        <w:rPr>
          <w:rFonts w:ascii="仿宋" w:hAnsi="仿宋" w:cs="Arial"/>
          <w:kern w:val="0"/>
        </w:rPr>
        <w:t>附表5格式：</w:t>
      </w:r>
    </w:p>
    <w:p>
      <w:pPr>
        <w:pStyle w:val="3"/>
        <w:spacing w:before="240" w:after="120"/>
        <w:rPr>
          <w:kern w:val="0"/>
        </w:rPr>
      </w:pPr>
      <w:bookmarkStart w:id="618" w:name="_Toc407110490"/>
      <w:bookmarkStart w:id="619" w:name="_Toc407110762"/>
      <w:bookmarkStart w:id="620" w:name="_Toc407110830"/>
      <w:bookmarkStart w:id="621" w:name="_Toc407119624"/>
      <w:r>
        <w:rPr>
          <w:kern w:val="0"/>
        </w:rPr>
        <w:t>附表5-3：项目资金运用表</w:t>
      </w:r>
      <w:bookmarkEnd w:id="618"/>
      <w:bookmarkEnd w:id="619"/>
      <w:bookmarkEnd w:id="620"/>
      <w:bookmarkEnd w:id="621"/>
    </w:p>
    <w:p>
      <w:pPr>
        <w:widowControl/>
        <w:spacing w:before="240" w:after="240" w:line="360" w:lineRule="auto"/>
        <w:ind w:firstLine="480"/>
        <w:rPr>
          <w:rFonts w:ascii="仿宋" w:hAnsi="仿宋" w:cs="Arial"/>
        </w:rPr>
      </w:pPr>
      <w:r>
        <w:rPr>
          <w:rFonts w:ascii="仿宋" w:hAnsi="仿宋" w:cs="Arial"/>
          <w:kern w:val="0"/>
        </w:rPr>
        <w:t>项目名称：</w:t>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ab/>
      </w:r>
      <w:r>
        <w:rPr>
          <w:rFonts w:ascii="仿宋" w:hAnsi="仿宋" w:cs="Arial"/>
          <w:kern w:val="0"/>
        </w:rPr>
        <w:t>单位：万元</w:t>
      </w:r>
    </w:p>
    <w:tbl>
      <w:tblPr>
        <w:tblStyle w:val="36"/>
        <w:tblW w:w="8641" w:type="dxa"/>
        <w:tblInd w:w="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
      <w:tblGrid>
        <w:gridCol w:w="1261"/>
        <w:gridCol w:w="2520"/>
        <w:gridCol w:w="1080"/>
        <w:gridCol w:w="1080"/>
        <w:gridCol w:w="1080"/>
        <w:gridCol w:w="16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300" w:hRule="atLeast"/>
          <w:tblHeader/>
        </w:trPr>
        <w:tc>
          <w:tcPr>
            <w:tcW w:w="1261" w:type="dxa"/>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序号</w:t>
            </w:r>
          </w:p>
        </w:tc>
        <w:tc>
          <w:tcPr>
            <w:tcW w:w="252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费用名称</w:t>
            </w:r>
          </w:p>
        </w:tc>
        <w:tc>
          <w:tcPr>
            <w:tcW w:w="108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第一年</w:t>
            </w:r>
          </w:p>
        </w:tc>
        <w:tc>
          <w:tcPr>
            <w:tcW w:w="108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第二年</w:t>
            </w:r>
          </w:p>
        </w:tc>
        <w:tc>
          <w:tcPr>
            <w:tcW w:w="108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第三年</w:t>
            </w:r>
          </w:p>
        </w:tc>
        <w:tc>
          <w:tcPr>
            <w:tcW w:w="162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合计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300"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总  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（一）</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建筑工程费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机房建设或改造费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机房设备购置费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配套设施建设费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（二）</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系统硬件设备购置费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网络设备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计算机设备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存储设备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4</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安全设备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5</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其他设备</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（三）</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软件购置费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系统软件</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应用软件</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（三）</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系统集成费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（四）</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其它工程和费用</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建设管理费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前期工作费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设计费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4</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工程监理费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5</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招投标费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6</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培训费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7</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建设期通信线路费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8</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标准规范</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9</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其他</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（五）</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项目预备费</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2"/>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28" w:type="dxa"/>
            <w:bottom w:w="0" w:type="dxa"/>
            <w:right w:w="28" w:type="dxa"/>
          </w:tblCellMar>
        </w:tblPrEx>
        <w:trPr>
          <w:trHeight w:val="285" w:hRule="atLeast"/>
        </w:trPr>
        <w:tc>
          <w:tcPr>
            <w:tcW w:w="1261"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25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right"/>
              <w:rPr>
                <w:rFonts w:hint="default" w:ascii="仿宋" w:hAnsi="仿宋" w:eastAsia="Times New Roman" w:cs="Arial"/>
                <w:kern w:val="0"/>
                <w:sz w:val="20"/>
                <w:szCs w:val="20"/>
              </w:rPr>
            </w:pPr>
            <w:r>
              <w:rPr>
                <w:rFonts w:hint="default" w:ascii="仿宋" w:hAnsi="仿宋" w:eastAsia="Times New Roman" w:cs="Arial"/>
                <w:kern w:val="0"/>
                <w:sz w:val="20"/>
                <w:szCs w:val="20"/>
              </w:rPr>
              <w:t>小计：</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08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162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bl>
    <w:p>
      <w:pPr>
        <w:snapToGrid w:val="0"/>
        <w:spacing w:before="240" w:after="240" w:line="360" w:lineRule="auto"/>
        <w:ind w:firstLine="480"/>
        <w:rPr>
          <w:rFonts w:ascii="仿宋" w:hAnsi="仿宋" w:cs="Arial"/>
        </w:rPr>
      </w:pPr>
    </w:p>
    <w:p>
      <w:pPr>
        <w:snapToGrid w:val="0"/>
        <w:spacing w:before="240" w:after="240" w:line="360" w:lineRule="auto"/>
        <w:ind w:firstLine="480"/>
        <w:rPr>
          <w:rFonts w:ascii="仿宋" w:hAnsi="仿宋" w:cs="Arial"/>
          <w:kern w:val="0"/>
        </w:rPr>
      </w:pPr>
      <w:r>
        <w:rPr>
          <w:rFonts w:ascii="仿宋" w:hAnsi="仿宋" w:cs="Arial"/>
        </w:rPr>
        <w:br w:type="page"/>
      </w:r>
      <w:r>
        <w:rPr>
          <w:rFonts w:ascii="仿宋" w:hAnsi="仿宋" w:cs="Arial"/>
          <w:kern w:val="0"/>
        </w:rPr>
        <w:t>附表6格式：</w:t>
      </w:r>
    </w:p>
    <w:p>
      <w:pPr>
        <w:pStyle w:val="3"/>
        <w:spacing w:before="240" w:after="120"/>
      </w:pPr>
      <w:bookmarkStart w:id="622" w:name="_Toc407110491"/>
      <w:bookmarkStart w:id="623" w:name="_Toc407110763"/>
      <w:bookmarkStart w:id="624" w:name="_Toc407110831"/>
      <w:bookmarkStart w:id="625" w:name="_Toc407119625"/>
      <w:r>
        <w:t>附表6：系统运行维护费估算表</w:t>
      </w:r>
      <w:bookmarkEnd w:id="622"/>
      <w:bookmarkEnd w:id="623"/>
      <w:bookmarkEnd w:id="624"/>
      <w:bookmarkEnd w:id="625"/>
    </w:p>
    <w:p>
      <w:pPr>
        <w:snapToGrid w:val="0"/>
        <w:spacing w:before="240" w:after="240" w:line="360" w:lineRule="auto"/>
        <w:ind w:firstLine="480"/>
        <w:rPr>
          <w:rFonts w:ascii="仿宋" w:hAnsi="仿宋" w:cs="Arial"/>
        </w:rPr>
      </w:pPr>
      <w:r>
        <w:rPr>
          <w:rFonts w:ascii="仿宋" w:hAnsi="仿宋" w:cs="Arial"/>
          <w:kern w:val="0"/>
        </w:rPr>
        <w:t>项目（子项目）名称：</w:t>
      </w:r>
    </w:p>
    <w:tbl>
      <w:tblPr>
        <w:tblStyle w:val="36"/>
        <w:tblW w:w="7886" w:type="dxa"/>
        <w:tblInd w:w="8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39"/>
        <w:gridCol w:w="2647"/>
        <w:gridCol w:w="4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939" w:type="dxa"/>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序号</w:t>
            </w:r>
          </w:p>
        </w:tc>
        <w:tc>
          <w:tcPr>
            <w:tcW w:w="2647"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费用名称</w:t>
            </w:r>
          </w:p>
        </w:tc>
        <w:tc>
          <w:tcPr>
            <w:tcW w:w="430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费用估算（元/年）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939" w:type="dxa"/>
            <w:tcBorders>
              <w:top w:val="single" w:color="auto" w:sz="4" w:space="0"/>
              <w:left w:val="single" w:color="auto" w:sz="4" w:space="0"/>
              <w:bottom w:val="double" w:color="auto" w:sz="6"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647" w:type="dxa"/>
            <w:tcBorders>
              <w:top w:val="single" w:color="auto" w:sz="4" w:space="0"/>
              <w:left w:val="nil"/>
              <w:bottom w:val="double" w:color="auto" w:sz="6"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合   计</w:t>
            </w:r>
          </w:p>
        </w:tc>
        <w:tc>
          <w:tcPr>
            <w:tcW w:w="4300" w:type="dxa"/>
            <w:tcBorders>
              <w:top w:val="single" w:color="auto" w:sz="4" w:space="0"/>
              <w:left w:val="nil"/>
              <w:bottom w:val="double" w:color="auto" w:sz="6"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300"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2"/>
              <w:jc w:val="center"/>
              <w:rPr>
                <w:rFonts w:hint="default" w:ascii="仿宋" w:hAnsi="仿宋" w:eastAsia="Times New Roman" w:cs="Arial"/>
                <w:b/>
                <w:bCs/>
                <w:kern w:val="0"/>
                <w:sz w:val="20"/>
                <w:szCs w:val="20"/>
              </w:rPr>
            </w:pPr>
            <w:r>
              <w:rPr>
                <w:rFonts w:hint="default" w:ascii="仿宋" w:hAnsi="仿宋" w:eastAsia="Times New Roman" w:cs="Arial"/>
                <w:b/>
                <w:bCs/>
                <w:kern w:val="0"/>
                <w:sz w:val="20"/>
                <w:szCs w:val="20"/>
              </w:rPr>
              <w:t>　</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1</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通信线路租费</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2</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系统维护费</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3</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设备维护费</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4</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eastAsia" w:ascii="仿宋" w:hAnsi="仿宋" w:eastAsia="Times New Roman" w:cs="Arial"/>
                <w:kern w:val="0"/>
                <w:sz w:val="20"/>
                <w:szCs w:val="20"/>
              </w:rPr>
              <w:t>软件维护费</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5</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系统运行耗材费</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nil"/>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647"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4300" w:type="dxa"/>
            <w:tcBorders>
              <w:top w:val="nil"/>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6</w:t>
            </w:r>
          </w:p>
        </w:tc>
        <w:tc>
          <w:tcPr>
            <w:tcW w:w="2647"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动力消耗费</w:t>
            </w:r>
          </w:p>
        </w:tc>
        <w:tc>
          <w:tcPr>
            <w:tcW w:w="430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2647"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c>
          <w:tcPr>
            <w:tcW w:w="430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r>
              <w:rPr>
                <w:rFonts w:hint="eastAsia" w:ascii="仿宋" w:hAnsi="仿宋" w:eastAsia="Times New Roman" w:cs="Arial"/>
                <w:kern w:val="0"/>
                <w:sz w:val="20"/>
                <w:szCs w:val="20"/>
              </w:rPr>
              <w:t>7</w:t>
            </w:r>
          </w:p>
        </w:tc>
        <w:tc>
          <w:tcPr>
            <w:tcW w:w="2647"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r>
              <w:rPr>
                <w:rFonts w:hint="default" w:ascii="仿宋" w:hAnsi="仿宋" w:eastAsia="Times New Roman" w:cs="Arial"/>
                <w:kern w:val="0"/>
                <w:sz w:val="20"/>
                <w:szCs w:val="20"/>
              </w:rPr>
              <w:t>其它费用</w:t>
            </w:r>
          </w:p>
        </w:tc>
        <w:tc>
          <w:tcPr>
            <w:tcW w:w="430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85" w:hRule="atLeast"/>
        </w:trPr>
        <w:tc>
          <w:tcPr>
            <w:tcW w:w="939" w:type="dxa"/>
            <w:tcBorders>
              <w:top w:val="single" w:color="auto" w:sz="4" w:space="0"/>
              <w:left w:val="single" w:color="auto" w:sz="4" w:space="0"/>
              <w:bottom w:val="single" w:color="auto" w:sz="4" w:space="0"/>
              <w:right w:val="single" w:color="auto" w:sz="4" w:space="0"/>
            </w:tcBorders>
            <w:vAlign w:val="center"/>
          </w:tcPr>
          <w:p>
            <w:pPr>
              <w:widowControl/>
              <w:spacing w:before="240" w:after="240" w:line="360" w:lineRule="auto"/>
              <w:ind w:left="0" w:right="0" w:firstLine="480"/>
              <w:jc w:val="center"/>
              <w:rPr>
                <w:rFonts w:hint="default" w:ascii="仿宋" w:hAnsi="仿宋" w:eastAsia="Times New Roman" w:cs="Arial"/>
                <w:kern w:val="0"/>
                <w:sz w:val="20"/>
                <w:szCs w:val="20"/>
              </w:rPr>
            </w:pPr>
          </w:p>
        </w:tc>
        <w:tc>
          <w:tcPr>
            <w:tcW w:w="2647"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p>
        </w:tc>
        <w:tc>
          <w:tcPr>
            <w:tcW w:w="4300" w:type="dxa"/>
            <w:tcBorders>
              <w:top w:val="single" w:color="auto" w:sz="4" w:space="0"/>
              <w:left w:val="nil"/>
              <w:bottom w:val="single" w:color="auto" w:sz="4" w:space="0"/>
              <w:right w:val="single" w:color="auto" w:sz="4" w:space="0"/>
            </w:tcBorders>
            <w:vAlign w:val="center"/>
          </w:tcPr>
          <w:p>
            <w:pPr>
              <w:widowControl/>
              <w:spacing w:before="240" w:after="240" w:line="360" w:lineRule="auto"/>
              <w:ind w:left="0" w:right="0" w:firstLine="480"/>
              <w:rPr>
                <w:rFonts w:hint="default" w:ascii="仿宋" w:hAnsi="仿宋" w:eastAsia="Times New Roman" w:cs="Arial"/>
                <w:kern w:val="0"/>
                <w:sz w:val="20"/>
                <w:szCs w:val="20"/>
              </w:rPr>
            </w:pPr>
          </w:p>
        </w:tc>
      </w:tr>
    </w:tbl>
    <w:p>
      <w:pPr>
        <w:snapToGrid w:val="0"/>
        <w:spacing w:before="240" w:after="240" w:line="360" w:lineRule="auto"/>
        <w:ind w:firstLine="480"/>
        <w:rPr>
          <w:rFonts w:ascii="仿宋" w:hAnsi="仿宋" w:cs="Arial"/>
        </w:rPr>
      </w:pPr>
    </w:p>
    <w:p>
      <w:pPr>
        <w:snapToGrid w:val="0"/>
        <w:spacing w:before="240" w:after="240" w:line="360" w:lineRule="auto"/>
        <w:ind w:firstLine="480"/>
      </w:pPr>
    </w:p>
    <w:p>
      <w:pPr>
        <w:widowControl/>
        <w:snapToGrid w:val="0"/>
        <w:spacing w:before="240" w:after="240" w:line="360" w:lineRule="auto"/>
        <w:ind w:firstLine="480"/>
        <w:rPr>
          <w:kern w:val="0"/>
        </w:rPr>
      </w:pPr>
    </w:p>
    <w:p>
      <w:pPr>
        <w:spacing w:before="240" w:after="240" w:line="360" w:lineRule="auto"/>
        <w:ind w:firstLine="480"/>
      </w:pPr>
    </w:p>
    <w:p>
      <w:pPr>
        <w:spacing w:before="240" w:after="240" w:line="360" w:lineRule="auto"/>
        <w:ind w:firstLine="480"/>
      </w:pPr>
    </w:p>
    <w:sectPr>
      <w:footerReference r:id="rId12" w:type="default"/>
      <w:pgSz w:w="11907" w:h="16840"/>
      <w:pgMar w:top="1797" w:right="1440" w:bottom="1797" w:left="1440" w:header="851" w:footer="992" w:gutter="0"/>
      <w:cols w:space="720" w:num="1"/>
      <w:docGrid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y" w:date="2015-01-19T10:37:00Z" w:initials="y">
    <w:p>
      <w:pPr>
        <w:pStyle w:val="12"/>
      </w:pPr>
      <w:r>
        <w:rPr>
          <w:rFonts w:hint="eastAsia"/>
        </w:rPr>
        <w:t>大鹏</w:t>
      </w:r>
      <w:r>
        <w:t>拷一份标准的</w:t>
      </w:r>
    </w:p>
  </w:comment>
  <w:comment w:id="1" w:author="y" w:date="2015-01-17T21:49:00Z" w:initials="y">
    <w:p>
      <w:pPr>
        <w:pStyle w:val="12"/>
      </w:pPr>
      <w:r>
        <w:rPr>
          <w:rFonts w:hint="eastAsia"/>
        </w:rPr>
        <w:t>请</w:t>
      </w:r>
      <w:r>
        <w:t>邓哥参考</w:t>
      </w:r>
      <w:r>
        <w:rPr>
          <w:rFonts w:hint="eastAsia"/>
        </w:rPr>
        <w:t>惠智</w:t>
      </w:r>
      <w:r>
        <w:t>的版本</w:t>
      </w:r>
      <w:r>
        <w:rPr>
          <w:rFonts w:hint="eastAsia"/>
        </w:rPr>
        <w:t>，</w:t>
      </w:r>
      <w:r>
        <w:t>其中3</w:t>
      </w:r>
      <w:r>
        <w:rPr>
          <w:rFonts w:hint="eastAsia"/>
        </w:rPr>
        <w:t>、4点是</w:t>
      </w:r>
      <w:r>
        <w:t>讲门户的，</w:t>
      </w:r>
      <w:r>
        <w:rPr>
          <w:rFonts w:hint="eastAsia"/>
        </w:rPr>
        <w:t>1、2点</w:t>
      </w:r>
      <w:r>
        <w:t>的用词</w:t>
      </w:r>
      <w:r>
        <w:rPr>
          <w:rFonts w:hint="eastAsia"/>
        </w:rPr>
        <w:t>（</w:t>
      </w:r>
      <w:r>
        <w:rPr>
          <w:rFonts w:hint="eastAsia" w:ascii="仿宋_GB2312" w:eastAsia="仿宋_GB2312"/>
        </w:rPr>
        <w:t>公文处理及事务办理系统、组织机构人员数据库</w:t>
      </w:r>
      <w:r>
        <w:t>）比较符合</w:t>
      </w:r>
      <w:r>
        <w:rPr>
          <w:rFonts w:hint="eastAsia"/>
        </w:rPr>
        <w:t>现在</w:t>
      </w:r>
      <w:r>
        <w:t>统一的用词：</w:t>
      </w:r>
    </w:p>
    <w:p>
      <w:pPr>
        <w:pStyle w:val="39"/>
        <w:spacing w:before="156" w:after="156"/>
        <w:rPr>
          <w:rFonts w:ascii="仿宋_GB2312" w:eastAsia="仿宋_GB2312"/>
        </w:rPr>
      </w:pPr>
      <w:r>
        <w:rPr>
          <w:rFonts w:hint="eastAsia" w:ascii="仿宋_GB2312" w:eastAsia="仿宋_GB2312"/>
        </w:rPr>
        <w:t>1、省公文处理及事务办理系统。实现全省公务员跨地区、跨部门和跨层级的信息传输、公文传输、信息共享和业务协同。</w:t>
      </w:r>
    </w:p>
    <w:p>
      <w:pPr>
        <w:pStyle w:val="39"/>
        <w:spacing w:before="156" w:after="156"/>
        <w:rPr>
          <w:rFonts w:ascii="仿宋_GB2312" w:eastAsia="仿宋_GB2312"/>
        </w:rPr>
      </w:pPr>
      <w:r>
        <w:rPr>
          <w:rFonts w:hint="eastAsia" w:ascii="仿宋_GB2312" w:eastAsia="仿宋_GB2312"/>
        </w:rPr>
        <w:t>2、全省统一组织机构人员数据库。</w:t>
      </w:r>
    </w:p>
    <w:p>
      <w:pPr>
        <w:pStyle w:val="39"/>
        <w:spacing w:before="156" w:after="156"/>
        <w:rPr>
          <w:rFonts w:ascii="仿宋_GB2312" w:eastAsia="仿宋_GB2312"/>
        </w:rPr>
      </w:pPr>
      <w:r>
        <w:rPr>
          <w:rFonts w:hint="eastAsia" w:ascii="仿宋_GB2312" w:eastAsia="仿宋_GB2312"/>
        </w:rPr>
        <w:t>3、全省统一认证系统（单点登录）。实现全省公务员在使用授权系统时统一登录，统一认证，一处登录，多处使用。</w:t>
      </w:r>
    </w:p>
    <w:p>
      <w:pPr>
        <w:pStyle w:val="39"/>
        <w:spacing w:before="156" w:after="156"/>
        <w:rPr>
          <w:rFonts w:ascii="仿宋_GB2312" w:eastAsia="仿宋_GB2312"/>
        </w:rPr>
      </w:pPr>
      <w:r>
        <w:rPr>
          <w:rFonts w:hint="eastAsia" w:ascii="仿宋_GB2312" w:eastAsia="仿宋_GB2312"/>
        </w:rPr>
        <w:t>4、省电子政务网云工作平台。实现全省统一门户，实现数据共享、信息互联互通。</w:t>
      </w:r>
    </w:p>
    <w:p>
      <w:pPr>
        <w:pStyle w:val="12"/>
      </w:pPr>
    </w:p>
    <w:p>
      <w:pPr>
        <w:pStyle w:val="12"/>
      </w:pPr>
    </w:p>
  </w:comment>
  <w:comment w:id="2" w:author="y" w:date="2015-01-17T21:54:00Z" w:initials="y">
    <w:p>
      <w:pPr>
        <w:pStyle w:val="12"/>
      </w:pPr>
      <w:r>
        <w:rPr>
          <w:rFonts w:hint="eastAsia"/>
        </w:rPr>
        <w:t>惠智</w:t>
      </w:r>
      <w:r>
        <w:t>增加的</w:t>
      </w:r>
      <w:r>
        <w:rPr>
          <w:rFonts w:hint="eastAsia"/>
        </w:rPr>
        <w:t>内容</w:t>
      </w:r>
      <w:r>
        <w:t>，请邓哥参考：</w:t>
      </w:r>
    </w:p>
    <w:p>
      <w:pPr>
        <w:pStyle w:val="39"/>
        <w:spacing w:before="156" w:after="156"/>
        <w:rPr>
          <w:rFonts w:ascii="仿宋_GB2312" w:eastAsia="仿宋_GB2312"/>
        </w:rPr>
      </w:pPr>
      <w:r>
        <w:rPr>
          <w:rFonts w:hint="eastAsia" w:ascii="仿宋_GB2312" w:eastAsia="仿宋_GB2312"/>
        </w:rPr>
        <w:t>实现统一认证系统（单点登录）。</w:t>
      </w:r>
    </w:p>
    <w:p>
      <w:pPr>
        <w:pStyle w:val="39"/>
        <w:spacing w:before="156" w:after="156"/>
        <w:rPr>
          <w:rFonts w:ascii="仿宋_GB2312" w:eastAsia="仿宋_GB2312"/>
        </w:rPr>
      </w:pPr>
      <w:r>
        <w:rPr>
          <w:rFonts w:hint="eastAsia" w:ascii="仿宋_GB2312" w:eastAsia="仿宋_GB2312"/>
        </w:rPr>
        <w:t>省电子政务网云工作平台铺设至全省57家省厅单位、市（州）政府、部分市（州）直单位及县（市、区、特区）政府。</w:t>
      </w:r>
    </w:p>
    <w:p>
      <w:pPr>
        <w:pStyle w:val="12"/>
      </w:pPr>
    </w:p>
  </w:comment>
  <w:comment w:id="3" w:author="y" w:date="2015-01-17T21:56:00Z" w:initials="y">
    <w:p>
      <w:pPr>
        <w:pStyle w:val="12"/>
      </w:pPr>
      <w:r>
        <w:rPr>
          <w:rFonts w:hint="eastAsia"/>
        </w:rPr>
        <w:t>请</w:t>
      </w:r>
      <w:r>
        <w:t>邓哥参考惠智的建设内容</w:t>
      </w:r>
    </w:p>
  </w:comment>
  <w:comment w:id="4" w:author="y" w:date="2015-01-17T21:58:00Z" w:initials="y">
    <w:p>
      <w:pPr>
        <w:pStyle w:val="12"/>
      </w:pPr>
      <w:r>
        <w:rPr>
          <w:rFonts w:hint="eastAsia"/>
        </w:rPr>
        <w:t>请</w:t>
      </w:r>
      <w:r>
        <w:t>邓哥参考惠智关于此点的论述</w:t>
      </w:r>
    </w:p>
  </w:comment>
  <w:comment w:id="5" w:author="y" w:date="2015-01-17T22:31:00Z" w:initials="y">
    <w:p>
      <w:pPr>
        <w:pStyle w:val="12"/>
      </w:pPr>
      <w:r>
        <w:rPr>
          <w:rFonts w:hint="eastAsia"/>
        </w:rPr>
        <w:t>惠智</w:t>
      </w:r>
      <w:r>
        <w:t>此节多了一小节的论述，请老邓参考。</w:t>
      </w:r>
    </w:p>
  </w:comment>
  <w:comment w:id="6" w:author="y" w:date="2015-01-17T22:38:00Z" w:initials="y">
    <w:p>
      <w:pPr>
        <w:pStyle w:val="12"/>
      </w:pPr>
      <w:r>
        <w:rPr>
          <w:rFonts w:hint="eastAsia"/>
        </w:rPr>
        <w:t>惠智</w:t>
      </w:r>
      <w:r>
        <w:t>此节有一些关于</w:t>
      </w:r>
      <w:r>
        <w:rPr>
          <w:rFonts w:hint="eastAsia"/>
        </w:rPr>
        <w:t>门户</w:t>
      </w:r>
      <w:r>
        <w:t>的论述，请邓哥参考。</w:t>
      </w:r>
    </w:p>
  </w:comment>
  <w:comment w:id="7" w:author="y" w:date="2015-01-17T22:50:00Z" w:initials="y">
    <w:p>
      <w:pPr>
        <w:pStyle w:val="12"/>
      </w:pPr>
      <w:r>
        <w:rPr>
          <w:rFonts w:hint="eastAsia"/>
        </w:rPr>
        <w:t>惠智</w:t>
      </w:r>
      <w:r>
        <w:t>的工作量</w:t>
      </w:r>
      <w:r>
        <w:rPr>
          <w:rFonts w:hint="eastAsia"/>
        </w:rPr>
        <w:t>表</w:t>
      </w:r>
      <w:r>
        <w:t>看看</w:t>
      </w:r>
      <w:r>
        <w:rPr>
          <w:rFonts w:hint="eastAsia"/>
        </w:rPr>
        <w:t>咋个</w:t>
      </w:r>
      <w:r>
        <w:t>合并，</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仿宋">
    <w:panose1 w:val="02010609060101010101"/>
    <w:charset w:val="86"/>
    <w:family w:val="auto"/>
    <w:pitch w:val="default"/>
    <w:sig w:usb0="800002BF" w:usb1="38CF7CFA" w:usb2="00000016" w:usb3="00000000" w:csb0="00040001" w:csb1="00000000"/>
  </w:font>
  <w:font w:name="Franklin Gothic Medium">
    <w:panose1 w:val="020B0603020102020204"/>
    <w:charset w:val="00"/>
    <w:family w:val="auto"/>
    <w:pitch w:val="default"/>
    <w:sig w:usb0="00000287" w:usb1="00000000" w:usb2="00000000" w:usb3="00000000" w:csb0="2000009F" w:csb1="DFD70000"/>
  </w:font>
  <w:font w:name="仿宋_GB2312">
    <w:panose1 w:val="02010609030101010101"/>
    <w:charset w:val="86"/>
    <w:family w:val="auto"/>
    <w:pitch w:val="default"/>
    <w:sig w:usb0="00000001" w:usb1="080E0000" w:usb2="00000000" w:usb3="00000000" w:csb0="00040000" w:csb1="00000000"/>
  </w:font>
  <w:font w:name="Lucida Sans Unicode">
    <w:panose1 w:val="020B0602030504020204"/>
    <w:charset w:val="00"/>
    <w:family w:val="auto"/>
    <w:pitch w:val="default"/>
    <w:sig w:usb0="80001AFF" w:usb1="0000396B" w:usb2="00000000" w:usb3="00000000" w:csb0="200000BF" w:csb1="D7F70000"/>
  </w:font>
  <w:font w:name="楷体">
    <w:panose1 w:val="02010609060101010101"/>
    <w:charset w:val="86"/>
    <w:family w:val="auto"/>
    <w:pitch w:val="default"/>
    <w:sig w:usb0="800002BF" w:usb1="38CF7CFA" w:usb2="00000016" w:usb3="00000000" w:csb0="00040001" w:csb1="00000000"/>
  </w:font>
  <w:font w:name="Calibri">
    <w:panose1 w:val="020F0502020204030204"/>
    <w:charset w:val="00"/>
    <w:family w:val="auto"/>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Cambria">
    <w:panose1 w:val="02040503050406030204"/>
    <w:charset w:val="00"/>
    <w:family w:val="auto"/>
    <w:pitch w:val="default"/>
    <w:sig w:usb0="E00002FF" w:usb1="400004FF" w:usb2="00000000" w:usb3="00000000" w:csb0="2000019F" w:csb1="00000000"/>
  </w:font>
  <w:font w:name="Book Antiqua">
    <w:panose1 w:val="02040602050305030304"/>
    <w:charset w:val="00"/>
    <w:family w:val="auto"/>
    <w:pitch w:val="default"/>
    <w:sig w:usb0="00000287" w:usb1="00000000" w:usb2="00000000" w:usb3="00000000" w:csb0="2000009F" w:csb1="DFD70000"/>
  </w:font>
  <w:font w:name="Verdana">
    <w:panose1 w:val="020B0604030504040204"/>
    <w:charset w:val="00"/>
    <w:family w:val="auto"/>
    <w:pitch w:val="default"/>
    <w:sig w:usb0="A10006FF" w:usb1="4000205B" w:usb2="00000010" w:usb3="00000000" w:csb0="2000019F" w:csb1="00000000"/>
  </w:font>
  <w:font w:name="方正小标宋简体">
    <w:panose1 w:val="02010601030101010101"/>
    <w:charset w:val="86"/>
    <w:family w:val="auto"/>
    <w:pitch w:val="default"/>
    <w:sig w:usb0="00000001" w:usb1="080E0000" w:usb2="00000000" w:usb3="00000000" w:csb0="00040000" w:csb1="00000000"/>
  </w:font>
  <w:font w:name="方正仿宋简体">
    <w:altName w:val="Arial Unicode MS"/>
    <w:panose1 w:val="00000000000000000000"/>
    <w:charset w:val="86"/>
    <w:family w:val="auto"/>
    <w:pitch w:val="default"/>
    <w:sig w:usb0="00000001" w:usb1="080E0000" w:usb2="00000010" w:usb3="00000000" w:csb0="00040000" w:csb1="00000000"/>
  </w:font>
  <w:font w:name="方正书宋简体">
    <w:altName w:val="Arial Unicode MS"/>
    <w:panose1 w:val="00000000000000000000"/>
    <w:charset w:val="86"/>
    <w:family w:val="auto"/>
    <w:pitch w:val="default"/>
    <w:sig w:usb0="00000001" w:usb1="080E0000" w:usb2="00000010" w:usb3="00000000" w:csb0="00040000" w:csb1="00000000"/>
  </w:font>
  <w:font w:name="ˎ̥">
    <w:altName w:val="Times New Roman"/>
    <w:panose1 w:val="00000000000000000000"/>
    <w:charset w:val="00"/>
    <w:family w:val="auto"/>
    <w:pitch w:val="default"/>
    <w:sig w:usb0="00000000" w:usb1="00000000" w:usb2="00000000" w:usb3="00000000" w:csb0="00040001" w:csb1="00000000"/>
  </w:font>
  <w:font w:name="华文仿宋">
    <w:panose1 w:val="02010600040101010101"/>
    <w:charset w:val="86"/>
    <w:family w:val="auto"/>
    <w:pitch w:val="default"/>
    <w:sig w:usb0="00000287" w:usb1="080F0000" w:usb2="00000000" w:usb3="00000000" w:csb0="0004009F" w:csb1="DFD7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2"/>
      <w:jc w:val="center"/>
    </w:pPr>
    <w:r>
      <w:rPr>
        <w:b/>
      </w:rPr>
      <w:fldChar w:fldCharType="begin"/>
    </w:r>
    <w:r>
      <w:rPr>
        <w:b/>
      </w:rPr>
      <w:instrText xml:space="preserve"> PAGE   \* MERGEFORMAT </w:instrText>
    </w:r>
    <w:r>
      <w:rPr>
        <w:b/>
      </w:rPr>
      <w:fldChar w:fldCharType="separate"/>
    </w:r>
    <w:r>
      <w:rPr>
        <w:b/>
        <w:lang w:val="zh-CN"/>
      </w:rPr>
      <w:t>-</w:t>
    </w:r>
    <w:r>
      <w:rPr>
        <w:b/>
      </w:rPr>
      <w:t xml:space="preserve"> 147 -</w:t>
    </w:r>
    <w:r>
      <w:rPr>
        <w:b/>
      </w:rPr>
      <w:fldChar w:fldCharType="end"/>
    </w:r>
  </w:p>
  <w:p>
    <w:pPr>
      <w:pStyle w:val="2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2"/>
      <w:jc w:val="center"/>
      <w:rPr>
        <w:b/>
      </w:rPr>
    </w:pPr>
    <w:r>
      <w:rPr>
        <w:b/>
      </w:rPr>
      <w:fldChar w:fldCharType="begin"/>
    </w:r>
    <w:r>
      <w:rPr>
        <w:b/>
      </w:rPr>
      <w:instrText xml:space="preserve"> PAGE   \* MERGEFORMAT </w:instrText>
    </w:r>
    <w:r>
      <w:rPr>
        <w:b/>
      </w:rPr>
      <w:fldChar w:fldCharType="separate"/>
    </w:r>
    <w:r>
      <w:rPr>
        <w:b/>
        <w:lang w:val="zh-CN"/>
      </w:rPr>
      <w:t>-</w:t>
    </w:r>
    <w:r>
      <w:rPr>
        <w:b/>
      </w:rPr>
      <w:t xml:space="preserve"> 1 -</w:t>
    </w:r>
    <w:r>
      <w:rPr>
        <w:b/>
      </w:rPr>
      <w:fldChar w:fldCharType="end"/>
    </w:r>
  </w:p>
  <w:p>
    <w:pPr>
      <w:pStyle w:val="22"/>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2"/>
      <w:ind w:firstLine="360"/>
      <w:jc w:val="center"/>
    </w:pPr>
    <w:r>
      <w:fldChar w:fldCharType="begin"/>
    </w:r>
    <w:r>
      <w:instrText xml:space="preserve"> PAGE   \* MERGEFORMAT </w:instrText>
    </w:r>
    <w:r>
      <w:fldChar w:fldCharType="separate"/>
    </w:r>
    <w:r>
      <w:rPr>
        <w:lang w:val="zh-CN"/>
      </w:rPr>
      <w:t>227</w:t>
    </w:r>
    <w:r>
      <w:rPr>
        <w:lang w:val="zh-CN"/>
      </w:rPr>
      <w:fldChar w:fldCharType="end"/>
    </w:r>
  </w:p>
  <w:p>
    <w:pPr>
      <w:pStyle w:val="22"/>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pBdr>
        <w:bottom w:val="none" w:color="auto" w:sz="0" w:space="0"/>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pBdr>
        <w:bottom w:val="none" w:color="auto" w:sz="0" w:space="0"/>
      </w:pBdr>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23"/>
      <w:pBdr>
        <w:bottom w:val="none" w:color="auto" w:sz="0" w:space="0"/>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228302968">
    <w:nsid w:val="49366A78"/>
    <w:multiLevelType w:val="multilevel"/>
    <w:tmpl w:val="49366A78"/>
    <w:lvl w:ilvl="0" w:tentative="1">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1273855315">
    <w:nsid w:val="4BED7D53"/>
    <w:multiLevelType w:val="multilevel"/>
    <w:tmpl w:val="4BED7D53"/>
    <w:lvl w:ilvl="0" w:tentative="1">
      <w:start w:val="1"/>
      <w:numFmt w:val="bullet"/>
      <w:lvlText w:val=""/>
      <w:lvlJc w:val="left"/>
      <w:pPr>
        <w:tabs>
          <w:tab w:val="left" w:pos="720"/>
        </w:tabs>
        <w:ind w:left="720" w:hanging="360"/>
      </w:pPr>
      <w:rPr>
        <w:rFonts w:hint="default" w:ascii="Wingdings" w:hAnsi="Wingdings"/>
      </w:rPr>
    </w:lvl>
    <w:lvl w:ilvl="1" w:tentative="1">
      <w:start w:val="3557"/>
      <w:numFmt w:val="bullet"/>
      <w:lvlText w:val=""/>
      <w:lvlJc w:val="left"/>
      <w:pPr>
        <w:tabs>
          <w:tab w:val="left" w:pos="1440"/>
        </w:tabs>
        <w:ind w:left="1440" w:hanging="360"/>
      </w:pPr>
      <w:rPr>
        <w:rFonts w:hint="default" w:ascii="Wingdings" w:hAnsi="Wingdings"/>
      </w:rPr>
    </w:lvl>
    <w:lvl w:ilvl="2" w:tentative="1">
      <w:start w:val="1"/>
      <w:numFmt w:val="bullet"/>
      <w:lvlText w:val=""/>
      <w:lvlJc w:val="left"/>
      <w:pPr>
        <w:tabs>
          <w:tab w:val="left" w:pos="2160"/>
        </w:tabs>
        <w:ind w:left="2160" w:hanging="360"/>
      </w:pPr>
      <w:rPr>
        <w:rFonts w:hint="default" w:ascii="Wingdings" w:hAnsi="Wingdings"/>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481726034">
    <w:nsid w:val="58515852"/>
    <w:multiLevelType w:val="multilevel"/>
    <w:tmpl w:val="58515852"/>
    <w:lvl w:ilvl="0" w:tentative="1">
      <w:start w:val="3525"/>
      <w:numFmt w:val="bullet"/>
      <w:lvlText w:val="–"/>
      <w:lvlJc w:val="left"/>
      <w:pPr>
        <w:ind w:left="900" w:hanging="420"/>
      </w:pPr>
      <w:rPr>
        <w:rFonts w:hint="default" w:ascii="Arial" w:hAnsi="Arial"/>
      </w:rPr>
    </w:lvl>
    <w:lvl w:ilvl="1" w:tentative="1">
      <w:start w:val="1"/>
      <w:numFmt w:val="bullet"/>
      <w:lvlText w:val=""/>
      <w:lvlJc w:val="left"/>
      <w:pPr>
        <w:ind w:left="1320" w:hanging="420"/>
      </w:pPr>
      <w:rPr>
        <w:rFonts w:hint="default" w:ascii="Wingdings" w:hAnsi="Wingdings"/>
      </w:rPr>
    </w:lvl>
    <w:lvl w:ilvl="2" w:tentative="1">
      <w:start w:val="1"/>
      <w:numFmt w:val="bullet"/>
      <w:lvlText w:val=""/>
      <w:lvlJc w:val="left"/>
      <w:pPr>
        <w:ind w:left="1740" w:hanging="420"/>
      </w:pPr>
      <w:rPr>
        <w:rFonts w:hint="default" w:ascii="Wingdings" w:hAnsi="Wingdings"/>
      </w:rPr>
    </w:lvl>
    <w:lvl w:ilvl="3" w:tentative="1">
      <w:start w:val="1"/>
      <w:numFmt w:val="bullet"/>
      <w:lvlText w:val=""/>
      <w:lvlJc w:val="left"/>
      <w:pPr>
        <w:ind w:left="2160" w:hanging="420"/>
      </w:pPr>
      <w:rPr>
        <w:rFonts w:hint="default" w:ascii="Wingdings" w:hAnsi="Wingdings"/>
      </w:rPr>
    </w:lvl>
    <w:lvl w:ilvl="4" w:tentative="1">
      <w:start w:val="1"/>
      <w:numFmt w:val="bullet"/>
      <w:lvlText w:val=""/>
      <w:lvlJc w:val="left"/>
      <w:pPr>
        <w:ind w:left="2580" w:hanging="420"/>
      </w:pPr>
      <w:rPr>
        <w:rFonts w:hint="default" w:ascii="Wingdings" w:hAnsi="Wingdings"/>
      </w:rPr>
    </w:lvl>
    <w:lvl w:ilvl="5" w:tentative="1">
      <w:start w:val="1"/>
      <w:numFmt w:val="bullet"/>
      <w:lvlText w:val=""/>
      <w:lvlJc w:val="left"/>
      <w:pPr>
        <w:ind w:left="3000" w:hanging="420"/>
      </w:pPr>
      <w:rPr>
        <w:rFonts w:hint="default" w:ascii="Wingdings" w:hAnsi="Wingdings"/>
      </w:rPr>
    </w:lvl>
    <w:lvl w:ilvl="6" w:tentative="1">
      <w:start w:val="1"/>
      <w:numFmt w:val="bullet"/>
      <w:lvlText w:val=""/>
      <w:lvlJc w:val="left"/>
      <w:pPr>
        <w:ind w:left="3420" w:hanging="420"/>
      </w:pPr>
      <w:rPr>
        <w:rFonts w:hint="default" w:ascii="Wingdings" w:hAnsi="Wingdings"/>
      </w:rPr>
    </w:lvl>
    <w:lvl w:ilvl="7" w:tentative="1">
      <w:start w:val="1"/>
      <w:numFmt w:val="bullet"/>
      <w:lvlText w:val=""/>
      <w:lvlJc w:val="left"/>
      <w:pPr>
        <w:ind w:left="3840" w:hanging="420"/>
      </w:pPr>
      <w:rPr>
        <w:rFonts w:hint="default" w:ascii="Wingdings" w:hAnsi="Wingdings"/>
      </w:rPr>
    </w:lvl>
    <w:lvl w:ilvl="8" w:tentative="1">
      <w:start w:val="1"/>
      <w:numFmt w:val="bullet"/>
      <w:lvlText w:val=""/>
      <w:lvlJc w:val="left"/>
      <w:pPr>
        <w:ind w:left="4260" w:hanging="420"/>
      </w:pPr>
      <w:rPr>
        <w:rFonts w:hint="default" w:ascii="Wingdings" w:hAnsi="Wingdings"/>
      </w:rPr>
    </w:lvl>
  </w:abstractNum>
  <w:abstractNum w:abstractNumId="14">
    <w:nsid w:val="0000000E"/>
    <w:multiLevelType w:val="singleLevel"/>
    <w:tmpl w:val="0000000E"/>
    <w:lvl w:ilvl="0" w:tentative="1">
      <w:start w:val="1"/>
      <w:numFmt w:val="decimal"/>
      <w:pStyle w:val="67"/>
      <w:lvlText w:val="（%1）"/>
      <w:lvlJc w:val="left"/>
      <w:pPr>
        <w:ind w:left="704" w:hanging="420"/>
      </w:pPr>
      <w:rPr>
        <w:rFonts w:hint="default" w:ascii="Times New Roman" w:hAnsi="Times New Roman" w:cs="Times New Roman"/>
        <w:b w:val="0"/>
        <w:lang w:val="en-US"/>
      </w:rPr>
    </w:lvl>
  </w:abstractNum>
  <w:abstractNum w:abstractNumId="239951860">
    <w:nsid w:val="0E4D5FF4"/>
    <w:multiLevelType w:val="multilevel"/>
    <w:tmpl w:val="0E4D5FF4"/>
    <w:lvl w:ilvl="0" w:tentative="1">
      <w:start w:val="1"/>
      <w:numFmt w:val="bullet"/>
      <w:lvlText w:val="•"/>
      <w:lvlJc w:val="left"/>
      <w:pPr>
        <w:ind w:left="900" w:hanging="420"/>
      </w:pPr>
      <w:rPr>
        <w:rFonts w:hint="default" w:ascii="Arial" w:hAnsi="Arial"/>
      </w:rPr>
    </w:lvl>
    <w:lvl w:ilvl="1" w:tentative="1">
      <w:start w:val="1"/>
      <w:numFmt w:val="bullet"/>
      <w:lvlText w:val=""/>
      <w:lvlJc w:val="left"/>
      <w:pPr>
        <w:ind w:left="1320" w:hanging="420"/>
      </w:pPr>
      <w:rPr>
        <w:rFonts w:hint="default" w:ascii="Wingdings" w:hAnsi="Wingdings"/>
      </w:rPr>
    </w:lvl>
    <w:lvl w:ilvl="2" w:tentative="1">
      <w:start w:val="1"/>
      <w:numFmt w:val="bullet"/>
      <w:lvlText w:val=""/>
      <w:lvlJc w:val="left"/>
      <w:pPr>
        <w:ind w:left="1740" w:hanging="420"/>
      </w:pPr>
      <w:rPr>
        <w:rFonts w:hint="default" w:ascii="Wingdings" w:hAnsi="Wingdings"/>
      </w:rPr>
    </w:lvl>
    <w:lvl w:ilvl="3" w:tentative="1">
      <w:start w:val="1"/>
      <w:numFmt w:val="bullet"/>
      <w:lvlText w:val=""/>
      <w:lvlJc w:val="left"/>
      <w:pPr>
        <w:ind w:left="2160" w:hanging="420"/>
      </w:pPr>
      <w:rPr>
        <w:rFonts w:hint="default" w:ascii="Wingdings" w:hAnsi="Wingdings"/>
      </w:rPr>
    </w:lvl>
    <w:lvl w:ilvl="4" w:tentative="1">
      <w:start w:val="1"/>
      <w:numFmt w:val="bullet"/>
      <w:lvlText w:val=""/>
      <w:lvlJc w:val="left"/>
      <w:pPr>
        <w:ind w:left="2580" w:hanging="420"/>
      </w:pPr>
      <w:rPr>
        <w:rFonts w:hint="default" w:ascii="Wingdings" w:hAnsi="Wingdings"/>
      </w:rPr>
    </w:lvl>
    <w:lvl w:ilvl="5" w:tentative="1">
      <w:start w:val="1"/>
      <w:numFmt w:val="bullet"/>
      <w:lvlText w:val=""/>
      <w:lvlJc w:val="left"/>
      <w:pPr>
        <w:ind w:left="3000" w:hanging="420"/>
      </w:pPr>
      <w:rPr>
        <w:rFonts w:hint="default" w:ascii="Wingdings" w:hAnsi="Wingdings"/>
      </w:rPr>
    </w:lvl>
    <w:lvl w:ilvl="6" w:tentative="1">
      <w:start w:val="1"/>
      <w:numFmt w:val="bullet"/>
      <w:lvlText w:val=""/>
      <w:lvlJc w:val="left"/>
      <w:pPr>
        <w:ind w:left="3420" w:hanging="420"/>
      </w:pPr>
      <w:rPr>
        <w:rFonts w:hint="default" w:ascii="Wingdings" w:hAnsi="Wingdings"/>
      </w:rPr>
    </w:lvl>
    <w:lvl w:ilvl="7" w:tentative="1">
      <w:start w:val="1"/>
      <w:numFmt w:val="bullet"/>
      <w:lvlText w:val=""/>
      <w:lvlJc w:val="left"/>
      <w:pPr>
        <w:ind w:left="3840" w:hanging="420"/>
      </w:pPr>
      <w:rPr>
        <w:rFonts w:hint="default" w:ascii="Wingdings" w:hAnsi="Wingdings"/>
      </w:rPr>
    </w:lvl>
    <w:lvl w:ilvl="8" w:tentative="1">
      <w:start w:val="1"/>
      <w:numFmt w:val="bullet"/>
      <w:lvlText w:val=""/>
      <w:lvlJc w:val="left"/>
      <w:pPr>
        <w:ind w:left="4260" w:hanging="420"/>
      </w:pPr>
      <w:rPr>
        <w:rFonts w:hint="default" w:ascii="Wingdings" w:hAnsi="Wingdings"/>
      </w:rPr>
    </w:lvl>
  </w:abstractNum>
  <w:abstractNum w:abstractNumId="231500913">
    <w:nsid w:val="0DCC6C71"/>
    <w:multiLevelType w:val="multilevel"/>
    <w:tmpl w:val="0DCC6C71"/>
    <w:lvl w:ilvl="0" w:tentative="1">
      <w:start w:val="1"/>
      <w:numFmt w:val="bullet"/>
      <w:pStyle w:val="46"/>
      <w:lvlText w:val=""/>
      <w:lvlJc w:val="left"/>
      <w:pPr>
        <w:tabs>
          <w:tab w:val="left" w:pos="1080"/>
        </w:tabs>
        <w:ind w:left="1080" w:hanging="360"/>
      </w:pPr>
      <w:rPr>
        <w:rFonts w:hint="default" w:ascii="Symbol" w:hAnsi="Symbol"/>
      </w:rPr>
    </w:lvl>
    <w:lvl w:ilvl="1" w:tentative="1">
      <w:start w:val="1"/>
      <w:numFmt w:val="bullet"/>
      <w:lvlText w:val="o"/>
      <w:lvlJc w:val="left"/>
      <w:pPr>
        <w:tabs>
          <w:tab w:val="left" w:pos="2160"/>
        </w:tabs>
        <w:ind w:left="2160" w:hanging="360"/>
      </w:pPr>
      <w:rPr>
        <w:rFonts w:hint="default" w:ascii="Courier New" w:hAnsi="Courier New"/>
      </w:rPr>
    </w:lvl>
    <w:lvl w:ilvl="2" w:tentative="1">
      <w:start w:val="1"/>
      <w:numFmt w:val="bullet"/>
      <w:lvlText w:val=""/>
      <w:lvlJc w:val="left"/>
      <w:pPr>
        <w:tabs>
          <w:tab w:val="left" w:pos="2880"/>
        </w:tabs>
        <w:ind w:left="2880" w:hanging="360"/>
      </w:pPr>
      <w:rPr>
        <w:rFonts w:hint="default" w:ascii="Wingdings" w:hAnsi="Wingdings"/>
      </w:rPr>
    </w:lvl>
    <w:lvl w:ilvl="3" w:tentative="1">
      <w:start w:val="1"/>
      <w:numFmt w:val="bullet"/>
      <w:lvlText w:val=""/>
      <w:lvlJc w:val="left"/>
      <w:pPr>
        <w:tabs>
          <w:tab w:val="left" w:pos="3600"/>
        </w:tabs>
        <w:ind w:left="3600" w:hanging="360"/>
      </w:pPr>
      <w:rPr>
        <w:rFonts w:hint="default" w:ascii="Symbol" w:hAnsi="Symbol"/>
      </w:rPr>
    </w:lvl>
    <w:lvl w:ilvl="4" w:tentative="1">
      <w:start w:val="1"/>
      <w:numFmt w:val="bullet"/>
      <w:lvlText w:val="o"/>
      <w:lvlJc w:val="left"/>
      <w:pPr>
        <w:tabs>
          <w:tab w:val="left" w:pos="4320"/>
        </w:tabs>
        <w:ind w:left="4320" w:hanging="360"/>
      </w:pPr>
      <w:rPr>
        <w:rFonts w:hint="default" w:ascii="Courier New" w:hAnsi="Courier New"/>
      </w:rPr>
    </w:lvl>
    <w:lvl w:ilvl="5" w:tentative="1">
      <w:start w:val="1"/>
      <w:numFmt w:val="bullet"/>
      <w:lvlText w:val=""/>
      <w:lvlJc w:val="left"/>
      <w:pPr>
        <w:tabs>
          <w:tab w:val="left" w:pos="5040"/>
        </w:tabs>
        <w:ind w:left="5040" w:hanging="360"/>
      </w:pPr>
      <w:rPr>
        <w:rFonts w:hint="default" w:ascii="Wingdings" w:hAnsi="Wingdings"/>
      </w:rPr>
    </w:lvl>
    <w:lvl w:ilvl="6" w:tentative="1">
      <w:start w:val="1"/>
      <w:numFmt w:val="bullet"/>
      <w:lvlText w:val=""/>
      <w:lvlJc w:val="left"/>
      <w:pPr>
        <w:tabs>
          <w:tab w:val="left" w:pos="5760"/>
        </w:tabs>
        <w:ind w:left="5760" w:hanging="360"/>
      </w:pPr>
      <w:rPr>
        <w:rFonts w:hint="default" w:ascii="Symbol" w:hAnsi="Symbol"/>
      </w:rPr>
    </w:lvl>
    <w:lvl w:ilvl="7" w:tentative="1">
      <w:start w:val="1"/>
      <w:numFmt w:val="bullet"/>
      <w:lvlText w:val="o"/>
      <w:lvlJc w:val="left"/>
      <w:pPr>
        <w:tabs>
          <w:tab w:val="left" w:pos="6480"/>
        </w:tabs>
        <w:ind w:left="6480" w:hanging="360"/>
      </w:pPr>
      <w:rPr>
        <w:rFonts w:hint="default" w:ascii="Courier New" w:hAnsi="Courier New"/>
      </w:rPr>
    </w:lvl>
    <w:lvl w:ilvl="8" w:tentative="1">
      <w:start w:val="1"/>
      <w:numFmt w:val="bullet"/>
      <w:lvlText w:val=""/>
      <w:lvlJc w:val="left"/>
      <w:pPr>
        <w:tabs>
          <w:tab w:val="left" w:pos="7200"/>
        </w:tabs>
        <w:ind w:left="7200" w:hanging="360"/>
      </w:pPr>
      <w:rPr>
        <w:rFonts w:hint="default" w:ascii="Wingdings" w:hAnsi="Wingdings"/>
      </w:rPr>
    </w:lvl>
  </w:abstractNum>
  <w:abstractNum w:abstractNumId="297993855">
    <w:nsid w:val="11C3067F"/>
    <w:multiLevelType w:val="multilevel"/>
    <w:tmpl w:val="11C3067F"/>
    <w:lvl w:ilvl="0" w:tentative="1">
      <w:start w:val="1"/>
      <w:numFmt w:val="japaneseCounting"/>
      <w:lvlText w:val="（%1）"/>
      <w:lvlJc w:val="left"/>
      <w:pPr>
        <w:ind w:left="1200" w:hanging="72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22058723">
    <w:nsid w:val="0D3C58E3"/>
    <w:multiLevelType w:val="multilevel"/>
    <w:tmpl w:val="0D3C58E3"/>
    <w:lvl w:ilvl="0" w:tentative="1">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18984141">
    <w:nsid w:val="18F930CD"/>
    <w:multiLevelType w:val="multilevel"/>
    <w:tmpl w:val="18F930CD"/>
    <w:lvl w:ilvl="0" w:tentative="1">
      <w:start w:val="1"/>
      <w:numFmt w:val="bullet"/>
      <w:lvlText w:val="•"/>
      <w:lvlJc w:val="left"/>
      <w:pPr>
        <w:tabs>
          <w:tab w:val="left" w:pos="720"/>
        </w:tabs>
        <w:ind w:left="720" w:hanging="360"/>
      </w:pPr>
      <w:rPr>
        <w:rFonts w:hint="default" w:ascii="Arial" w:hAnsi="Arial"/>
      </w:rPr>
    </w:lvl>
    <w:lvl w:ilvl="1" w:tentative="1">
      <w:start w:val="3525"/>
      <w:numFmt w:val="bullet"/>
      <w:lvlText w:val="–"/>
      <w:lvlJc w:val="left"/>
      <w:pPr>
        <w:tabs>
          <w:tab w:val="left" w:pos="1440"/>
        </w:tabs>
        <w:ind w:left="1440" w:hanging="360"/>
      </w:pPr>
      <w:rPr>
        <w:rFonts w:hint="default" w:ascii="Arial" w:hAnsi="Arial"/>
      </w:rPr>
    </w:lvl>
    <w:lvl w:ilvl="2" w:tentative="1">
      <w:start w:val="3525"/>
      <w:numFmt w:val="bullet"/>
      <w:lvlText w:val="•"/>
      <w:lvlJc w:val="left"/>
      <w:pPr>
        <w:tabs>
          <w:tab w:val="left" w:pos="2160"/>
        </w:tabs>
        <w:ind w:left="2160" w:hanging="360"/>
      </w:pPr>
      <w:rPr>
        <w:rFonts w:hint="default" w:ascii="Arial" w:hAnsi="Arial"/>
      </w:rPr>
    </w:lvl>
    <w:lvl w:ilvl="3" w:tentative="1">
      <w:start w:val="3525"/>
      <w:numFmt w:val="bullet"/>
      <w:lvlText w:val="–"/>
      <w:lvlJc w:val="left"/>
      <w:pPr>
        <w:tabs>
          <w:tab w:val="left" w:pos="2880"/>
        </w:tabs>
        <w:ind w:left="2880" w:hanging="360"/>
      </w:pPr>
      <w:rPr>
        <w:rFonts w:hint="default" w:ascii="Arial" w:hAnsi="Arial"/>
      </w:rPr>
    </w:lvl>
    <w:lvl w:ilvl="4" w:tentative="1">
      <w:start w:val="1"/>
      <w:numFmt w:val="bullet"/>
      <w:lvlText w:val="•"/>
      <w:lvlJc w:val="left"/>
      <w:pPr>
        <w:tabs>
          <w:tab w:val="left" w:pos="3600"/>
        </w:tabs>
        <w:ind w:left="3600" w:hanging="360"/>
      </w:pPr>
      <w:rPr>
        <w:rFonts w:hint="default" w:ascii="Arial" w:hAnsi="Arial"/>
      </w:rPr>
    </w:lvl>
    <w:lvl w:ilvl="5" w:tentative="1">
      <w:start w:val="1"/>
      <w:numFmt w:val="bullet"/>
      <w:lvlText w:val="•"/>
      <w:lvlJc w:val="left"/>
      <w:pPr>
        <w:tabs>
          <w:tab w:val="left" w:pos="4320"/>
        </w:tabs>
        <w:ind w:left="4320" w:hanging="360"/>
      </w:pPr>
      <w:rPr>
        <w:rFonts w:hint="default" w:ascii="Arial" w:hAnsi="Arial"/>
      </w:rPr>
    </w:lvl>
    <w:lvl w:ilvl="6" w:tentative="1">
      <w:start w:val="1"/>
      <w:numFmt w:val="bullet"/>
      <w:lvlText w:val="•"/>
      <w:lvlJc w:val="left"/>
      <w:pPr>
        <w:tabs>
          <w:tab w:val="left" w:pos="5040"/>
        </w:tabs>
        <w:ind w:left="5040" w:hanging="360"/>
      </w:pPr>
      <w:rPr>
        <w:rFonts w:hint="default" w:ascii="Arial" w:hAnsi="Arial"/>
      </w:rPr>
    </w:lvl>
    <w:lvl w:ilvl="7" w:tentative="1">
      <w:start w:val="1"/>
      <w:numFmt w:val="bullet"/>
      <w:lvlText w:val="•"/>
      <w:lvlJc w:val="left"/>
      <w:pPr>
        <w:tabs>
          <w:tab w:val="left" w:pos="5760"/>
        </w:tabs>
        <w:ind w:left="5760" w:hanging="360"/>
      </w:pPr>
      <w:rPr>
        <w:rFonts w:hint="default" w:ascii="Arial" w:hAnsi="Arial"/>
      </w:rPr>
    </w:lvl>
    <w:lvl w:ilvl="8" w:tentative="1">
      <w:start w:val="1"/>
      <w:numFmt w:val="bullet"/>
      <w:lvlText w:val="•"/>
      <w:lvlJc w:val="left"/>
      <w:pPr>
        <w:tabs>
          <w:tab w:val="left" w:pos="6480"/>
        </w:tabs>
        <w:ind w:left="6480" w:hanging="360"/>
      </w:pPr>
      <w:rPr>
        <w:rFonts w:hint="default" w:ascii="Arial" w:hAnsi="Arial"/>
      </w:rPr>
    </w:lvl>
  </w:abstractNum>
  <w:abstractNum w:abstractNumId="2143844296">
    <w:nsid w:val="7FC877C8"/>
    <w:multiLevelType w:val="multilevel"/>
    <w:tmpl w:val="7FC877C8"/>
    <w:lvl w:ilvl="0" w:tentative="1">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561335746">
    <w:nsid w:val="21754DC2"/>
    <w:multiLevelType w:val="multilevel"/>
    <w:tmpl w:val="21754DC2"/>
    <w:lvl w:ilvl="0" w:tentative="1">
      <w:start w:val="3525"/>
      <w:numFmt w:val="bullet"/>
      <w:lvlText w:val="–"/>
      <w:lvlJc w:val="left"/>
      <w:pPr>
        <w:ind w:left="900" w:hanging="420"/>
      </w:pPr>
      <w:rPr>
        <w:rFonts w:hint="default" w:ascii="Arial" w:hAnsi="Arial"/>
      </w:rPr>
    </w:lvl>
    <w:lvl w:ilvl="1" w:tentative="1">
      <w:start w:val="1"/>
      <w:numFmt w:val="bullet"/>
      <w:lvlText w:val=""/>
      <w:lvlJc w:val="left"/>
      <w:pPr>
        <w:ind w:left="1320" w:hanging="420"/>
      </w:pPr>
      <w:rPr>
        <w:rFonts w:hint="default" w:ascii="Wingdings" w:hAnsi="Wingdings"/>
      </w:rPr>
    </w:lvl>
    <w:lvl w:ilvl="2" w:tentative="1">
      <w:start w:val="1"/>
      <w:numFmt w:val="bullet"/>
      <w:lvlText w:val=""/>
      <w:lvlJc w:val="left"/>
      <w:pPr>
        <w:ind w:left="1740" w:hanging="420"/>
      </w:pPr>
      <w:rPr>
        <w:rFonts w:hint="default" w:ascii="Wingdings" w:hAnsi="Wingdings"/>
      </w:rPr>
    </w:lvl>
    <w:lvl w:ilvl="3" w:tentative="1">
      <w:start w:val="1"/>
      <w:numFmt w:val="bullet"/>
      <w:lvlText w:val=""/>
      <w:lvlJc w:val="left"/>
      <w:pPr>
        <w:ind w:left="2160" w:hanging="420"/>
      </w:pPr>
      <w:rPr>
        <w:rFonts w:hint="default" w:ascii="Wingdings" w:hAnsi="Wingdings"/>
      </w:rPr>
    </w:lvl>
    <w:lvl w:ilvl="4" w:tentative="1">
      <w:start w:val="1"/>
      <w:numFmt w:val="bullet"/>
      <w:lvlText w:val=""/>
      <w:lvlJc w:val="left"/>
      <w:pPr>
        <w:ind w:left="2580" w:hanging="420"/>
      </w:pPr>
      <w:rPr>
        <w:rFonts w:hint="default" w:ascii="Wingdings" w:hAnsi="Wingdings"/>
      </w:rPr>
    </w:lvl>
    <w:lvl w:ilvl="5" w:tentative="1">
      <w:start w:val="1"/>
      <w:numFmt w:val="bullet"/>
      <w:lvlText w:val=""/>
      <w:lvlJc w:val="left"/>
      <w:pPr>
        <w:ind w:left="3000" w:hanging="420"/>
      </w:pPr>
      <w:rPr>
        <w:rFonts w:hint="default" w:ascii="Wingdings" w:hAnsi="Wingdings"/>
      </w:rPr>
    </w:lvl>
    <w:lvl w:ilvl="6" w:tentative="1">
      <w:start w:val="1"/>
      <w:numFmt w:val="bullet"/>
      <w:lvlText w:val=""/>
      <w:lvlJc w:val="left"/>
      <w:pPr>
        <w:ind w:left="3420" w:hanging="420"/>
      </w:pPr>
      <w:rPr>
        <w:rFonts w:hint="default" w:ascii="Wingdings" w:hAnsi="Wingdings"/>
      </w:rPr>
    </w:lvl>
    <w:lvl w:ilvl="7" w:tentative="1">
      <w:start w:val="1"/>
      <w:numFmt w:val="bullet"/>
      <w:lvlText w:val=""/>
      <w:lvlJc w:val="left"/>
      <w:pPr>
        <w:ind w:left="3840" w:hanging="420"/>
      </w:pPr>
      <w:rPr>
        <w:rFonts w:hint="default" w:ascii="Wingdings" w:hAnsi="Wingdings"/>
      </w:rPr>
    </w:lvl>
    <w:lvl w:ilvl="8" w:tentative="1">
      <w:start w:val="1"/>
      <w:numFmt w:val="bullet"/>
      <w:lvlText w:val=""/>
      <w:lvlJc w:val="left"/>
      <w:pPr>
        <w:ind w:left="4260" w:hanging="420"/>
      </w:pPr>
      <w:rPr>
        <w:rFonts w:hint="default" w:ascii="Wingdings" w:hAnsi="Wingdings"/>
      </w:rPr>
    </w:lvl>
  </w:abstractNum>
  <w:abstractNum w:abstractNumId="520360208">
    <w:nsid w:val="1F041110"/>
    <w:multiLevelType w:val="multilevel"/>
    <w:tmpl w:val="1F041110"/>
    <w:lvl w:ilvl="0" w:tentative="1">
      <w:start w:val="1"/>
      <w:numFmt w:val="decimal"/>
      <w:lvlText w:val="%1、"/>
      <w:lvlJc w:val="left"/>
      <w:pPr>
        <w:ind w:left="1290" w:hanging="810"/>
      </w:pPr>
      <w:rPr>
        <w:rFonts w:hint="default"/>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423384499">
    <w:nsid w:val="193C55B3"/>
    <w:multiLevelType w:val="multilevel"/>
    <w:tmpl w:val="193C55B3"/>
    <w:lvl w:ilvl="0" w:tentative="1">
      <w:start w:val="1"/>
      <w:numFmt w:val="bullet"/>
      <w:lvlText w:val="▪"/>
      <w:lvlJc w:val="left"/>
      <w:pPr>
        <w:ind w:left="1020" w:hanging="420"/>
      </w:pPr>
      <w:rPr>
        <w:rFonts w:hint="default" w:ascii="Calibri" w:hAnsi="Calibri"/>
      </w:rPr>
    </w:lvl>
    <w:lvl w:ilvl="1" w:tentative="1">
      <w:start w:val="1"/>
      <w:numFmt w:val="bullet"/>
      <w:lvlText w:val=""/>
      <w:lvlJc w:val="left"/>
      <w:pPr>
        <w:ind w:left="1440" w:hanging="420"/>
      </w:pPr>
      <w:rPr>
        <w:rFonts w:hint="default" w:ascii="Wingdings" w:hAnsi="Wingdings"/>
      </w:rPr>
    </w:lvl>
    <w:lvl w:ilvl="2" w:tentative="1">
      <w:start w:val="1"/>
      <w:numFmt w:val="bullet"/>
      <w:lvlText w:val=""/>
      <w:lvlJc w:val="left"/>
      <w:pPr>
        <w:ind w:left="1860" w:hanging="420"/>
      </w:pPr>
      <w:rPr>
        <w:rFonts w:hint="default" w:ascii="Wingdings" w:hAnsi="Wingdings"/>
      </w:rPr>
    </w:lvl>
    <w:lvl w:ilvl="3" w:tentative="1">
      <w:start w:val="1"/>
      <w:numFmt w:val="bullet"/>
      <w:lvlText w:val=""/>
      <w:lvlJc w:val="left"/>
      <w:pPr>
        <w:ind w:left="2280" w:hanging="420"/>
      </w:pPr>
      <w:rPr>
        <w:rFonts w:hint="default" w:ascii="Wingdings" w:hAnsi="Wingdings"/>
      </w:rPr>
    </w:lvl>
    <w:lvl w:ilvl="4" w:tentative="1">
      <w:start w:val="1"/>
      <w:numFmt w:val="bullet"/>
      <w:lvlText w:val=""/>
      <w:lvlJc w:val="left"/>
      <w:pPr>
        <w:ind w:left="2700" w:hanging="420"/>
      </w:pPr>
      <w:rPr>
        <w:rFonts w:hint="default" w:ascii="Wingdings" w:hAnsi="Wingdings"/>
      </w:rPr>
    </w:lvl>
    <w:lvl w:ilvl="5" w:tentative="1">
      <w:start w:val="1"/>
      <w:numFmt w:val="bullet"/>
      <w:lvlText w:val=""/>
      <w:lvlJc w:val="left"/>
      <w:pPr>
        <w:ind w:left="3120" w:hanging="420"/>
      </w:pPr>
      <w:rPr>
        <w:rFonts w:hint="default" w:ascii="Wingdings" w:hAnsi="Wingdings"/>
      </w:rPr>
    </w:lvl>
    <w:lvl w:ilvl="6" w:tentative="1">
      <w:start w:val="1"/>
      <w:numFmt w:val="bullet"/>
      <w:lvlText w:val=""/>
      <w:lvlJc w:val="left"/>
      <w:pPr>
        <w:ind w:left="3540" w:hanging="420"/>
      </w:pPr>
      <w:rPr>
        <w:rFonts w:hint="default" w:ascii="Wingdings" w:hAnsi="Wingdings"/>
      </w:rPr>
    </w:lvl>
    <w:lvl w:ilvl="7" w:tentative="1">
      <w:start w:val="1"/>
      <w:numFmt w:val="bullet"/>
      <w:lvlText w:val=""/>
      <w:lvlJc w:val="left"/>
      <w:pPr>
        <w:ind w:left="3960" w:hanging="420"/>
      </w:pPr>
      <w:rPr>
        <w:rFonts w:hint="default" w:ascii="Wingdings" w:hAnsi="Wingdings"/>
      </w:rPr>
    </w:lvl>
    <w:lvl w:ilvl="8" w:tentative="1">
      <w:start w:val="1"/>
      <w:numFmt w:val="bullet"/>
      <w:lvlText w:val=""/>
      <w:lvlJc w:val="left"/>
      <w:pPr>
        <w:ind w:left="4380" w:hanging="420"/>
      </w:pPr>
      <w:rPr>
        <w:rFonts w:hint="default" w:ascii="Wingdings" w:hAnsi="Wingdings"/>
      </w:rPr>
    </w:lvl>
  </w:abstractNum>
  <w:abstractNum w:abstractNumId="34">
    <w:nsid w:val="00000022"/>
    <w:multiLevelType w:val="multilevel"/>
    <w:tmpl w:val="00000022"/>
    <w:lvl w:ilvl="0" w:tentative="1">
      <w:start w:val="1"/>
      <w:numFmt w:val="chineseCountingThousand"/>
      <w:pStyle w:val="51"/>
      <w:lvlText w:val="第%1章"/>
      <w:lvlJc w:val="left"/>
      <w:pPr>
        <w:tabs>
          <w:tab w:val="left" w:pos="113"/>
        </w:tabs>
        <w:ind w:left="0" w:firstLine="0"/>
      </w:pPr>
      <w:rPr>
        <w:rFonts w:hint="eastAsia"/>
      </w:rPr>
    </w:lvl>
    <w:lvl w:ilvl="1" w:tentative="1">
      <w:start w:val="1"/>
      <w:numFmt w:val="decimal"/>
      <w:isLgl/>
      <w:suff w:val="space"/>
      <w:lvlText w:val="%1.%2"/>
      <w:lvlJc w:val="left"/>
      <w:pPr>
        <w:ind w:left="0" w:firstLine="0"/>
      </w:pPr>
      <w:rPr>
        <w:rFonts w:hint="eastAsia"/>
      </w:rPr>
    </w:lvl>
    <w:lvl w:ilvl="2" w:tentative="1">
      <w:start w:val="1"/>
      <w:numFmt w:val="decimal"/>
      <w:isLgl/>
      <w:suff w:val="space"/>
      <w:lvlText w:val="%1.%2.%3"/>
      <w:lvlJc w:val="left"/>
      <w:pPr>
        <w:ind w:left="0" w:firstLine="0"/>
      </w:pPr>
      <w:rPr>
        <w:rFonts w:hint="eastAsia"/>
      </w:rPr>
    </w:lvl>
    <w:lvl w:ilvl="3" w:tentative="1">
      <w:start w:val="1"/>
      <w:numFmt w:val="decimal"/>
      <w:isLgl/>
      <w:suff w:val="space"/>
      <w:lvlText w:val="%1.%2.%3.%4"/>
      <w:lvlJc w:val="left"/>
      <w:pPr>
        <w:ind w:left="0" w:firstLine="0"/>
      </w:pPr>
      <w:rPr>
        <w:rFonts w:hint="default" w:ascii="Franklin Gothic Medium" w:hAnsi="Franklin Gothic Medium" w:eastAsia="仿宋_GB2312" w:cs="Lucida Sans Unicode"/>
        <w:b/>
      </w:rPr>
    </w:lvl>
    <w:lvl w:ilvl="4" w:tentative="1">
      <w:start w:val="1"/>
      <w:numFmt w:val="decimal"/>
      <w:isLgl/>
      <w:suff w:val="space"/>
      <w:lvlText w:val="%1.%2.%3.%4.%5"/>
      <w:lvlJc w:val="left"/>
      <w:pPr>
        <w:ind w:left="0" w:firstLine="0"/>
      </w:pPr>
      <w:rPr>
        <w:rFonts w:hint="eastAsia" w:eastAsia="仿宋"/>
        <w:sz w:val="28"/>
      </w:rPr>
    </w:lvl>
    <w:lvl w:ilvl="5" w:tentative="1">
      <w:start w:val="1"/>
      <w:numFmt w:val="decimal"/>
      <w:isLgl/>
      <w:suff w:val="space"/>
      <w:lvlText w:val="%1.%2.%3.%4.%5.%6"/>
      <w:lvlJc w:val="left"/>
      <w:pPr>
        <w:ind w:left="0" w:firstLine="284"/>
      </w:pPr>
      <w:rPr>
        <w:rFonts w:hint="eastAsia" w:eastAsia="楷体"/>
        <w:sz w:val="21"/>
      </w:rPr>
    </w:lvl>
    <w:lvl w:ilvl="6" w:tentative="1">
      <w:start w:val="1"/>
      <w:numFmt w:val="none"/>
      <w:suff w:val="nothing"/>
      <w:lvlText w:val=""/>
      <w:lvlJc w:val="left"/>
      <w:pPr>
        <w:ind w:left="0" w:firstLine="0"/>
      </w:pPr>
      <w:rPr>
        <w:rFonts w:hint="eastAsia"/>
      </w:rPr>
    </w:lvl>
    <w:lvl w:ilvl="7" w:tentative="1">
      <w:start w:val="1"/>
      <w:numFmt w:val="none"/>
      <w:suff w:val="nothing"/>
      <w:lvlText w:val=""/>
      <w:lvlJc w:val="left"/>
      <w:pPr>
        <w:ind w:left="0" w:firstLine="0"/>
      </w:pPr>
      <w:rPr>
        <w:rFonts w:hint="eastAsia"/>
      </w:rPr>
    </w:lvl>
    <w:lvl w:ilvl="8" w:tentative="1">
      <w:start w:val="0"/>
      <w:numFmt w:val="none"/>
      <w:suff w:val="nothing"/>
      <w:lvlText w:val=""/>
      <w:lvlJc w:val="left"/>
      <w:pPr>
        <w:ind w:left="0" w:firstLine="0"/>
      </w:pPr>
      <w:rPr>
        <w:rFonts w:hint="eastAsia"/>
      </w:rPr>
    </w:lvl>
  </w:abstractNum>
  <w:abstractNum w:abstractNumId="1739399178">
    <w:nsid w:val="67AD200A"/>
    <w:multiLevelType w:val="multilevel"/>
    <w:tmpl w:val="67AD200A"/>
    <w:lvl w:ilvl="0" w:tentative="1">
      <w:start w:val="1"/>
      <w:numFmt w:val="chineseCountingThousand"/>
      <w:pStyle w:val="2"/>
      <w:suff w:val="space"/>
      <w:lvlText w:val="第%1章"/>
      <w:lvlJc w:val="left"/>
      <w:pPr>
        <w:ind w:left="0" w:firstLine="0"/>
      </w:pPr>
      <w:rPr>
        <w:rFonts w:ascii="Times New Roman" w:hAnsi="Times New Roman" w:cs="Times New Roman"/>
        <w:b/>
        <w:bCs w:val="0"/>
        <w:i w:val="0"/>
        <w:iCs w:val="0"/>
        <w:caps w:val="0"/>
        <w:smallCaps w:val="0"/>
        <w:strike w:val="0"/>
        <w:dstrike w:val="0"/>
        <w:color w:val="000000"/>
        <w:spacing w:val="0"/>
        <w:position w:val="0"/>
        <w:u w:val="none"/>
      </w:rPr>
    </w:lvl>
    <w:lvl w:ilvl="1" w:tentative="1">
      <w:start w:val="1"/>
      <w:numFmt w:val="decimal"/>
      <w:pStyle w:val="3"/>
      <w:isLgl/>
      <w:suff w:val="space"/>
      <w:lvlText w:val="%1.%2"/>
      <w:lvlJc w:val="left"/>
      <w:pPr>
        <w:ind w:left="426" w:firstLine="0"/>
      </w:pPr>
      <w:rPr>
        <w:rFonts w:hint="eastAsia"/>
      </w:rPr>
    </w:lvl>
    <w:lvl w:ilvl="2" w:tentative="1">
      <w:start w:val="1"/>
      <w:numFmt w:val="decimal"/>
      <w:pStyle w:val="4"/>
      <w:isLgl/>
      <w:suff w:val="space"/>
      <w:lvlText w:val="%1.%2.%3"/>
      <w:lvlJc w:val="left"/>
      <w:pPr>
        <w:ind w:left="567" w:firstLine="0"/>
      </w:pPr>
      <w:rPr>
        <w:rFonts w:ascii="Times New Roman" w:hAnsi="Times New Roman" w:cs="Times New Roman"/>
        <w:b w:val="0"/>
        <w:bCs w:val="0"/>
        <w:i w:val="0"/>
        <w:iCs w:val="0"/>
        <w:caps w:val="0"/>
        <w:smallCaps w:val="0"/>
        <w:strike w:val="0"/>
        <w:dstrike w:val="0"/>
        <w:color w:val="000000"/>
        <w:spacing w:val="0"/>
        <w:position w:val="0"/>
        <w:u w:val="none"/>
      </w:rPr>
    </w:lvl>
    <w:lvl w:ilvl="3" w:tentative="1">
      <w:start w:val="1"/>
      <w:numFmt w:val="decimal"/>
      <w:pStyle w:val="5"/>
      <w:isLgl/>
      <w:suff w:val="space"/>
      <w:lvlText w:val="%1.%2.%3.%4"/>
      <w:lvlJc w:val="left"/>
      <w:pPr>
        <w:ind w:left="0" w:firstLine="0"/>
      </w:pPr>
      <w:rPr>
        <w:rFonts w:ascii="Times New Roman" w:hAnsi="Times New Roman" w:cs="Times New Roman"/>
        <w:b/>
        <w:bCs w:val="0"/>
        <w:i w:val="0"/>
        <w:iCs w:val="0"/>
        <w:caps w:val="0"/>
        <w:smallCaps w:val="0"/>
        <w:strike w:val="0"/>
        <w:dstrike w:val="0"/>
        <w:snapToGrid w:val="0"/>
        <w:color w:val="000000"/>
        <w:spacing w:val="0"/>
        <w:w w:val="0"/>
        <w:kern w:val="0"/>
        <w:position w:val="0"/>
        <w:szCs w:val="16"/>
        <w:u w:val="none"/>
      </w:rPr>
    </w:lvl>
    <w:lvl w:ilvl="4" w:tentative="1">
      <w:start w:val="1"/>
      <w:numFmt w:val="decimal"/>
      <w:pStyle w:val="6"/>
      <w:isLgl/>
      <w:suff w:val="space"/>
      <w:lvlText w:val="%1.%2.%3.%4.%5"/>
      <w:lvlJc w:val="left"/>
      <w:pPr>
        <w:ind w:left="0" w:firstLine="0"/>
      </w:pPr>
      <w:rPr>
        <w:rFonts w:hint="eastAsia" w:ascii="仿宋" w:hAnsi="仿宋" w:eastAsia="仿宋" w:cs="Times New Roman"/>
        <w:b w:val="0"/>
        <w:bCs w:val="0"/>
        <w:i w:val="0"/>
        <w:iCs w:val="0"/>
        <w:caps w:val="0"/>
        <w:smallCaps w:val="0"/>
        <w:strike w:val="0"/>
        <w:dstrike w:val="0"/>
        <w:color w:val="000000"/>
        <w:spacing w:val="0"/>
        <w:position w:val="0"/>
        <w:u w:val="none"/>
      </w:rPr>
    </w:lvl>
    <w:lvl w:ilvl="5" w:tentative="1">
      <w:start w:val="1"/>
      <w:numFmt w:val="none"/>
      <w:suff w:val="nothing"/>
      <w:lvlText w:val=""/>
      <w:lvlJc w:val="left"/>
      <w:pPr>
        <w:ind w:left="0" w:firstLine="0"/>
      </w:pPr>
      <w:rPr>
        <w:rFonts w:hint="eastAsia"/>
      </w:rPr>
    </w:lvl>
    <w:lvl w:ilvl="6" w:tentative="1">
      <w:start w:val="1"/>
      <w:numFmt w:val="none"/>
      <w:suff w:val="nothing"/>
      <w:lvlText w:val=""/>
      <w:lvlJc w:val="left"/>
      <w:pPr>
        <w:ind w:left="0" w:firstLine="0"/>
      </w:pPr>
      <w:rPr>
        <w:rFonts w:hint="eastAsia"/>
      </w:rPr>
    </w:lvl>
    <w:lvl w:ilvl="7" w:tentative="1">
      <w:start w:val="1"/>
      <w:numFmt w:val="none"/>
      <w:suff w:val="nothing"/>
      <w:lvlText w:val=""/>
      <w:lvlJc w:val="left"/>
      <w:pPr>
        <w:ind w:left="0" w:firstLine="0"/>
      </w:pPr>
      <w:rPr>
        <w:rFonts w:hint="eastAsia"/>
      </w:rPr>
    </w:lvl>
    <w:lvl w:ilvl="8" w:tentative="1">
      <w:start w:val="1"/>
      <w:numFmt w:val="none"/>
      <w:suff w:val="nothing"/>
      <w:lvlText w:val=""/>
      <w:lvlJc w:val="left"/>
      <w:pPr>
        <w:ind w:left="0" w:firstLine="0"/>
      </w:pPr>
      <w:rPr>
        <w:rFonts w:hint="eastAsia"/>
      </w:rPr>
    </w:lvl>
  </w:abstractNum>
  <w:abstractNum w:abstractNumId="1716660537">
    <w:nsid w:val="66522939"/>
    <w:multiLevelType w:val="multilevel"/>
    <w:tmpl w:val="66522939"/>
    <w:lvl w:ilvl="0" w:tentative="1">
      <w:start w:val="3557"/>
      <w:numFmt w:val="bullet"/>
      <w:lvlText w:val="•"/>
      <w:lvlJc w:val="left"/>
      <w:pPr>
        <w:ind w:left="900" w:hanging="420"/>
      </w:pPr>
      <w:rPr>
        <w:rFonts w:hint="default" w:ascii="宋体" w:hAnsi="宋体"/>
      </w:rPr>
    </w:lvl>
    <w:lvl w:ilvl="1" w:tentative="1">
      <w:start w:val="1"/>
      <w:numFmt w:val="bullet"/>
      <w:lvlText w:val=""/>
      <w:lvlJc w:val="left"/>
      <w:pPr>
        <w:ind w:left="1320" w:hanging="420"/>
      </w:pPr>
      <w:rPr>
        <w:rFonts w:hint="default" w:ascii="Wingdings" w:hAnsi="Wingdings"/>
      </w:rPr>
    </w:lvl>
    <w:lvl w:ilvl="2" w:tentative="1">
      <w:start w:val="1"/>
      <w:numFmt w:val="bullet"/>
      <w:lvlText w:val=""/>
      <w:lvlJc w:val="left"/>
      <w:pPr>
        <w:ind w:left="1740" w:hanging="420"/>
      </w:pPr>
      <w:rPr>
        <w:rFonts w:hint="default" w:ascii="Wingdings" w:hAnsi="Wingdings"/>
      </w:rPr>
    </w:lvl>
    <w:lvl w:ilvl="3" w:tentative="1">
      <w:start w:val="1"/>
      <w:numFmt w:val="bullet"/>
      <w:lvlText w:val=""/>
      <w:lvlJc w:val="left"/>
      <w:pPr>
        <w:ind w:left="2160" w:hanging="420"/>
      </w:pPr>
      <w:rPr>
        <w:rFonts w:hint="default" w:ascii="Wingdings" w:hAnsi="Wingdings"/>
      </w:rPr>
    </w:lvl>
    <w:lvl w:ilvl="4" w:tentative="1">
      <w:start w:val="1"/>
      <w:numFmt w:val="bullet"/>
      <w:lvlText w:val=""/>
      <w:lvlJc w:val="left"/>
      <w:pPr>
        <w:ind w:left="2580" w:hanging="420"/>
      </w:pPr>
      <w:rPr>
        <w:rFonts w:hint="default" w:ascii="Wingdings" w:hAnsi="Wingdings"/>
      </w:rPr>
    </w:lvl>
    <w:lvl w:ilvl="5" w:tentative="1">
      <w:start w:val="1"/>
      <w:numFmt w:val="bullet"/>
      <w:lvlText w:val=""/>
      <w:lvlJc w:val="left"/>
      <w:pPr>
        <w:ind w:left="3000" w:hanging="420"/>
      </w:pPr>
      <w:rPr>
        <w:rFonts w:hint="default" w:ascii="Wingdings" w:hAnsi="Wingdings"/>
      </w:rPr>
    </w:lvl>
    <w:lvl w:ilvl="6" w:tentative="1">
      <w:start w:val="1"/>
      <w:numFmt w:val="bullet"/>
      <w:lvlText w:val=""/>
      <w:lvlJc w:val="left"/>
      <w:pPr>
        <w:ind w:left="3420" w:hanging="420"/>
      </w:pPr>
      <w:rPr>
        <w:rFonts w:hint="default" w:ascii="Wingdings" w:hAnsi="Wingdings"/>
      </w:rPr>
    </w:lvl>
    <w:lvl w:ilvl="7" w:tentative="1">
      <w:start w:val="1"/>
      <w:numFmt w:val="bullet"/>
      <w:lvlText w:val=""/>
      <w:lvlJc w:val="left"/>
      <w:pPr>
        <w:ind w:left="3840" w:hanging="420"/>
      </w:pPr>
      <w:rPr>
        <w:rFonts w:hint="default" w:ascii="Wingdings" w:hAnsi="Wingdings"/>
      </w:rPr>
    </w:lvl>
    <w:lvl w:ilvl="8" w:tentative="1">
      <w:start w:val="1"/>
      <w:numFmt w:val="bullet"/>
      <w:lvlText w:val=""/>
      <w:lvlJc w:val="left"/>
      <w:pPr>
        <w:ind w:left="4260" w:hanging="420"/>
      </w:pPr>
      <w:rPr>
        <w:rFonts w:hint="default" w:ascii="Wingdings" w:hAnsi="Wingdings"/>
      </w:rPr>
    </w:lvl>
  </w:abstractNum>
  <w:abstractNum w:abstractNumId="1519200748">
    <w:nsid w:val="5A8D29EC"/>
    <w:multiLevelType w:val="multilevel"/>
    <w:tmpl w:val="5A8D29EC"/>
    <w:lvl w:ilvl="0" w:tentative="1">
      <w:start w:val="1"/>
      <w:numFmt w:val="bullet"/>
      <w:lvlText w:val=""/>
      <w:lvlJc w:val="left"/>
      <w:pPr>
        <w:ind w:left="980" w:hanging="420"/>
      </w:pPr>
      <w:rPr>
        <w:rFonts w:hint="default" w:ascii="Wingdings" w:hAnsi="Wingdings"/>
      </w:rPr>
    </w:lvl>
    <w:lvl w:ilvl="1" w:tentative="1">
      <w:start w:val="1"/>
      <w:numFmt w:val="bullet"/>
      <w:lvlText w:val=""/>
      <w:lvlJc w:val="left"/>
      <w:pPr>
        <w:ind w:left="1400" w:hanging="420"/>
      </w:pPr>
      <w:rPr>
        <w:rFonts w:hint="default" w:ascii="Wingdings" w:hAnsi="Wingdings"/>
      </w:rPr>
    </w:lvl>
    <w:lvl w:ilvl="2" w:tentative="1">
      <w:start w:val="1"/>
      <w:numFmt w:val="bullet"/>
      <w:lvlText w:val=""/>
      <w:lvlJc w:val="left"/>
      <w:pPr>
        <w:ind w:left="1820" w:hanging="420"/>
      </w:pPr>
      <w:rPr>
        <w:rFonts w:hint="default" w:ascii="Wingdings" w:hAnsi="Wingdings"/>
      </w:rPr>
    </w:lvl>
    <w:lvl w:ilvl="3" w:tentative="1">
      <w:start w:val="1"/>
      <w:numFmt w:val="bullet"/>
      <w:lvlText w:val=""/>
      <w:lvlJc w:val="left"/>
      <w:pPr>
        <w:ind w:left="2240" w:hanging="420"/>
      </w:pPr>
      <w:rPr>
        <w:rFonts w:hint="default" w:ascii="Wingdings" w:hAnsi="Wingdings"/>
      </w:rPr>
    </w:lvl>
    <w:lvl w:ilvl="4" w:tentative="1">
      <w:start w:val="1"/>
      <w:numFmt w:val="bullet"/>
      <w:lvlText w:val=""/>
      <w:lvlJc w:val="left"/>
      <w:pPr>
        <w:ind w:left="2660" w:hanging="420"/>
      </w:pPr>
      <w:rPr>
        <w:rFonts w:hint="default" w:ascii="Wingdings" w:hAnsi="Wingdings"/>
      </w:rPr>
    </w:lvl>
    <w:lvl w:ilvl="5" w:tentative="1">
      <w:start w:val="1"/>
      <w:numFmt w:val="bullet"/>
      <w:lvlText w:val=""/>
      <w:lvlJc w:val="left"/>
      <w:pPr>
        <w:ind w:left="3080" w:hanging="420"/>
      </w:pPr>
      <w:rPr>
        <w:rFonts w:hint="default" w:ascii="Wingdings" w:hAnsi="Wingdings"/>
      </w:rPr>
    </w:lvl>
    <w:lvl w:ilvl="6" w:tentative="1">
      <w:start w:val="1"/>
      <w:numFmt w:val="bullet"/>
      <w:lvlText w:val=""/>
      <w:lvlJc w:val="left"/>
      <w:pPr>
        <w:ind w:left="3500" w:hanging="420"/>
      </w:pPr>
      <w:rPr>
        <w:rFonts w:hint="default" w:ascii="Wingdings" w:hAnsi="Wingdings"/>
      </w:rPr>
    </w:lvl>
    <w:lvl w:ilvl="7" w:tentative="1">
      <w:start w:val="1"/>
      <w:numFmt w:val="bullet"/>
      <w:lvlText w:val=""/>
      <w:lvlJc w:val="left"/>
      <w:pPr>
        <w:ind w:left="3920" w:hanging="420"/>
      </w:pPr>
      <w:rPr>
        <w:rFonts w:hint="default" w:ascii="Wingdings" w:hAnsi="Wingdings"/>
      </w:rPr>
    </w:lvl>
    <w:lvl w:ilvl="8" w:tentative="1">
      <w:start w:val="1"/>
      <w:numFmt w:val="bullet"/>
      <w:lvlText w:val=""/>
      <w:lvlJc w:val="left"/>
      <w:pPr>
        <w:ind w:left="4340" w:hanging="420"/>
      </w:pPr>
      <w:rPr>
        <w:rFonts w:hint="default" w:ascii="Wingdings" w:hAnsi="Wingdings"/>
      </w:rPr>
    </w:lvl>
  </w:abstractNum>
  <w:abstractNum w:abstractNumId="1497569180">
    <w:nsid w:val="5943179C"/>
    <w:multiLevelType w:val="multilevel"/>
    <w:tmpl w:val="5943179C"/>
    <w:lvl w:ilvl="0" w:tentative="1">
      <w:start w:val="3525"/>
      <w:numFmt w:val="bullet"/>
      <w:lvlText w:val="–"/>
      <w:lvlJc w:val="left"/>
      <w:pPr>
        <w:ind w:left="900" w:hanging="420"/>
      </w:pPr>
      <w:rPr>
        <w:rFonts w:hint="default" w:ascii="Arial" w:hAnsi="Arial"/>
      </w:rPr>
    </w:lvl>
    <w:lvl w:ilvl="1" w:tentative="1">
      <w:start w:val="1"/>
      <w:numFmt w:val="bullet"/>
      <w:lvlText w:val=""/>
      <w:lvlJc w:val="left"/>
      <w:pPr>
        <w:ind w:left="1320" w:hanging="420"/>
      </w:pPr>
      <w:rPr>
        <w:rFonts w:hint="default" w:ascii="Wingdings" w:hAnsi="Wingdings"/>
      </w:rPr>
    </w:lvl>
    <w:lvl w:ilvl="2" w:tentative="1">
      <w:start w:val="1"/>
      <w:numFmt w:val="bullet"/>
      <w:lvlText w:val=""/>
      <w:lvlJc w:val="left"/>
      <w:pPr>
        <w:ind w:left="1740" w:hanging="420"/>
      </w:pPr>
      <w:rPr>
        <w:rFonts w:hint="default" w:ascii="Wingdings" w:hAnsi="Wingdings"/>
      </w:rPr>
    </w:lvl>
    <w:lvl w:ilvl="3" w:tentative="1">
      <w:start w:val="1"/>
      <w:numFmt w:val="bullet"/>
      <w:lvlText w:val=""/>
      <w:lvlJc w:val="left"/>
      <w:pPr>
        <w:ind w:left="2160" w:hanging="420"/>
      </w:pPr>
      <w:rPr>
        <w:rFonts w:hint="default" w:ascii="Wingdings" w:hAnsi="Wingdings"/>
      </w:rPr>
    </w:lvl>
    <w:lvl w:ilvl="4" w:tentative="1">
      <w:start w:val="1"/>
      <w:numFmt w:val="bullet"/>
      <w:lvlText w:val=""/>
      <w:lvlJc w:val="left"/>
      <w:pPr>
        <w:ind w:left="2580" w:hanging="420"/>
      </w:pPr>
      <w:rPr>
        <w:rFonts w:hint="default" w:ascii="Wingdings" w:hAnsi="Wingdings"/>
      </w:rPr>
    </w:lvl>
    <w:lvl w:ilvl="5" w:tentative="1">
      <w:start w:val="1"/>
      <w:numFmt w:val="bullet"/>
      <w:lvlText w:val=""/>
      <w:lvlJc w:val="left"/>
      <w:pPr>
        <w:ind w:left="3000" w:hanging="420"/>
      </w:pPr>
      <w:rPr>
        <w:rFonts w:hint="default" w:ascii="Wingdings" w:hAnsi="Wingdings"/>
      </w:rPr>
    </w:lvl>
    <w:lvl w:ilvl="6" w:tentative="1">
      <w:start w:val="1"/>
      <w:numFmt w:val="bullet"/>
      <w:lvlText w:val=""/>
      <w:lvlJc w:val="left"/>
      <w:pPr>
        <w:ind w:left="3420" w:hanging="420"/>
      </w:pPr>
      <w:rPr>
        <w:rFonts w:hint="default" w:ascii="Wingdings" w:hAnsi="Wingdings"/>
      </w:rPr>
    </w:lvl>
    <w:lvl w:ilvl="7" w:tentative="1">
      <w:start w:val="1"/>
      <w:numFmt w:val="bullet"/>
      <w:lvlText w:val=""/>
      <w:lvlJc w:val="left"/>
      <w:pPr>
        <w:ind w:left="3840" w:hanging="420"/>
      </w:pPr>
      <w:rPr>
        <w:rFonts w:hint="default" w:ascii="Wingdings" w:hAnsi="Wingdings"/>
      </w:rPr>
    </w:lvl>
    <w:lvl w:ilvl="8" w:tentative="1">
      <w:start w:val="1"/>
      <w:numFmt w:val="bullet"/>
      <w:lvlText w:val=""/>
      <w:lvlJc w:val="left"/>
      <w:pPr>
        <w:ind w:left="4260" w:hanging="420"/>
      </w:pPr>
      <w:rPr>
        <w:rFonts w:hint="default" w:ascii="Wingdings" w:hAnsi="Wingdings"/>
      </w:rPr>
    </w:lvl>
  </w:abstractNum>
  <w:abstractNum w:abstractNumId="2119521333">
    <w:nsid w:val="7E555435"/>
    <w:multiLevelType w:val="multilevel"/>
    <w:tmpl w:val="7E555435"/>
    <w:lvl w:ilvl="0" w:tentative="1">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034109680">
    <w:nsid w:val="793E0CF0"/>
    <w:multiLevelType w:val="multilevel"/>
    <w:tmpl w:val="793E0CF0"/>
    <w:lvl w:ilvl="0" w:tentative="1">
      <w:start w:val="1"/>
      <w:numFmt w:val="bullet"/>
      <w:lvlText w:val=""/>
      <w:lvlJc w:val="left"/>
      <w:pPr>
        <w:ind w:left="900" w:hanging="420"/>
      </w:pPr>
      <w:rPr>
        <w:rFonts w:hint="default" w:ascii="Wingdings" w:hAnsi="Wingdings"/>
      </w:rPr>
    </w:lvl>
    <w:lvl w:ilvl="1" w:tentative="1">
      <w:start w:val="1"/>
      <w:numFmt w:val="bullet"/>
      <w:lvlText w:val="•"/>
      <w:lvlJc w:val="left"/>
      <w:pPr>
        <w:ind w:left="1320" w:hanging="420"/>
      </w:pPr>
      <w:rPr>
        <w:rFonts w:hint="default" w:ascii="宋体" w:hAnsi="宋体"/>
      </w:rPr>
    </w:lvl>
    <w:lvl w:ilvl="2" w:tentative="1">
      <w:start w:val="1"/>
      <w:numFmt w:val="bullet"/>
      <w:lvlText w:val=""/>
      <w:lvlJc w:val="left"/>
      <w:pPr>
        <w:ind w:left="1740" w:hanging="420"/>
      </w:pPr>
      <w:rPr>
        <w:rFonts w:hint="default" w:ascii="Wingdings" w:hAnsi="Wingdings"/>
      </w:rPr>
    </w:lvl>
    <w:lvl w:ilvl="3" w:tentative="1">
      <w:start w:val="1"/>
      <w:numFmt w:val="bullet"/>
      <w:lvlText w:val=""/>
      <w:lvlJc w:val="left"/>
      <w:pPr>
        <w:ind w:left="2160" w:hanging="420"/>
      </w:pPr>
      <w:rPr>
        <w:rFonts w:hint="default" w:ascii="Wingdings" w:hAnsi="Wingdings"/>
      </w:rPr>
    </w:lvl>
    <w:lvl w:ilvl="4" w:tentative="1">
      <w:start w:val="1"/>
      <w:numFmt w:val="bullet"/>
      <w:lvlText w:val=""/>
      <w:lvlJc w:val="left"/>
      <w:pPr>
        <w:ind w:left="2580" w:hanging="420"/>
      </w:pPr>
      <w:rPr>
        <w:rFonts w:hint="default" w:ascii="Wingdings" w:hAnsi="Wingdings"/>
      </w:rPr>
    </w:lvl>
    <w:lvl w:ilvl="5" w:tentative="1">
      <w:start w:val="1"/>
      <w:numFmt w:val="bullet"/>
      <w:lvlText w:val=""/>
      <w:lvlJc w:val="left"/>
      <w:pPr>
        <w:ind w:left="3000" w:hanging="420"/>
      </w:pPr>
      <w:rPr>
        <w:rFonts w:hint="default" w:ascii="Wingdings" w:hAnsi="Wingdings"/>
      </w:rPr>
    </w:lvl>
    <w:lvl w:ilvl="6" w:tentative="1">
      <w:start w:val="1"/>
      <w:numFmt w:val="bullet"/>
      <w:lvlText w:val=""/>
      <w:lvlJc w:val="left"/>
      <w:pPr>
        <w:ind w:left="3420" w:hanging="420"/>
      </w:pPr>
      <w:rPr>
        <w:rFonts w:hint="default" w:ascii="Wingdings" w:hAnsi="Wingdings"/>
      </w:rPr>
    </w:lvl>
    <w:lvl w:ilvl="7" w:tentative="1">
      <w:start w:val="1"/>
      <w:numFmt w:val="bullet"/>
      <w:lvlText w:val=""/>
      <w:lvlJc w:val="left"/>
      <w:pPr>
        <w:ind w:left="3840" w:hanging="420"/>
      </w:pPr>
      <w:rPr>
        <w:rFonts w:hint="default" w:ascii="Wingdings" w:hAnsi="Wingdings"/>
      </w:rPr>
    </w:lvl>
    <w:lvl w:ilvl="8" w:tentative="1">
      <w:start w:val="1"/>
      <w:numFmt w:val="bullet"/>
      <w:lvlText w:val=""/>
      <w:lvlJc w:val="left"/>
      <w:pPr>
        <w:ind w:left="4260" w:hanging="420"/>
      </w:pPr>
      <w:rPr>
        <w:rFonts w:hint="default" w:ascii="Wingdings" w:hAnsi="Wingdings"/>
      </w:rPr>
    </w:lvl>
  </w:abstractNum>
  <w:abstractNum w:abstractNumId="1984195036">
    <w:nsid w:val="764469DC"/>
    <w:multiLevelType w:val="multilevel"/>
    <w:tmpl w:val="764469DC"/>
    <w:lvl w:ilvl="0" w:tentative="1">
      <w:start w:val="1"/>
      <w:numFmt w:val="chineseCountingThousand"/>
      <w:lvlText w:val="第%1章"/>
      <w:lvlJc w:val="left"/>
      <w:pPr>
        <w:ind w:left="432" w:hanging="432"/>
      </w:pPr>
      <w:rPr>
        <w:rFonts w:hint="eastAsia"/>
      </w:rPr>
    </w:lvl>
    <w:lvl w:ilvl="1" w:tentative="1">
      <w:start w:val="1"/>
      <w:numFmt w:val="decimal"/>
      <w:isLgl/>
      <w:suff w:val="space"/>
      <w:lvlText w:val="%1.%2"/>
      <w:lvlJc w:val="left"/>
      <w:pPr>
        <w:ind w:left="576" w:hanging="576"/>
      </w:pPr>
      <w:rPr>
        <w:rFonts w:hint="eastAsia"/>
      </w:rPr>
    </w:lvl>
    <w:lvl w:ilvl="2" w:tentative="1">
      <w:start w:val="1"/>
      <w:numFmt w:val="decimal"/>
      <w:lvlText w:val="%1.%2.%3"/>
      <w:lvlJc w:val="left"/>
      <w:pPr>
        <w:ind w:left="720" w:hanging="720"/>
      </w:pPr>
      <w:rPr>
        <w:rFonts w:hint="eastAsia"/>
      </w:rPr>
    </w:lvl>
    <w:lvl w:ilvl="3" w:tentative="1">
      <w:start w:val="1"/>
      <w:numFmt w:val="decimal"/>
      <w:lvlText w:val="%1.%2.%3.%4"/>
      <w:lvlJc w:val="left"/>
      <w:pPr>
        <w:ind w:left="864" w:hanging="864"/>
      </w:pPr>
      <w:rPr>
        <w:rFonts w:hint="eastAsia"/>
      </w:rPr>
    </w:lvl>
    <w:lvl w:ilvl="4" w:tentative="1">
      <w:start w:val="1"/>
      <w:numFmt w:val="decimal"/>
      <w:lvlText w:val="%1.%2.%3.%4.%5"/>
      <w:lvlJc w:val="left"/>
      <w:pPr>
        <w:ind w:left="1008" w:hanging="1008"/>
      </w:pPr>
      <w:rPr>
        <w:rFonts w:hint="eastAsia"/>
      </w:rPr>
    </w:lvl>
    <w:lvl w:ilvl="5" w:tentative="1">
      <w:start w:val="1"/>
      <w:numFmt w:val="decimal"/>
      <w:pStyle w:val="7"/>
      <w:lvlText w:val="%1.%2.%3.%4.%5.%6"/>
      <w:lvlJc w:val="left"/>
      <w:pPr>
        <w:ind w:left="1152" w:hanging="1152"/>
      </w:pPr>
      <w:rPr>
        <w:rFonts w:hint="eastAsia"/>
      </w:rPr>
    </w:lvl>
    <w:lvl w:ilvl="6" w:tentative="1">
      <w:start w:val="1"/>
      <w:numFmt w:val="decimal"/>
      <w:pStyle w:val="8"/>
      <w:lvlText w:val="%1.%2.%3.%4.%5.%6.%7"/>
      <w:lvlJc w:val="left"/>
      <w:pPr>
        <w:ind w:left="1296" w:hanging="1296"/>
      </w:pPr>
      <w:rPr>
        <w:rFonts w:hint="eastAsia"/>
      </w:rPr>
    </w:lvl>
    <w:lvl w:ilvl="7" w:tentative="1">
      <w:start w:val="1"/>
      <w:numFmt w:val="decimal"/>
      <w:pStyle w:val="9"/>
      <w:lvlText w:val="%1.%2.%3.%4.%5.%6.%7.%8"/>
      <w:lvlJc w:val="left"/>
      <w:pPr>
        <w:ind w:left="1440" w:hanging="1440"/>
      </w:pPr>
      <w:rPr>
        <w:rFonts w:hint="eastAsia"/>
      </w:rPr>
    </w:lvl>
    <w:lvl w:ilvl="8" w:tentative="1">
      <w:start w:val="1"/>
      <w:numFmt w:val="decimal"/>
      <w:pStyle w:val="10"/>
      <w:lvlText w:val="%1.%2.%3.%4.%5.%6.%7.%8.%9"/>
      <w:lvlJc w:val="left"/>
      <w:pPr>
        <w:ind w:left="1584" w:hanging="1584"/>
      </w:pPr>
      <w:rPr>
        <w:rFonts w:hint="eastAsia"/>
      </w:rPr>
    </w:lvl>
  </w:abstractNum>
  <w:abstractNum w:abstractNumId="1841845314">
    <w:nsid w:val="6DC85442"/>
    <w:multiLevelType w:val="multilevel"/>
    <w:tmpl w:val="6DC85442"/>
    <w:lvl w:ilvl="0" w:tentative="1">
      <w:start w:val="1"/>
      <w:numFmt w:val="bullet"/>
      <w:lvlText w:val=""/>
      <w:lvlJc w:val="left"/>
      <w:pPr>
        <w:tabs>
          <w:tab w:val="left" w:pos="720"/>
        </w:tabs>
        <w:ind w:left="720" w:hanging="360"/>
      </w:pPr>
      <w:rPr>
        <w:rFonts w:hint="default" w:ascii="Wingdings" w:hAnsi="Wingdings"/>
      </w:rPr>
    </w:lvl>
    <w:lvl w:ilvl="1" w:tentative="1">
      <w:start w:val="3557"/>
      <w:numFmt w:val="bullet"/>
      <w:lvlText w:val=""/>
      <w:lvlJc w:val="left"/>
      <w:pPr>
        <w:tabs>
          <w:tab w:val="left" w:pos="1440"/>
        </w:tabs>
        <w:ind w:left="1440" w:hanging="360"/>
      </w:pPr>
      <w:rPr>
        <w:rFonts w:hint="default" w:ascii="Wingdings" w:hAnsi="Wingdings"/>
      </w:rPr>
    </w:lvl>
    <w:lvl w:ilvl="2" w:tentative="1">
      <w:start w:val="3557"/>
      <w:numFmt w:val="bullet"/>
      <w:lvlText w:val="•"/>
      <w:lvlJc w:val="left"/>
      <w:pPr>
        <w:tabs>
          <w:tab w:val="left" w:pos="2160"/>
        </w:tabs>
        <w:ind w:left="2160" w:hanging="360"/>
      </w:pPr>
      <w:rPr>
        <w:rFonts w:hint="default" w:ascii="宋体" w:hAnsi="宋体"/>
      </w:rPr>
    </w:lvl>
    <w:lvl w:ilvl="3" w:tentative="1">
      <w:start w:val="1"/>
      <w:numFmt w:val="bullet"/>
      <w:lvlText w:val=""/>
      <w:lvlJc w:val="left"/>
      <w:pPr>
        <w:tabs>
          <w:tab w:val="left" w:pos="2880"/>
        </w:tabs>
        <w:ind w:left="2880" w:hanging="360"/>
      </w:pPr>
      <w:rPr>
        <w:rFonts w:hint="default" w:ascii="Wingdings" w:hAnsi="Wingdings"/>
      </w:rPr>
    </w:lvl>
    <w:lvl w:ilvl="4" w:tentative="1">
      <w:start w:val="1"/>
      <w:numFmt w:val="bullet"/>
      <w:lvlText w:val=""/>
      <w:lvlJc w:val="left"/>
      <w:pPr>
        <w:tabs>
          <w:tab w:val="left" w:pos="3600"/>
        </w:tabs>
        <w:ind w:left="3600" w:hanging="360"/>
      </w:pPr>
      <w:rPr>
        <w:rFonts w:hint="default" w:ascii="Wingdings" w:hAnsi="Wingdings"/>
      </w:rPr>
    </w:lvl>
    <w:lvl w:ilvl="5" w:tentative="1">
      <w:start w:val="1"/>
      <w:numFmt w:val="bullet"/>
      <w:lvlText w:val=""/>
      <w:lvlJc w:val="left"/>
      <w:pPr>
        <w:tabs>
          <w:tab w:val="left" w:pos="4320"/>
        </w:tabs>
        <w:ind w:left="4320" w:hanging="360"/>
      </w:pPr>
      <w:rPr>
        <w:rFonts w:hint="default" w:ascii="Wingdings" w:hAnsi="Wingdings"/>
      </w:rPr>
    </w:lvl>
    <w:lvl w:ilvl="6" w:tentative="1">
      <w:start w:val="1"/>
      <w:numFmt w:val="bullet"/>
      <w:lvlText w:val=""/>
      <w:lvlJc w:val="left"/>
      <w:pPr>
        <w:tabs>
          <w:tab w:val="left" w:pos="5040"/>
        </w:tabs>
        <w:ind w:left="5040" w:hanging="360"/>
      </w:pPr>
      <w:rPr>
        <w:rFonts w:hint="default" w:ascii="Wingdings" w:hAnsi="Wingdings"/>
      </w:rPr>
    </w:lvl>
    <w:lvl w:ilvl="7" w:tentative="1">
      <w:start w:val="1"/>
      <w:numFmt w:val="bullet"/>
      <w:lvlText w:val=""/>
      <w:lvlJc w:val="left"/>
      <w:pPr>
        <w:tabs>
          <w:tab w:val="left" w:pos="5760"/>
        </w:tabs>
        <w:ind w:left="5760" w:hanging="360"/>
      </w:pPr>
      <w:rPr>
        <w:rFonts w:hint="default" w:ascii="Wingdings" w:hAnsi="Wingdings"/>
      </w:rPr>
    </w:lvl>
    <w:lvl w:ilvl="8" w:tentative="1">
      <w:start w:val="1"/>
      <w:numFmt w:val="bullet"/>
      <w:lvlText w:val=""/>
      <w:lvlJc w:val="left"/>
      <w:pPr>
        <w:tabs>
          <w:tab w:val="left" w:pos="6480"/>
        </w:tabs>
        <w:ind w:left="6480" w:hanging="360"/>
      </w:pPr>
      <w:rPr>
        <w:rFonts w:hint="default" w:ascii="Wingdings" w:hAnsi="Wingdings"/>
      </w:rPr>
    </w:lvl>
  </w:abstractNum>
  <w:abstractNum w:abstractNumId="1179469277">
    <w:nsid w:val="464D45DD"/>
    <w:multiLevelType w:val="multilevel"/>
    <w:tmpl w:val="464D45DD"/>
    <w:lvl w:ilvl="0" w:tentative="1">
      <w:start w:val="1"/>
      <w:numFmt w:val="decimal"/>
      <w:lvlText w:val="%1)"/>
      <w:lvlJc w:val="left"/>
      <w:pPr>
        <w:ind w:left="1200" w:hanging="360"/>
      </w:pPr>
    </w:lvl>
    <w:lvl w:ilvl="1" w:tentative="1">
      <w:start w:val="1"/>
      <w:numFmt w:val="lowerLetter"/>
      <w:lvlText w:val="%2."/>
      <w:lvlJc w:val="left"/>
      <w:pPr>
        <w:ind w:left="1920" w:hanging="360"/>
      </w:pPr>
    </w:lvl>
    <w:lvl w:ilvl="2" w:tentative="1">
      <w:start w:val="1"/>
      <w:numFmt w:val="lowerRoman"/>
      <w:lvlText w:val="%3."/>
      <w:lvlJc w:val="right"/>
      <w:pPr>
        <w:ind w:left="2640" w:hanging="180"/>
      </w:pPr>
    </w:lvl>
    <w:lvl w:ilvl="3" w:tentative="1">
      <w:start w:val="1"/>
      <w:numFmt w:val="decimal"/>
      <w:lvlText w:val="%4."/>
      <w:lvlJc w:val="left"/>
      <w:pPr>
        <w:ind w:left="3360" w:hanging="360"/>
      </w:pPr>
    </w:lvl>
    <w:lvl w:ilvl="4" w:tentative="1">
      <w:start w:val="1"/>
      <w:numFmt w:val="lowerLetter"/>
      <w:lvlText w:val="%5."/>
      <w:lvlJc w:val="left"/>
      <w:pPr>
        <w:ind w:left="4080" w:hanging="360"/>
      </w:pPr>
    </w:lvl>
    <w:lvl w:ilvl="5" w:tentative="1">
      <w:start w:val="1"/>
      <w:numFmt w:val="lowerRoman"/>
      <w:lvlText w:val="%6."/>
      <w:lvlJc w:val="right"/>
      <w:pPr>
        <w:ind w:left="4800" w:hanging="180"/>
      </w:pPr>
    </w:lvl>
    <w:lvl w:ilvl="6" w:tentative="1">
      <w:start w:val="1"/>
      <w:numFmt w:val="decimal"/>
      <w:lvlText w:val="%7."/>
      <w:lvlJc w:val="left"/>
      <w:pPr>
        <w:ind w:left="5520" w:hanging="360"/>
      </w:pPr>
    </w:lvl>
    <w:lvl w:ilvl="7" w:tentative="1">
      <w:start w:val="1"/>
      <w:numFmt w:val="lowerLetter"/>
      <w:lvlText w:val="%8."/>
      <w:lvlJc w:val="left"/>
      <w:pPr>
        <w:ind w:left="6240" w:hanging="360"/>
      </w:pPr>
    </w:lvl>
    <w:lvl w:ilvl="8" w:tentative="1">
      <w:start w:val="1"/>
      <w:numFmt w:val="lowerRoman"/>
      <w:lvlText w:val="%9."/>
      <w:lvlJc w:val="right"/>
      <w:pPr>
        <w:ind w:left="6960" w:hanging="180"/>
      </w:pPr>
    </w:lvl>
  </w:abstractNum>
  <w:abstractNum w:abstractNumId="994065500">
    <w:nsid w:val="3B403C5C"/>
    <w:multiLevelType w:val="multilevel"/>
    <w:tmpl w:val="3B403C5C"/>
    <w:lvl w:ilvl="0" w:tentative="1">
      <w:start w:val="1"/>
      <w:numFmt w:val="decimal"/>
      <w:lvlText w:val="%1)"/>
      <w:lvlJc w:val="left"/>
      <w:pPr>
        <w:ind w:left="1200" w:hanging="360"/>
      </w:pPr>
    </w:lvl>
    <w:lvl w:ilvl="1" w:tentative="1">
      <w:start w:val="1"/>
      <w:numFmt w:val="lowerLetter"/>
      <w:lvlText w:val="%2."/>
      <w:lvlJc w:val="left"/>
      <w:pPr>
        <w:ind w:left="1920" w:hanging="360"/>
      </w:pPr>
    </w:lvl>
    <w:lvl w:ilvl="2" w:tentative="1">
      <w:start w:val="1"/>
      <w:numFmt w:val="lowerRoman"/>
      <w:lvlText w:val="%3."/>
      <w:lvlJc w:val="right"/>
      <w:pPr>
        <w:ind w:left="2640" w:hanging="180"/>
      </w:pPr>
    </w:lvl>
    <w:lvl w:ilvl="3" w:tentative="1">
      <w:start w:val="1"/>
      <w:numFmt w:val="decimal"/>
      <w:lvlText w:val="%4."/>
      <w:lvlJc w:val="left"/>
      <w:pPr>
        <w:ind w:left="3360" w:hanging="360"/>
      </w:pPr>
    </w:lvl>
    <w:lvl w:ilvl="4" w:tentative="1">
      <w:start w:val="1"/>
      <w:numFmt w:val="lowerLetter"/>
      <w:lvlText w:val="%5."/>
      <w:lvlJc w:val="left"/>
      <w:pPr>
        <w:ind w:left="4080" w:hanging="360"/>
      </w:pPr>
    </w:lvl>
    <w:lvl w:ilvl="5" w:tentative="1">
      <w:start w:val="1"/>
      <w:numFmt w:val="lowerRoman"/>
      <w:lvlText w:val="%6."/>
      <w:lvlJc w:val="right"/>
      <w:pPr>
        <w:ind w:left="4800" w:hanging="180"/>
      </w:pPr>
    </w:lvl>
    <w:lvl w:ilvl="6" w:tentative="1">
      <w:start w:val="1"/>
      <w:numFmt w:val="decimal"/>
      <w:lvlText w:val="%7."/>
      <w:lvlJc w:val="left"/>
      <w:pPr>
        <w:ind w:left="5520" w:hanging="360"/>
      </w:pPr>
    </w:lvl>
    <w:lvl w:ilvl="7" w:tentative="1">
      <w:start w:val="1"/>
      <w:numFmt w:val="lowerLetter"/>
      <w:lvlText w:val="%8."/>
      <w:lvlJc w:val="left"/>
      <w:pPr>
        <w:ind w:left="6240" w:hanging="360"/>
      </w:pPr>
    </w:lvl>
    <w:lvl w:ilvl="8" w:tentative="1">
      <w:start w:val="1"/>
      <w:numFmt w:val="lowerRoman"/>
      <w:lvlText w:val="%9."/>
      <w:lvlJc w:val="right"/>
      <w:pPr>
        <w:ind w:left="6960" w:hanging="180"/>
      </w:pPr>
    </w:lvl>
  </w:abstractNum>
  <w:abstractNum w:abstractNumId="962812260">
    <w:nsid w:val="39635964"/>
    <w:multiLevelType w:val="multilevel"/>
    <w:tmpl w:val="39635964"/>
    <w:lvl w:ilvl="0" w:tentative="1">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77020372">
    <w:nsid w:val="2E5063D4"/>
    <w:multiLevelType w:val="multilevel"/>
    <w:tmpl w:val="2E5063D4"/>
    <w:lvl w:ilvl="0" w:tentative="1">
      <w:start w:val="1"/>
      <w:numFmt w:val="chineseCountingThousand"/>
      <w:lvlText w:val="(%1)"/>
      <w:lvlJc w:val="left"/>
      <w:pPr>
        <w:ind w:left="900" w:hanging="420"/>
      </w:pPr>
    </w:lvl>
    <w:lvl w:ilvl="1" w:tentative="1">
      <w:start w:val="1"/>
      <w:numFmt w:val="decimal"/>
      <w:lvlText w:val="%2、"/>
      <w:lvlJc w:val="left"/>
      <w:pPr>
        <w:ind w:left="1680" w:hanging="780"/>
      </w:pPr>
      <w:rPr>
        <w:rFonts w:hint="default"/>
      </w:r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num w:numId="1">
    <w:abstractNumId w:val="1739399178"/>
  </w:num>
  <w:num w:numId="2">
    <w:abstractNumId w:val="1984195036"/>
  </w:num>
  <w:num w:numId="3">
    <w:abstractNumId w:val="231500913"/>
  </w:num>
  <w:num w:numId="4">
    <w:abstractNumId w:val="34"/>
  </w:num>
  <w:num w:numId="5">
    <w:abstractNumId w:val="14"/>
  </w:num>
  <w:num w:numId="6">
    <w:abstractNumId w:val="222058723"/>
  </w:num>
  <w:num w:numId="7">
    <w:abstractNumId w:val="1716660537"/>
  </w:num>
  <w:num w:numId="8">
    <w:abstractNumId w:val="239951860"/>
  </w:num>
  <w:num w:numId="9">
    <w:abstractNumId w:val="2143844296"/>
  </w:num>
  <w:num w:numId="10">
    <w:abstractNumId w:val="1228302968"/>
  </w:num>
  <w:num w:numId="11">
    <w:abstractNumId w:val="962812260"/>
  </w:num>
  <w:num w:numId="12">
    <w:abstractNumId w:val="1179469277"/>
  </w:num>
  <w:num w:numId="13">
    <w:abstractNumId w:val="994065500"/>
  </w:num>
  <w:num w:numId="14">
    <w:abstractNumId w:val="520360208"/>
  </w:num>
  <w:num w:numId="15">
    <w:abstractNumId w:val="1519200748"/>
  </w:num>
  <w:num w:numId="16">
    <w:abstractNumId w:val="418984141"/>
  </w:num>
  <w:num w:numId="17">
    <w:abstractNumId w:val="1841845314"/>
  </w:num>
  <w:num w:numId="18">
    <w:abstractNumId w:val="1273855315"/>
  </w:num>
  <w:num w:numId="19">
    <w:abstractNumId w:val="2119521333"/>
  </w:num>
  <w:num w:numId="20">
    <w:abstractNumId w:val="777020372"/>
  </w:num>
  <w:num w:numId="21">
    <w:abstractNumId w:val="1497569180"/>
  </w:num>
  <w:num w:numId="22">
    <w:abstractNumId w:val="1481726034"/>
  </w:num>
  <w:num w:numId="23">
    <w:abstractNumId w:val="297993855"/>
  </w:num>
  <w:num w:numId="24">
    <w:abstractNumId w:val="561335746"/>
  </w:num>
  <w:num w:numId="25">
    <w:abstractNumId w:val="2034109680"/>
  </w:num>
  <w:num w:numId="26">
    <w:abstractNumId w:val="4233844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0"/>
  <w:bordersDoNotSurroundFooter w:val="0"/>
  <w:trackRevisions w:val="1"/>
  <w:documentProtection w:enforcement="0"/>
  <w:defaultTabStop w:val="420"/>
  <w:drawingGridHorizontalSpacing w:val="1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adjustLineHeightInTable/>
    <w:doNotBreakWrappedTables/>
    <w:doNotWrapTextWithPunct/>
    <w:doNotUseEastAsianBreakRules/>
    <w:useFELayout/>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832317"/>
    <w:rsid w:val="000008A9"/>
    <w:rsid w:val="00000B74"/>
    <w:rsid w:val="000110B1"/>
    <w:rsid w:val="00022ED4"/>
    <w:rsid w:val="00025C8C"/>
    <w:rsid w:val="0003120D"/>
    <w:rsid w:val="000315A3"/>
    <w:rsid w:val="000468E5"/>
    <w:rsid w:val="00051529"/>
    <w:rsid w:val="0005405B"/>
    <w:rsid w:val="000540ED"/>
    <w:rsid w:val="000602AE"/>
    <w:rsid w:val="00063411"/>
    <w:rsid w:val="0006360B"/>
    <w:rsid w:val="000670C2"/>
    <w:rsid w:val="0007195F"/>
    <w:rsid w:val="000731B9"/>
    <w:rsid w:val="00074224"/>
    <w:rsid w:val="00075626"/>
    <w:rsid w:val="00075B16"/>
    <w:rsid w:val="00076F94"/>
    <w:rsid w:val="000907B2"/>
    <w:rsid w:val="00092C54"/>
    <w:rsid w:val="000946C1"/>
    <w:rsid w:val="0009619D"/>
    <w:rsid w:val="000963E3"/>
    <w:rsid w:val="000A604A"/>
    <w:rsid w:val="000B004E"/>
    <w:rsid w:val="000B200A"/>
    <w:rsid w:val="000B61BF"/>
    <w:rsid w:val="000B67BB"/>
    <w:rsid w:val="000B7A93"/>
    <w:rsid w:val="000C017C"/>
    <w:rsid w:val="000C3A9B"/>
    <w:rsid w:val="000C48F4"/>
    <w:rsid w:val="000C7F13"/>
    <w:rsid w:val="000D271B"/>
    <w:rsid w:val="000D7FDB"/>
    <w:rsid w:val="000E09A5"/>
    <w:rsid w:val="000E460D"/>
    <w:rsid w:val="000E6AE2"/>
    <w:rsid w:val="000F2813"/>
    <w:rsid w:val="000F581C"/>
    <w:rsid w:val="000F77B0"/>
    <w:rsid w:val="00107BF2"/>
    <w:rsid w:val="00114C2E"/>
    <w:rsid w:val="001209AA"/>
    <w:rsid w:val="00131A53"/>
    <w:rsid w:val="0013586F"/>
    <w:rsid w:val="001455F4"/>
    <w:rsid w:val="0014674D"/>
    <w:rsid w:val="00146913"/>
    <w:rsid w:val="00146DAD"/>
    <w:rsid w:val="00147E80"/>
    <w:rsid w:val="00154DC1"/>
    <w:rsid w:val="00154ECD"/>
    <w:rsid w:val="00172E78"/>
    <w:rsid w:val="00176659"/>
    <w:rsid w:val="00176FB0"/>
    <w:rsid w:val="00181418"/>
    <w:rsid w:val="00181CE4"/>
    <w:rsid w:val="00183D58"/>
    <w:rsid w:val="001856B0"/>
    <w:rsid w:val="001902DE"/>
    <w:rsid w:val="00193C6E"/>
    <w:rsid w:val="001A58C5"/>
    <w:rsid w:val="001B18FD"/>
    <w:rsid w:val="001B4E77"/>
    <w:rsid w:val="001B56D9"/>
    <w:rsid w:val="001C2F43"/>
    <w:rsid w:val="001C65DA"/>
    <w:rsid w:val="001D3D04"/>
    <w:rsid w:val="001E27DC"/>
    <w:rsid w:val="00203D68"/>
    <w:rsid w:val="00213BF2"/>
    <w:rsid w:val="00221ABA"/>
    <w:rsid w:val="00223D54"/>
    <w:rsid w:val="00227C98"/>
    <w:rsid w:val="00227F9B"/>
    <w:rsid w:val="00235D24"/>
    <w:rsid w:val="00240542"/>
    <w:rsid w:val="0024142B"/>
    <w:rsid w:val="002544FA"/>
    <w:rsid w:val="00257A98"/>
    <w:rsid w:val="00261E30"/>
    <w:rsid w:val="0026664B"/>
    <w:rsid w:val="00271218"/>
    <w:rsid w:val="002730FF"/>
    <w:rsid w:val="002735D8"/>
    <w:rsid w:val="00275B3B"/>
    <w:rsid w:val="002775AC"/>
    <w:rsid w:val="0028069C"/>
    <w:rsid w:val="0028158F"/>
    <w:rsid w:val="002815FA"/>
    <w:rsid w:val="00284B9B"/>
    <w:rsid w:val="002864C3"/>
    <w:rsid w:val="00287091"/>
    <w:rsid w:val="00293520"/>
    <w:rsid w:val="002976C0"/>
    <w:rsid w:val="00297C2E"/>
    <w:rsid w:val="002A0810"/>
    <w:rsid w:val="002B02B2"/>
    <w:rsid w:val="002B1036"/>
    <w:rsid w:val="002B3654"/>
    <w:rsid w:val="002B39B0"/>
    <w:rsid w:val="002B3BC0"/>
    <w:rsid w:val="002C0E84"/>
    <w:rsid w:val="002C2D81"/>
    <w:rsid w:val="002C47D2"/>
    <w:rsid w:val="002C554D"/>
    <w:rsid w:val="002C7331"/>
    <w:rsid w:val="002D15BE"/>
    <w:rsid w:val="002D236A"/>
    <w:rsid w:val="002D2DAE"/>
    <w:rsid w:val="002E0FD4"/>
    <w:rsid w:val="002E16DE"/>
    <w:rsid w:val="002E6A4A"/>
    <w:rsid w:val="002F55E8"/>
    <w:rsid w:val="002F7C6C"/>
    <w:rsid w:val="00302C4A"/>
    <w:rsid w:val="00305AA1"/>
    <w:rsid w:val="00314445"/>
    <w:rsid w:val="00316CD7"/>
    <w:rsid w:val="00317C1F"/>
    <w:rsid w:val="00322F99"/>
    <w:rsid w:val="00323E9F"/>
    <w:rsid w:val="00324624"/>
    <w:rsid w:val="00327ACC"/>
    <w:rsid w:val="00334961"/>
    <w:rsid w:val="00337872"/>
    <w:rsid w:val="00340427"/>
    <w:rsid w:val="0034350F"/>
    <w:rsid w:val="00353768"/>
    <w:rsid w:val="00353E3C"/>
    <w:rsid w:val="00360E67"/>
    <w:rsid w:val="003610F3"/>
    <w:rsid w:val="00361C74"/>
    <w:rsid w:val="00362713"/>
    <w:rsid w:val="003644D7"/>
    <w:rsid w:val="0037024D"/>
    <w:rsid w:val="00371A07"/>
    <w:rsid w:val="0037236E"/>
    <w:rsid w:val="003747AF"/>
    <w:rsid w:val="003760F5"/>
    <w:rsid w:val="00380F11"/>
    <w:rsid w:val="0038124E"/>
    <w:rsid w:val="00382438"/>
    <w:rsid w:val="0038558A"/>
    <w:rsid w:val="00393405"/>
    <w:rsid w:val="003947F9"/>
    <w:rsid w:val="003972BC"/>
    <w:rsid w:val="003A1DD6"/>
    <w:rsid w:val="003A3DDB"/>
    <w:rsid w:val="003B116C"/>
    <w:rsid w:val="003B125D"/>
    <w:rsid w:val="003B4110"/>
    <w:rsid w:val="003B5769"/>
    <w:rsid w:val="003C1AC4"/>
    <w:rsid w:val="003C4470"/>
    <w:rsid w:val="003D0D5D"/>
    <w:rsid w:val="003D5702"/>
    <w:rsid w:val="003D571A"/>
    <w:rsid w:val="003D72FD"/>
    <w:rsid w:val="003D7BDF"/>
    <w:rsid w:val="003E0288"/>
    <w:rsid w:val="003E065D"/>
    <w:rsid w:val="003E5EF2"/>
    <w:rsid w:val="003E6875"/>
    <w:rsid w:val="003E7693"/>
    <w:rsid w:val="003F377B"/>
    <w:rsid w:val="003F3DD7"/>
    <w:rsid w:val="00400925"/>
    <w:rsid w:val="00401A5A"/>
    <w:rsid w:val="00401BD4"/>
    <w:rsid w:val="004076CA"/>
    <w:rsid w:val="004108F2"/>
    <w:rsid w:val="00413908"/>
    <w:rsid w:val="00416E95"/>
    <w:rsid w:val="00417265"/>
    <w:rsid w:val="0042192A"/>
    <w:rsid w:val="004245AB"/>
    <w:rsid w:val="00424D85"/>
    <w:rsid w:val="004271B8"/>
    <w:rsid w:val="004275B5"/>
    <w:rsid w:val="00430D99"/>
    <w:rsid w:val="0043193C"/>
    <w:rsid w:val="004333E8"/>
    <w:rsid w:val="00435D5B"/>
    <w:rsid w:val="00437270"/>
    <w:rsid w:val="00440A93"/>
    <w:rsid w:val="004524F4"/>
    <w:rsid w:val="004542B5"/>
    <w:rsid w:val="004547F7"/>
    <w:rsid w:val="00462D59"/>
    <w:rsid w:val="00463EB0"/>
    <w:rsid w:val="00464943"/>
    <w:rsid w:val="0046594F"/>
    <w:rsid w:val="00466F7B"/>
    <w:rsid w:val="00480DF4"/>
    <w:rsid w:val="004816A2"/>
    <w:rsid w:val="00481E75"/>
    <w:rsid w:val="0048360B"/>
    <w:rsid w:val="004840EC"/>
    <w:rsid w:val="0048638C"/>
    <w:rsid w:val="004868E0"/>
    <w:rsid w:val="004955A1"/>
    <w:rsid w:val="004A0127"/>
    <w:rsid w:val="004A0405"/>
    <w:rsid w:val="004A20F5"/>
    <w:rsid w:val="004B07F0"/>
    <w:rsid w:val="004B30D6"/>
    <w:rsid w:val="004B38E1"/>
    <w:rsid w:val="004B552C"/>
    <w:rsid w:val="004B5AB5"/>
    <w:rsid w:val="004C09CC"/>
    <w:rsid w:val="004C2C13"/>
    <w:rsid w:val="004C3BBE"/>
    <w:rsid w:val="004C3CB1"/>
    <w:rsid w:val="004C49AE"/>
    <w:rsid w:val="004C7054"/>
    <w:rsid w:val="004D0325"/>
    <w:rsid w:val="004D0682"/>
    <w:rsid w:val="004D26D5"/>
    <w:rsid w:val="004D5E15"/>
    <w:rsid w:val="004E1F1B"/>
    <w:rsid w:val="004E7AA8"/>
    <w:rsid w:val="004F4D2A"/>
    <w:rsid w:val="004F7BA0"/>
    <w:rsid w:val="00500183"/>
    <w:rsid w:val="00500337"/>
    <w:rsid w:val="00504ED7"/>
    <w:rsid w:val="00505319"/>
    <w:rsid w:val="00505F22"/>
    <w:rsid w:val="00512621"/>
    <w:rsid w:val="00516B1A"/>
    <w:rsid w:val="0052039E"/>
    <w:rsid w:val="0052144A"/>
    <w:rsid w:val="00530D8A"/>
    <w:rsid w:val="0053406A"/>
    <w:rsid w:val="005363AF"/>
    <w:rsid w:val="00543DCB"/>
    <w:rsid w:val="00543E64"/>
    <w:rsid w:val="00550967"/>
    <w:rsid w:val="00560B8D"/>
    <w:rsid w:val="00566C09"/>
    <w:rsid w:val="00572B8C"/>
    <w:rsid w:val="00573061"/>
    <w:rsid w:val="005743F1"/>
    <w:rsid w:val="00575FD7"/>
    <w:rsid w:val="005776C0"/>
    <w:rsid w:val="00577C0F"/>
    <w:rsid w:val="00590210"/>
    <w:rsid w:val="005905FC"/>
    <w:rsid w:val="005A0A81"/>
    <w:rsid w:val="005A112B"/>
    <w:rsid w:val="005A57A0"/>
    <w:rsid w:val="005A58E6"/>
    <w:rsid w:val="005B29DF"/>
    <w:rsid w:val="005B5BC0"/>
    <w:rsid w:val="005C0BCF"/>
    <w:rsid w:val="005C6DF7"/>
    <w:rsid w:val="005C6FA6"/>
    <w:rsid w:val="005C7A50"/>
    <w:rsid w:val="005C7B56"/>
    <w:rsid w:val="005D0BA6"/>
    <w:rsid w:val="005D2EF3"/>
    <w:rsid w:val="005D5F03"/>
    <w:rsid w:val="005E2DEA"/>
    <w:rsid w:val="005E515A"/>
    <w:rsid w:val="005E51E2"/>
    <w:rsid w:val="005E6046"/>
    <w:rsid w:val="005E6AD0"/>
    <w:rsid w:val="005F10E0"/>
    <w:rsid w:val="005F2AD7"/>
    <w:rsid w:val="00600643"/>
    <w:rsid w:val="00601504"/>
    <w:rsid w:val="0060481E"/>
    <w:rsid w:val="00607B3A"/>
    <w:rsid w:val="006113D1"/>
    <w:rsid w:val="00620DF4"/>
    <w:rsid w:val="006223C5"/>
    <w:rsid w:val="00624213"/>
    <w:rsid w:val="006242B7"/>
    <w:rsid w:val="00624BEE"/>
    <w:rsid w:val="006279C2"/>
    <w:rsid w:val="00636E3C"/>
    <w:rsid w:val="00641170"/>
    <w:rsid w:val="00642752"/>
    <w:rsid w:val="006431AB"/>
    <w:rsid w:val="006441CC"/>
    <w:rsid w:val="00645B6D"/>
    <w:rsid w:val="0064665A"/>
    <w:rsid w:val="00654BA8"/>
    <w:rsid w:val="006606F4"/>
    <w:rsid w:val="00672279"/>
    <w:rsid w:val="00674A05"/>
    <w:rsid w:val="0067668A"/>
    <w:rsid w:val="00682262"/>
    <w:rsid w:val="006838E4"/>
    <w:rsid w:val="00690766"/>
    <w:rsid w:val="0069115A"/>
    <w:rsid w:val="00696E1E"/>
    <w:rsid w:val="006A216A"/>
    <w:rsid w:val="006A581F"/>
    <w:rsid w:val="006A7024"/>
    <w:rsid w:val="006A734A"/>
    <w:rsid w:val="006B0ADB"/>
    <w:rsid w:val="006B147A"/>
    <w:rsid w:val="006B3DE2"/>
    <w:rsid w:val="006B6735"/>
    <w:rsid w:val="006C2EE7"/>
    <w:rsid w:val="006C4B2B"/>
    <w:rsid w:val="006C5171"/>
    <w:rsid w:val="006C7921"/>
    <w:rsid w:val="006D42CB"/>
    <w:rsid w:val="006E2805"/>
    <w:rsid w:val="006E2A0D"/>
    <w:rsid w:val="006E30FB"/>
    <w:rsid w:val="006E4549"/>
    <w:rsid w:val="006E50EB"/>
    <w:rsid w:val="006E6BE5"/>
    <w:rsid w:val="006F0AF0"/>
    <w:rsid w:val="006F563F"/>
    <w:rsid w:val="00700BBF"/>
    <w:rsid w:val="00714509"/>
    <w:rsid w:val="0072641F"/>
    <w:rsid w:val="00726BC4"/>
    <w:rsid w:val="00730FC3"/>
    <w:rsid w:val="00735226"/>
    <w:rsid w:val="007355A4"/>
    <w:rsid w:val="007400E0"/>
    <w:rsid w:val="007408D5"/>
    <w:rsid w:val="0074414B"/>
    <w:rsid w:val="00744D8A"/>
    <w:rsid w:val="00745FAF"/>
    <w:rsid w:val="00746B22"/>
    <w:rsid w:val="00757121"/>
    <w:rsid w:val="00764D2B"/>
    <w:rsid w:val="00765F2F"/>
    <w:rsid w:val="007668FF"/>
    <w:rsid w:val="00771812"/>
    <w:rsid w:val="00772EB5"/>
    <w:rsid w:val="00773722"/>
    <w:rsid w:val="0078104E"/>
    <w:rsid w:val="00785352"/>
    <w:rsid w:val="0078728A"/>
    <w:rsid w:val="00791F3C"/>
    <w:rsid w:val="00794C07"/>
    <w:rsid w:val="00794C7C"/>
    <w:rsid w:val="007A31D6"/>
    <w:rsid w:val="007A3814"/>
    <w:rsid w:val="007A3D18"/>
    <w:rsid w:val="007A5304"/>
    <w:rsid w:val="007B0DA5"/>
    <w:rsid w:val="007B2368"/>
    <w:rsid w:val="007B2615"/>
    <w:rsid w:val="007C4764"/>
    <w:rsid w:val="007C6611"/>
    <w:rsid w:val="007D18FE"/>
    <w:rsid w:val="007D39E2"/>
    <w:rsid w:val="007D4481"/>
    <w:rsid w:val="007E047C"/>
    <w:rsid w:val="007E0F77"/>
    <w:rsid w:val="007E51D8"/>
    <w:rsid w:val="007F2B61"/>
    <w:rsid w:val="007F6B0D"/>
    <w:rsid w:val="00801A4A"/>
    <w:rsid w:val="00802966"/>
    <w:rsid w:val="00803C89"/>
    <w:rsid w:val="008055AC"/>
    <w:rsid w:val="00806D9B"/>
    <w:rsid w:val="00814E29"/>
    <w:rsid w:val="0081544F"/>
    <w:rsid w:val="00831328"/>
    <w:rsid w:val="00832317"/>
    <w:rsid w:val="008351BF"/>
    <w:rsid w:val="00835C69"/>
    <w:rsid w:val="00835FEE"/>
    <w:rsid w:val="00841BA0"/>
    <w:rsid w:val="008432F7"/>
    <w:rsid w:val="008440E2"/>
    <w:rsid w:val="0084507F"/>
    <w:rsid w:val="00852413"/>
    <w:rsid w:val="00852C1F"/>
    <w:rsid w:val="00860FDE"/>
    <w:rsid w:val="008624B9"/>
    <w:rsid w:val="00863761"/>
    <w:rsid w:val="008645B6"/>
    <w:rsid w:val="008649AA"/>
    <w:rsid w:val="00864A1B"/>
    <w:rsid w:val="008674F9"/>
    <w:rsid w:val="00875E8A"/>
    <w:rsid w:val="008819B1"/>
    <w:rsid w:val="00883498"/>
    <w:rsid w:val="008934C9"/>
    <w:rsid w:val="0089476B"/>
    <w:rsid w:val="008975FF"/>
    <w:rsid w:val="008A62FB"/>
    <w:rsid w:val="008B158E"/>
    <w:rsid w:val="008B5CC6"/>
    <w:rsid w:val="008B7DFF"/>
    <w:rsid w:val="008C1F90"/>
    <w:rsid w:val="008C29D5"/>
    <w:rsid w:val="008C374F"/>
    <w:rsid w:val="008D185B"/>
    <w:rsid w:val="008D30D2"/>
    <w:rsid w:val="008D44C0"/>
    <w:rsid w:val="008D6D9F"/>
    <w:rsid w:val="008E728C"/>
    <w:rsid w:val="008E7934"/>
    <w:rsid w:val="008F00E8"/>
    <w:rsid w:val="008F5069"/>
    <w:rsid w:val="008F6B99"/>
    <w:rsid w:val="008F7D8A"/>
    <w:rsid w:val="00910135"/>
    <w:rsid w:val="00915092"/>
    <w:rsid w:val="00915A35"/>
    <w:rsid w:val="00916CA0"/>
    <w:rsid w:val="0092129F"/>
    <w:rsid w:val="00921DF4"/>
    <w:rsid w:val="009223B1"/>
    <w:rsid w:val="0092448F"/>
    <w:rsid w:val="00927EA4"/>
    <w:rsid w:val="009355A1"/>
    <w:rsid w:val="00940FD4"/>
    <w:rsid w:val="0094305E"/>
    <w:rsid w:val="00947251"/>
    <w:rsid w:val="009521B7"/>
    <w:rsid w:val="00954FB1"/>
    <w:rsid w:val="00956A97"/>
    <w:rsid w:val="00956EB8"/>
    <w:rsid w:val="009610F1"/>
    <w:rsid w:val="0096328D"/>
    <w:rsid w:val="0096439D"/>
    <w:rsid w:val="00971C62"/>
    <w:rsid w:val="00972735"/>
    <w:rsid w:val="00973EAF"/>
    <w:rsid w:val="00977720"/>
    <w:rsid w:val="00977D2B"/>
    <w:rsid w:val="0098046D"/>
    <w:rsid w:val="00985366"/>
    <w:rsid w:val="00985BE7"/>
    <w:rsid w:val="00991F0D"/>
    <w:rsid w:val="00992C1C"/>
    <w:rsid w:val="009A0E3A"/>
    <w:rsid w:val="009A52FD"/>
    <w:rsid w:val="009A6D85"/>
    <w:rsid w:val="009B0F7B"/>
    <w:rsid w:val="009B3596"/>
    <w:rsid w:val="009B45D7"/>
    <w:rsid w:val="009B5585"/>
    <w:rsid w:val="009B63EC"/>
    <w:rsid w:val="009C5210"/>
    <w:rsid w:val="009D1A58"/>
    <w:rsid w:val="009E6925"/>
    <w:rsid w:val="009F0E56"/>
    <w:rsid w:val="009F7023"/>
    <w:rsid w:val="009F7810"/>
    <w:rsid w:val="009F7F8E"/>
    <w:rsid w:val="00A03780"/>
    <w:rsid w:val="00A05D06"/>
    <w:rsid w:val="00A06E9B"/>
    <w:rsid w:val="00A11D7B"/>
    <w:rsid w:val="00A148B3"/>
    <w:rsid w:val="00A15131"/>
    <w:rsid w:val="00A167B6"/>
    <w:rsid w:val="00A26443"/>
    <w:rsid w:val="00A31DFC"/>
    <w:rsid w:val="00A36874"/>
    <w:rsid w:val="00A43206"/>
    <w:rsid w:val="00A4347B"/>
    <w:rsid w:val="00A44005"/>
    <w:rsid w:val="00A462E4"/>
    <w:rsid w:val="00A5514F"/>
    <w:rsid w:val="00A60826"/>
    <w:rsid w:val="00A63DF4"/>
    <w:rsid w:val="00A71835"/>
    <w:rsid w:val="00A76C09"/>
    <w:rsid w:val="00A81AE7"/>
    <w:rsid w:val="00A87452"/>
    <w:rsid w:val="00A943FF"/>
    <w:rsid w:val="00AA0A33"/>
    <w:rsid w:val="00AA25A2"/>
    <w:rsid w:val="00AA2C5E"/>
    <w:rsid w:val="00AA565C"/>
    <w:rsid w:val="00AA5857"/>
    <w:rsid w:val="00AA5B96"/>
    <w:rsid w:val="00AB1323"/>
    <w:rsid w:val="00AB4D84"/>
    <w:rsid w:val="00AB53A4"/>
    <w:rsid w:val="00AB7C9D"/>
    <w:rsid w:val="00AC7FB9"/>
    <w:rsid w:val="00AD61C1"/>
    <w:rsid w:val="00AD7739"/>
    <w:rsid w:val="00AE383B"/>
    <w:rsid w:val="00AE5100"/>
    <w:rsid w:val="00AF3C00"/>
    <w:rsid w:val="00AF4B47"/>
    <w:rsid w:val="00AF6A1B"/>
    <w:rsid w:val="00B03B0D"/>
    <w:rsid w:val="00B04114"/>
    <w:rsid w:val="00B05C46"/>
    <w:rsid w:val="00B10E35"/>
    <w:rsid w:val="00B11CEA"/>
    <w:rsid w:val="00B2347A"/>
    <w:rsid w:val="00B26E46"/>
    <w:rsid w:val="00B272D1"/>
    <w:rsid w:val="00B27667"/>
    <w:rsid w:val="00B27CB0"/>
    <w:rsid w:val="00B300CA"/>
    <w:rsid w:val="00B31215"/>
    <w:rsid w:val="00B33888"/>
    <w:rsid w:val="00B33D89"/>
    <w:rsid w:val="00B34432"/>
    <w:rsid w:val="00B35E13"/>
    <w:rsid w:val="00B41E6F"/>
    <w:rsid w:val="00B42703"/>
    <w:rsid w:val="00B43363"/>
    <w:rsid w:val="00B4614C"/>
    <w:rsid w:val="00B46683"/>
    <w:rsid w:val="00B4777B"/>
    <w:rsid w:val="00B61B74"/>
    <w:rsid w:val="00B66A68"/>
    <w:rsid w:val="00B70B1D"/>
    <w:rsid w:val="00B71540"/>
    <w:rsid w:val="00B7243F"/>
    <w:rsid w:val="00B7283C"/>
    <w:rsid w:val="00B74244"/>
    <w:rsid w:val="00B75414"/>
    <w:rsid w:val="00B7752F"/>
    <w:rsid w:val="00B8181D"/>
    <w:rsid w:val="00B83719"/>
    <w:rsid w:val="00B83C1A"/>
    <w:rsid w:val="00B83CB5"/>
    <w:rsid w:val="00B8710E"/>
    <w:rsid w:val="00B8780A"/>
    <w:rsid w:val="00B963F6"/>
    <w:rsid w:val="00B96747"/>
    <w:rsid w:val="00B96E86"/>
    <w:rsid w:val="00B97166"/>
    <w:rsid w:val="00BA1661"/>
    <w:rsid w:val="00BB1E9C"/>
    <w:rsid w:val="00BB46FF"/>
    <w:rsid w:val="00BB7A54"/>
    <w:rsid w:val="00BC1AA0"/>
    <w:rsid w:val="00BC1C33"/>
    <w:rsid w:val="00BD1311"/>
    <w:rsid w:val="00BD1D02"/>
    <w:rsid w:val="00BD2E36"/>
    <w:rsid w:val="00BD5A8C"/>
    <w:rsid w:val="00BE4AA3"/>
    <w:rsid w:val="00BE6B86"/>
    <w:rsid w:val="00BE6B9D"/>
    <w:rsid w:val="00BF3E78"/>
    <w:rsid w:val="00BF4BBB"/>
    <w:rsid w:val="00BF56A5"/>
    <w:rsid w:val="00BF5A33"/>
    <w:rsid w:val="00BF5B5F"/>
    <w:rsid w:val="00C039C3"/>
    <w:rsid w:val="00C059E4"/>
    <w:rsid w:val="00C12D16"/>
    <w:rsid w:val="00C1662E"/>
    <w:rsid w:val="00C2065B"/>
    <w:rsid w:val="00C22733"/>
    <w:rsid w:val="00C22F1F"/>
    <w:rsid w:val="00C26079"/>
    <w:rsid w:val="00C316A2"/>
    <w:rsid w:val="00C421D6"/>
    <w:rsid w:val="00C43D1F"/>
    <w:rsid w:val="00C43E81"/>
    <w:rsid w:val="00C44F98"/>
    <w:rsid w:val="00C4519D"/>
    <w:rsid w:val="00C45903"/>
    <w:rsid w:val="00C46AED"/>
    <w:rsid w:val="00C53549"/>
    <w:rsid w:val="00C5718A"/>
    <w:rsid w:val="00C57CF7"/>
    <w:rsid w:val="00C600E2"/>
    <w:rsid w:val="00C60ADA"/>
    <w:rsid w:val="00C61834"/>
    <w:rsid w:val="00C70944"/>
    <w:rsid w:val="00C73F1F"/>
    <w:rsid w:val="00C76D65"/>
    <w:rsid w:val="00C777FE"/>
    <w:rsid w:val="00C81216"/>
    <w:rsid w:val="00C83380"/>
    <w:rsid w:val="00C841FB"/>
    <w:rsid w:val="00C9094B"/>
    <w:rsid w:val="00C91556"/>
    <w:rsid w:val="00C94E8C"/>
    <w:rsid w:val="00C95767"/>
    <w:rsid w:val="00C96221"/>
    <w:rsid w:val="00C9676A"/>
    <w:rsid w:val="00CA2A54"/>
    <w:rsid w:val="00CA3A0C"/>
    <w:rsid w:val="00CA3C12"/>
    <w:rsid w:val="00CA3D52"/>
    <w:rsid w:val="00CA4B1E"/>
    <w:rsid w:val="00CA57D2"/>
    <w:rsid w:val="00CA70E7"/>
    <w:rsid w:val="00CB0159"/>
    <w:rsid w:val="00CB0333"/>
    <w:rsid w:val="00CB0D7A"/>
    <w:rsid w:val="00CB3DA4"/>
    <w:rsid w:val="00CB3FCF"/>
    <w:rsid w:val="00CB56AE"/>
    <w:rsid w:val="00CC2963"/>
    <w:rsid w:val="00CC3251"/>
    <w:rsid w:val="00CD1F5C"/>
    <w:rsid w:val="00CD256C"/>
    <w:rsid w:val="00CE1A00"/>
    <w:rsid w:val="00CE60BC"/>
    <w:rsid w:val="00D02592"/>
    <w:rsid w:val="00D03A38"/>
    <w:rsid w:val="00D04322"/>
    <w:rsid w:val="00D07DD1"/>
    <w:rsid w:val="00D103D9"/>
    <w:rsid w:val="00D13749"/>
    <w:rsid w:val="00D13921"/>
    <w:rsid w:val="00D20EC6"/>
    <w:rsid w:val="00D21CAF"/>
    <w:rsid w:val="00D30C04"/>
    <w:rsid w:val="00D31BCE"/>
    <w:rsid w:val="00D321C3"/>
    <w:rsid w:val="00D32F41"/>
    <w:rsid w:val="00D33683"/>
    <w:rsid w:val="00D414BC"/>
    <w:rsid w:val="00D4272A"/>
    <w:rsid w:val="00D43563"/>
    <w:rsid w:val="00D543A3"/>
    <w:rsid w:val="00D57D98"/>
    <w:rsid w:val="00D6229B"/>
    <w:rsid w:val="00D641E6"/>
    <w:rsid w:val="00D6533C"/>
    <w:rsid w:val="00D673D5"/>
    <w:rsid w:val="00D730A7"/>
    <w:rsid w:val="00D77C36"/>
    <w:rsid w:val="00D82542"/>
    <w:rsid w:val="00D911D3"/>
    <w:rsid w:val="00D934BF"/>
    <w:rsid w:val="00D93FEC"/>
    <w:rsid w:val="00DA3079"/>
    <w:rsid w:val="00DA57F8"/>
    <w:rsid w:val="00DA5912"/>
    <w:rsid w:val="00DB1219"/>
    <w:rsid w:val="00DB1649"/>
    <w:rsid w:val="00DC3BA0"/>
    <w:rsid w:val="00DC64B9"/>
    <w:rsid w:val="00DD0BD8"/>
    <w:rsid w:val="00DD0F70"/>
    <w:rsid w:val="00DD1094"/>
    <w:rsid w:val="00DD6B6A"/>
    <w:rsid w:val="00DD7DE3"/>
    <w:rsid w:val="00DD7E1E"/>
    <w:rsid w:val="00DE35A1"/>
    <w:rsid w:val="00DF03B0"/>
    <w:rsid w:val="00DF0850"/>
    <w:rsid w:val="00DF28CC"/>
    <w:rsid w:val="00DF3CB5"/>
    <w:rsid w:val="00DF4917"/>
    <w:rsid w:val="00DF5A6A"/>
    <w:rsid w:val="00E04952"/>
    <w:rsid w:val="00E04E2A"/>
    <w:rsid w:val="00E04E7D"/>
    <w:rsid w:val="00E11C57"/>
    <w:rsid w:val="00E20244"/>
    <w:rsid w:val="00E24B84"/>
    <w:rsid w:val="00E25901"/>
    <w:rsid w:val="00E31616"/>
    <w:rsid w:val="00E36FF8"/>
    <w:rsid w:val="00E37DDC"/>
    <w:rsid w:val="00E37ECF"/>
    <w:rsid w:val="00E412BE"/>
    <w:rsid w:val="00E42796"/>
    <w:rsid w:val="00E42AB2"/>
    <w:rsid w:val="00E435A5"/>
    <w:rsid w:val="00E445FC"/>
    <w:rsid w:val="00E45EEA"/>
    <w:rsid w:val="00E47428"/>
    <w:rsid w:val="00E51500"/>
    <w:rsid w:val="00E52C95"/>
    <w:rsid w:val="00E54DC6"/>
    <w:rsid w:val="00E60F8E"/>
    <w:rsid w:val="00E61D44"/>
    <w:rsid w:val="00E67A78"/>
    <w:rsid w:val="00E67CCE"/>
    <w:rsid w:val="00E70557"/>
    <w:rsid w:val="00E70597"/>
    <w:rsid w:val="00E72455"/>
    <w:rsid w:val="00E72E05"/>
    <w:rsid w:val="00E739D6"/>
    <w:rsid w:val="00E81F97"/>
    <w:rsid w:val="00E91B27"/>
    <w:rsid w:val="00E95C67"/>
    <w:rsid w:val="00E95F70"/>
    <w:rsid w:val="00E9600E"/>
    <w:rsid w:val="00EA58D8"/>
    <w:rsid w:val="00EA5AC9"/>
    <w:rsid w:val="00EB0D53"/>
    <w:rsid w:val="00EB2B08"/>
    <w:rsid w:val="00EB3007"/>
    <w:rsid w:val="00EB407A"/>
    <w:rsid w:val="00EC07F0"/>
    <w:rsid w:val="00EC1E5F"/>
    <w:rsid w:val="00EC2A7D"/>
    <w:rsid w:val="00EC4362"/>
    <w:rsid w:val="00ED1553"/>
    <w:rsid w:val="00ED4C4C"/>
    <w:rsid w:val="00ED60D9"/>
    <w:rsid w:val="00EE2DD0"/>
    <w:rsid w:val="00EE49DA"/>
    <w:rsid w:val="00F00D8A"/>
    <w:rsid w:val="00F04529"/>
    <w:rsid w:val="00F110C1"/>
    <w:rsid w:val="00F11A8A"/>
    <w:rsid w:val="00F12712"/>
    <w:rsid w:val="00F132EE"/>
    <w:rsid w:val="00F157DB"/>
    <w:rsid w:val="00F235FC"/>
    <w:rsid w:val="00F23EAA"/>
    <w:rsid w:val="00F30321"/>
    <w:rsid w:val="00F31931"/>
    <w:rsid w:val="00F37318"/>
    <w:rsid w:val="00F44370"/>
    <w:rsid w:val="00F47952"/>
    <w:rsid w:val="00F50A44"/>
    <w:rsid w:val="00F55F4D"/>
    <w:rsid w:val="00F57B29"/>
    <w:rsid w:val="00F6537A"/>
    <w:rsid w:val="00F71C27"/>
    <w:rsid w:val="00F72517"/>
    <w:rsid w:val="00F74C9E"/>
    <w:rsid w:val="00F818BB"/>
    <w:rsid w:val="00F84C4C"/>
    <w:rsid w:val="00F85703"/>
    <w:rsid w:val="00F85A69"/>
    <w:rsid w:val="00F940BB"/>
    <w:rsid w:val="00F96493"/>
    <w:rsid w:val="00F970D6"/>
    <w:rsid w:val="00FA51D6"/>
    <w:rsid w:val="00FA5465"/>
    <w:rsid w:val="00FA7B2E"/>
    <w:rsid w:val="00FB10E5"/>
    <w:rsid w:val="00FB1225"/>
    <w:rsid w:val="00FB354E"/>
    <w:rsid w:val="00FB6DFB"/>
    <w:rsid w:val="00FB7893"/>
    <w:rsid w:val="00FB7BC8"/>
    <w:rsid w:val="00FC2D98"/>
    <w:rsid w:val="00FC671A"/>
    <w:rsid w:val="00FD7A74"/>
    <w:rsid w:val="00FD7E64"/>
    <w:rsid w:val="00FE1CEE"/>
    <w:rsid w:val="00FE67B6"/>
    <w:rsid w:val="00FF4E3A"/>
    <w:rsid w:val="00FF6929"/>
    <w:rsid w:val="00FF693B"/>
    <w:rsid w:val="042807E2"/>
    <w:rsid w:val="05BB3177"/>
    <w:rsid w:val="0E0C489A"/>
    <w:rsid w:val="0E132027"/>
    <w:rsid w:val="109A074C"/>
    <w:rsid w:val="10CB0F1B"/>
    <w:rsid w:val="12963E2C"/>
    <w:rsid w:val="17BD2A82"/>
    <w:rsid w:val="1A9A08B1"/>
    <w:rsid w:val="1BFF39FC"/>
    <w:rsid w:val="1E993340"/>
    <w:rsid w:val="1F4956E2"/>
    <w:rsid w:val="20664BB5"/>
    <w:rsid w:val="23395957"/>
    <w:rsid w:val="23AC5C96"/>
    <w:rsid w:val="25EA2CC2"/>
    <w:rsid w:val="26843127"/>
    <w:rsid w:val="2A994270"/>
    <w:rsid w:val="2EA84D9A"/>
    <w:rsid w:val="2F563C39"/>
    <w:rsid w:val="310F0A0C"/>
    <w:rsid w:val="32070FA4"/>
    <w:rsid w:val="37F50CDF"/>
    <w:rsid w:val="38710629"/>
    <w:rsid w:val="3A63685A"/>
    <w:rsid w:val="3B3977B7"/>
    <w:rsid w:val="3DD23BF8"/>
    <w:rsid w:val="3E286B85"/>
    <w:rsid w:val="40F53820"/>
    <w:rsid w:val="42E40ACD"/>
    <w:rsid w:val="43E94AF8"/>
    <w:rsid w:val="44536725"/>
    <w:rsid w:val="45BD7EF6"/>
    <w:rsid w:val="46FA3181"/>
    <w:rsid w:val="4AF33D06"/>
    <w:rsid w:val="50E90E4D"/>
    <w:rsid w:val="50ED7854"/>
    <w:rsid w:val="527D1264"/>
    <w:rsid w:val="553304D8"/>
    <w:rsid w:val="570E3261"/>
    <w:rsid w:val="58EA3A6C"/>
    <w:rsid w:val="5A671CDE"/>
    <w:rsid w:val="5AD50114"/>
    <w:rsid w:val="5C620B9F"/>
    <w:rsid w:val="5CB42BA8"/>
    <w:rsid w:val="5D9D2B26"/>
    <w:rsid w:val="5F59087D"/>
    <w:rsid w:val="657C558F"/>
    <w:rsid w:val="660B11D3"/>
    <w:rsid w:val="69EA60D3"/>
    <w:rsid w:val="6A19339F"/>
    <w:rsid w:val="6BFD6A38"/>
    <w:rsid w:val="6C4A6B37"/>
    <w:rsid w:val="72C72C5E"/>
    <w:rsid w:val="731D5BEB"/>
    <w:rsid w:val="737407F8"/>
    <w:rsid w:val="77000D49"/>
    <w:rsid w:val="774F434C"/>
    <w:rsid w:val="77866A24"/>
    <w:rsid w:val="78536178"/>
    <w:rsid w:val="7987746E"/>
    <w:rsid w:val="7A6A7A61"/>
    <w:rsid w:val="7AFB0655"/>
    <w:rsid w:val="7F736225"/>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o:shapelayout v:ext="edit">
      <o:rules v:ext="edit">
        <o:r id="V:Rule1" type="callout" idref="#AutoShape 7"/>
        <o:r id="V:Rule2" type="callout" idref="#AutoShape 7"/>
        <o:r id="V:Rule3" type="callout" idref="#AutoShape 7"/>
        <o:r id="V:Rule4" type="callout" idref="#AutoShape 7"/>
        <o:r id="V:Rule5" type="callout" idref="#AutoShape 7"/>
        <o:r id="V:Rule6" type="callout" idref="#AutoShape 7"/>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uiPriority="0" w:semiHidden="0" w:name="toc 4"/>
    <w:lsdException w:uiPriority="0" w:semiHidden="0" w:name="toc 5"/>
    <w:lsdException w:uiPriority="0" w:semiHidden="0" w:name="toc 6"/>
    <w:lsdException w:uiPriority="0" w:semiHidden="0" w:name="toc 7"/>
    <w:lsdException w:uiPriority="0" w:semiHidden="0" w:name="toc 8"/>
    <w:lsdException w:uiPriority="0" w:semiHidden="0" w:name="toc 9"/>
    <w:lsdException w:unhideWhenUsed="0" w:uiPriority="0" w:semiHidden="0" w:name="Normal Indent"/>
    <w:lsdException w:uiPriority="0" w:name="footnote text"/>
    <w:lsdException w:unhideWhenUsed="0" w:uiPriority="0" w:name="annotation text"/>
    <w:lsdException w:uiPriority="0" w:semiHidden="0" w:name="header"/>
    <w:lsdException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unhideWhenUsed="0" w:uiPriority="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semiHidden="0" w:name="Document Map"/>
    <w:lsdException w:uiPriority="0" w:semiHidden="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uto"/>
    </w:pPr>
    <w:rPr>
      <w:rFonts w:ascii="Times New Roman" w:hAnsi="Times New Roman" w:eastAsia="仿宋" w:cs="Times New Roman"/>
      <w:kern w:val="2"/>
      <w:sz w:val="24"/>
      <w:szCs w:val="24"/>
      <w:lang w:val="en-US" w:eastAsia="zh-CN" w:bidi="ar-SA"/>
    </w:rPr>
  </w:style>
  <w:style w:type="paragraph" w:styleId="2">
    <w:name w:val="heading 1"/>
    <w:basedOn w:val="1"/>
    <w:next w:val="1"/>
    <w:link w:val="69"/>
    <w:qFormat/>
    <w:uiPriority w:val="0"/>
    <w:pPr>
      <w:keepNext/>
      <w:keepLines/>
      <w:numPr>
        <w:ilvl w:val="0"/>
        <w:numId w:val="1"/>
      </w:numPr>
      <w:spacing w:beforeLines="100" w:afterLines="150" w:line="360" w:lineRule="auto"/>
      <w:jc w:val="center"/>
      <w:outlineLvl w:val="0"/>
    </w:pPr>
    <w:rPr>
      <w:rFonts w:ascii="微软雅黑" w:hAnsi="微软雅黑" w:eastAsia="微软雅黑"/>
      <w:b/>
      <w:bCs/>
      <w:kern w:val="0"/>
      <w:sz w:val="32"/>
      <w:szCs w:val="32"/>
    </w:rPr>
  </w:style>
  <w:style w:type="paragraph" w:styleId="3">
    <w:name w:val="heading 2"/>
    <w:basedOn w:val="1"/>
    <w:next w:val="1"/>
    <w:link w:val="71"/>
    <w:unhideWhenUsed/>
    <w:qFormat/>
    <w:uiPriority w:val="0"/>
    <w:pPr>
      <w:keepNext/>
      <w:keepLines/>
      <w:numPr>
        <w:ilvl w:val="1"/>
        <w:numId w:val="1"/>
      </w:numPr>
      <w:snapToGrid w:val="0"/>
      <w:spacing w:beforeLines="100" w:afterLines="50" w:line="360" w:lineRule="auto"/>
      <w:outlineLvl w:val="1"/>
    </w:pPr>
    <w:rPr>
      <w:rFonts w:ascii="微软雅黑" w:hAnsi="微软雅黑" w:eastAsia="微软雅黑"/>
      <w:b/>
      <w:bCs/>
      <w:sz w:val="28"/>
      <w:szCs w:val="32"/>
    </w:rPr>
  </w:style>
  <w:style w:type="paragraph" w:styleId="4">
    <w:name w:val="heading 3"/>
    <w:basedOn w:val="1"/>
    <w:next w:val="1"/>
    <w:link w:val="72"/>
    <w:unhideWhenUsed/>
    <w:qFormat/>
    <w:uiPriority w:val="0"/>
    <w:pPr>
      <w:keepNext/>
      <w:keepLines/>
      <w:numPr>
        <w:ilvl w:val="2"/>
        <w:numId w:val="1"/>
      </w:numPr>
      <w:spacing w:before="260" w:after="260" w:line="360" w:lineRule="auto"/>
      <w:outlineLvl w:val="2"/>
    </w:pPr>
    <w:rPr>
      <w:rFonts w:ascii="黑体" w:hAnsi="黑体" w:eastAsia="黑体"/>
      <w:sz w:val="28"/>
      <w:szCs w:val="30"/>
    </w:rPr>
  </w:style>
  <w:style w:type="paragraph" w:styleId="5">
    <w:name w:val="heading 4"/>
    <w:basedOn w:val="1"/>
    <w:next w:val="1"/>
    <w:link w:val="73"/>
    <w:unhideWhenUsed/>
    <w:qFormat/>
    <w:uiPriority w:val="0"/>
    <w:pPr>
      <w:keepNext/>
      <w:keepLines/>
      <w:numPr>
        <w:ilvl w:val="3"/>
        <w:numId w:val="1"/>
      </w:numPr>
      <w:spacing w:before="280" w:after="290" w:line="377" w:lineRule="auto"/>
      <w:outlineLvl w:val="3"/>
    </w:pPr>
    <w:rPr>
      <w:rFonts w:ascii="仿宋" w:hAnsi="仿宋" w:cs="黑体"/>
      <w:b/>
      <w:bCs/>
    </w:rPr>
  </w:style>
  <w:style w:type="paragraph" w:styleId="6">
    <w:name w:val="heading 5"/>
    <w:basedOn w:val="1"/>
    <w:next w:val="1"/>
    <w:link w:val="74"/>
    <w:unhideWhenUsed/>
    <w:qFormat/>
    <w:uiPriority w:val="0"/>
    <w:pPr>
      <w:keepNext/>
      <w:keepLines/>
      <w:numPr>
        <w:ilvl w:val="4"/>
        <w:numId w:val="1"/>
      </w:numPr>
      <w:spacing w:before="280" w:after="290" w:line="377" w:lineRule="auto"/>
      <w:outlineLvl w:val="4"/>
    </w:pPr>
    <w:rPr>
      <w:bCs/>
      <w:szCs w:val="28"/>
    </w:rPr>
  </w:style>
  <w:style w:type="paragraph" w:styleId="7">
    <w:name w:val="heading 6"/>
    <w:basedOn w:val="1"/>
    <w:next w:val="1"/>
    <w:link w:val="75"/>
    <w:unhideWhenUsed/>
    <w:qFormat/>
    <w:uiPriority w:val="0"/>
    <w:pPr>
      <w:keepNext/>
      <w:keepLines/>
      <w:numPr>
        <w:ilvl w:val="5"/>
        <w:numId w:val="2"/>
      </w:numPr>
      <w:spacing w:before="240" w:after="64" w:line="320" w:lineRule="auto"/>
      <w:outlineLvl w:val="5"/>
    </w:pPr>
    <w:rPr>
      <w:rFonts w:ascii="Cambria" w:hAnsi="Cambria" w:eastAsia="宋体" w:cs="黑体"/>
      <w:b/>
      <w:bCs/>
    </w:rPr>
  </w:style>
  <w:style w:type="paragraph" w:styleId="8">
    <w:name w:val="heading 7"/>
    <w:basedOn w:val="1"/>
    <w:next w:val="1"/>
    <w:link w:val="76"/>
    <w:unhideWhenUsed/>
    <w:qFormat/>
    <w:uiPriority w:val="0"/>
    <w:pPr>
      <w:keepNext/>
      <w:keepLines/>
      <w:numPr>
        <w:ilvl w:val="6"/>
        <w:numId w:val="2"/>
      </w:numPr>
      <w:spacing w:before="240" w:after="64" w:line="320" w:lineRule="auto"/>
      <w:outlineLvl w:val="6"/>
    </w:pPr>
    <w:rPr>
      <w:b/>
      <w:bCs/>
    </w:rPr>
  </w:style>
  <w:style w:type="paragraph" w:styleId="9">
    <w:name w:val="heading 8"/>
    <w:basedOn w:val="1"/>
    <w:next w:val="1"/>
    <w:link w:val="77"/>
    <w:unhideWhenUsed/>
    <w:qFormat/>
    <w:uiPriority w:val="0"/>
    <w:pPr>
      <w:keepNext/>
      <w:keepLines/>
      <w:numPr>
        <w:ilvl w:val="7"/>
        <w:numId w:val="2"/>
      </w:numPr>
      <w:spacing w:before="240" w:after="64" w:line="320" w:lineRule="auto"/>
      <w:outlineLvl w:val="7"/>
    </w:pPr>
    <w:rPr>
      <w:rFonts w:ascii="Cambria" w:hAnsi="Cambria" w:eastAsia="宋体" w:cs="黑体"/>
    </w:rPr>
  </w:style>
  <w:style w:type="paragraph" w:styleId="10">
    <w:name w:val="heading 9"/>
    <w:basedOn w:val="1"/>
    <w:next w:val="1"/>
    <w:link w:val="78"/>
    <w:unhideWhenUsed/>
    <w:qFormat/>
    <w:uiPriority w:val="0"/>
    <w:pPr>
      <w:keepNext/>
      <w:keepLines/>
      <w:numPr>
        <w:ilvl w:val="8"/>
        <w:numId w:val="2"/>
      </w:numPr>
      <w:spacing w:before="240" w:after="64" w:line="320" w:lineRule="auto"/>
      <w:outlineLvl w:val="8"/>
    </w:pPr>
    <w:rPr>
      <w:rFonts w:ascii="Cambria" w:hAnsi="Cambria" w:eastAsia="宋体" w:cs="黑体"/>
      <w:sz w:val="21"/>
      <w:szCs w:val="21"/>
    </w:rPr>
  </w:style>
  <w:style w:type="character" w:default="1" w:styleId="30">
    <w:name w:val="Default Paragraph Font"/>
    <w:unhideWhenUsed/>
    <w:uiPriority w:val="1"/>
  </w:style>
  <w:style w:type="table" w:default="1" w:styleId="36">
    <w:name w:val="Normal Table"/>
    <w:unhideWhenUsed/>
    <w:uiPriority w:val="99"/>
    <w:pPr>
      <w:widowControl/>
      <w:spacing w:before="0" w:beforeAutospacing="0" w:after="0" w:afterAutospacing="0"/>
      <w:ind w:left="0" w:right="0"/>
    </w:pPr>
    <w:rPr>
      <w:rFonts w:hint="default" w:ascii="Times New Roman" w:hAnsi="Times New Roman" w:eastAsia="Times New Roman" w:cs="Times New Roman"/>
      <w:sz w:val="20"/>
      <w:szCs w:val="20"/>
    </w:rPr>
    <w:tblPr>
      <w:tblStyle w:val="36"/>
      <w:tblLayout w:type="fixed"/>
      <w:tblCellMar>
        <w:top w:w="0" w:type="dxa"/>
        <w:left w:w="108" w:type="dxa"/>
        <w:bottom w:w="0" w:type="dxa"/>
        <w:right w:w="108" w:type="dxa"/>
      </w:tblCellMar>
    </w:tblPr>
    <w:tcPr>
      <w:textDirection w:val="lrTb"/>
    </w:tcPr>
  </w:style>
  <w:style w:type="paragraph" w:styleId="11">
    <w:name w:val="annotation subject"/>
    <w:basedOn w:val="12"/>
    <w:next w:val="12"/>
    <w:link w:val="102"/>
    <w:unhideWhenUsed/>
    <w:uiPriority w:val="99"/>
    <w:rPr>
      <w:rFonts w:eastAsia="仿宋"/>
      <w:b/>
      <w:bCs/>
      <w:sz w:val="20"/>
      <w:szCs w:val="20"/>
    </w:rPr>
  </w:style>
  <w:style w:type="paragraph" w:styleId="12">
    <w:name w:val="annotation text"/>
    <w:basedOn w:val="1"/>
    <w:link w:val="89"/>
    <w:semiHidden/>
    <w:uiPriority w:val="0"/>
    <w:rPr>
      <w:rFonts w:eastAsia="宋体"/>
      <w:sz w:val="21"/>
    </w:rPr>
  </w:style>
  <w:style w:type="paragraph" w:styleId="13">
    <w:name w:val="toc 7"/>
    <w:basedOn w:val="1"/>
    <w:next w:val="1"/>
    <w:unhideWhenUsed/>
    <w:uiPriority w:val="0"/>
    <w:pPr>
      <w:ind w:left="1440" w:firstLine="200" w:firstLineChars="200"/>
    </w:pPr>
    <w:rPr>
      <w:rFonts w:ascii="Calibri" w:hAnsi="Calibri"/>
      <w:sz w:val="18"/>
      <w:szCs w:val="18"/>
    </w:rPr>
  </w:style>
  <w:style w:type="paragraph" w:styleId="14">
    <w:name w:val="Normal Indent"/>
    <w:basedOn w:val="1"/>
    <w:uiPriority w:val="0"/>
    <w:pPr>
      <w:ind w:firstLine="420"/>
    </w:pPr>
    <w:rPr>
      <w:rFonts w:eastAsia="宋体"/>
      <w:kern w:val="0"/>
      <w:sz w:val="20"/>
      <w:szCs w:val="20"/>
    </w:rPr>
  </w:style>
  <w:style w:type="paragraph" w:styleId="15">
    <w:name w:val="caption"/>
    <w:basedOn w:val="1"/>
    <w:next w:val="1"/>
    <w:link w:val="94"/>
    <w:qFormat/>
    <w:uiPriority w:val="0"/>
    <w:pPr>
      <w:spacing w:beforeLines="50" w:afterLines="50"/>
      <w:ind w:firstLine="501" w:firstLineChars="179"/>
      <w:jc w:val="both"/>
      <w:outlineLvl w:val="4"/>
    </w:pPr>
    <w:rPr>
      <w:rFonts w:ascii="Cambria" w:hAnsi="Cambria" w:eastAsia="黑体"/>
      <w:sz w:val="20"/>
      <w:szCs w:val="20"/>
    </w:rPr>
  </w:style>
  <w:style w:type="paragraph" w:styleId="16">
    <w:name w:val="Document Map"/>
    <w:basedOn w:val="1"/>
    <w:link w:val="70"/>
    <w:unhideWhenUsed/>
    <w:uiPriority w:val="0"/>
    <w:rPr>
      <w:rFonts w:ascii="宋体" w:eastAsia="宋体"/>
      <w:sz w:val="18"/>
      <w:szCs w:val="18"/>
    </w:rPr>
  </w:style>
  <w:style w:type="paragraph" w:styleId="17">
    <w:name w:val="toc 5"/>
    <w:basedOn w:val="1"/>
    <w:next w:val="1"/>
    <w:unhideWhenUsed/>
    <w:uiPriority w:val="0"/>
    <w:pPr>
      <w:ind w:left="960" w:firstLine="200" w:firstLineChars="200"/>
    </w:pPr>
    <w:rPr>
      <w:rFonts w:ascii="Calibri" w:hAnsi="Calibri"/>
      <w:sz w:val="18"/>
      <w:szCs w:val="18"/>
    </w:rPr>
  </w:style>
  <w:style w:type="paragraph" w:styleId="18">
    <w:name w:val="toc 3"/>
    <w:basedOn w:val="1"/>
    <w:next w:val="1"/>
    <w:unhideWhenUsed/>
    <w:qFormat/>
    <w:uiPriority w:val="39"/>
    <w:pPr>
      <w:spacing w:line="360" w:lineRule="auto"/>
      <w:ind w:left="480" w:firstLine="200" w:firstLineChars="200"/>
    </w:pPr>
    <w:rPr>
      <w:rFonts w:ascii="Calibri" w:hAnsi="Calibri"/>
      <w:iCs/>
      <w:sz w:val="18"/>
      <w:szCs w:val="20"/>
    </w:rPr>
  </w:style>
  <w:style w:type="paragraph" w:styleId="19">
    <w:name w:val="Plain Text"/>
    <w:basedOn w:val="1"/>
    <w:link w:val="97"/>
    <w:unhideWhenUsed/>
    <w:uiPriority w:val="0"/>
    <w:pPr>
      <w:widowControl/>
    </w:pPr>
    <w:rPr>
      <w:rFonts w:ascii="宋体" w:hAnsi="Courier New" w:eastAsia="仿宋_GB2312" w:cs="宋体"/>
      <w:kern w:val="0"/>
      <w:sz w:val="30"/>
      <w:szCs w:val="21"/>
    </w:rPr>
  </w:style>
  <w:style w:type="paragraph" w:styleId="20">
    <w:name w:val="toc 8"/>
    <w:basedOn w:val="1"/>
    <w:next w:val="1"/>
    <w:unhideWhenUsed/>
    <w:uiPriority w:val="0"/>
    <w:pPr>
      <w:ind w:left="1680" w:firstLine="200" w:firstLineChars="200"/>
    </w:pPr>
    <w:rPr>
      <w:rFonts w:ascii="Calibri" w:hAnsi="Calibri"/>
      <w:sz w:val="18"/>
      <w:szCs w:val="18"/>
    </w:rPr>
  </w:style>
  <w:style w:type="paragraph" w:styleId="21">
    <w:name w:val="Balloon Text"/>
    <w:basedOn w:val="1"/>
    <w:link w:val="82"/>
    <w:unhideWhenUsed/>
    <w:uiPriority w:val="0"/>
    <w:rPr>
      <w:sz w:val="18"/>
      <w:szCs w:val="18"/>
    </w:rPr>
  </w:style>
  <w:style w:type="paragraph" w:styleId="22">
    <w:name w:val="footer"/>
    <w:basedOn w:val="1"/>
    <w:link w:val="87"/>
    <w:unhideWhenUsed/>
    <w:uiPriority w:val="99"/>
    <w:pPr>
      <w:tabs>
        <w:tab w:val="center" w:pos="4153"/>
        <w:tab w:val="right" w:pos="8306"/>
      </w:tabs>
      <w:snapToGrid w:val="0"/>
    </w:pPr>
    <w:rPr>
      <w:sz w:val="18"/>
      <w:szCs w:val="18"/>
    </w:rPr>
  </w:style>
  <w:style w:type="paragraph" w:styleId="23">
    <w:name w:val="header"/>
    <w:basedOn w:val="1"/>
    <w:link w:val="86"/>
    <w:unhideWhenUsed/>
    <w:uiPriority w:val="0"/>
    <w:pPr>
      <w:pBdr>
        <w:bottom w:val="single" w:color="auto" w:sz="6" w:space="1"/>
      </w:pBdr>
      <w:tabs>
        <w:tab w:val="center" w:pos="4153"/>
        <w:tab w:val="right" w:pos="8306"/>
      </w:tabs>
      <w:snapToGrid w:val="0"/>
      <w:jc w:val="center"/>
    </w:pPr>
    <w:rPr>
      <w:sz w:val="18"/>
      <w:szCs w:val="18"/>
    </w:rPr>
  </w:style>
  <w:style w:type="paragraph" w:styleId="24">
    <w:name w:val="toc 1"/>
    <w:basedOn w:val="1"/>
    <w:next w:val="1"/>
    <w:unhideWhenUsed/>
    <w:qFormat/>
    <w:uiPriority w:val="39"/>
    <w:pPr>
      <w:spacing w:before="120" w:after="120" w:line="360" w:lineRule="auto"/>
      <w:ind w:firstLine="200" w:firstLineChars="200"/>
    </w:pPr>
    <w:rPr>
      <w:rFonts w:ascii="Calibri" w:hAnsi="Calibri" w:eastAsia="微软雅黑"/>
      <w:b/>
      <w:bCs/>
      <w:caps/>
      <w:szCs w:val="20"/>
    </w:rPr>
  </w:style>
  <w:style w:type="paragraph" w:styleId="25">
    <w:name w:val="toc 4"/>
    <w:basedOn w:val="1"/>
    <w:next w:val="1"/>
    <w:unhideWhenUsed/>
    <w:uiPriority w:val="0"/>
    <w:pPr>
      <w:ind w:left="720" w:firstLine="200" w:firstLineChars="200"/>
    </w:pPr>
    <w:rPr>
      <w:rFonts w:ascii="Calibri" w:hAnsi="Calibri"/>
      <w:sz w:val="18"/>
      <w:szCs w:val="18"/>
    </w:rPr>
  </w:style>
  <w:style w:type="paragraph" w:styleId="26">
    <w:name w:val="toc 6"/>
    <w:basedOn w:val="1"/>
    <w:next w:val="1"/>
    <w:unhideWhenUsed/>
    <w:uiPriority w:val="0"/>
    <w:pPr>
      <w:ind w:left="1200" w:firstLine="200" w:firstLineChars="200"/>
    </w:pPr>
    <w:rPr>
      <w:rFonts w:ascii="Calibri" w:hAnsi="Calibri"/>
      <w:sz w:val="18"/>
      <w:szCs w:val="18"/>
    </w:rPr>
  </w:style>
  <w:style w:type="paragraph" w:styleId="27">
    <w:name w:val="toc 2"/>
    <w:basedOn w:val="1"/>
    <w:next w:val="1"/>
    <w:unhideWhenUsed/>
    <w:qFormat/>
    <w:uiPriority w:val="39"/>
    <w:pPr>
      <w:spacing w:line="360" w:lineRule="auto"/>
      <w:ind w:left="240" w:firstLine="200" w:firstLineChars="200"/>
    </w:pPr>
    <w:rPr>
      <w:rFonts w:ascii="Calibri" w:hAnsi="Calibri"/>
      <w:smallCaps/>
      <w:sz w:val="21"/>
      <w:szCs w:val="20"/>
    </w:rPr>
  </w:style>
  <w:style w:type="paragraph" w:styleId="28">
    <w:name w:val="toc 9"/>
    <w:basedOn w:val="1"/>
    <w:next w:val="1"/>
    <w:unhideWhenUsed/>
    <w:uiPriority w:val="0"/>
    <w:pPr>
      <w:ind w:left="1920" w:firstLine="200" w:firstLineChars="200"/>
    </w:pPr>
    <w:rPr>
      <w:rFonts w:ascii="Calibri" w:hAnsi="Calibri"/>
      <w:sz w:val="18"/>
      <w:szCs w:val="18"/>
    </w:rPr>
  </w:style>
  <w:style w:type="paragraph" w:styleId="29">
    <w:name w:val="Normal (Web)"/>
    <w:basedOn w:val="1"/>
    <w:unhideWhenUsed/>
    <w:uiPriority w:val="99"/>
    <w:pPr>
      <w:widowControl/>
      <w:spacing w:before="100" w:beforeAutospacing="1" w:after="100" w:afterAutospacing="1"/>
    </w:pPr>
    <w:rPr>
      <w:rFonts w:ascii="宋体" w:hAnsi="宋体" w:eastAsia="宋体" w:cs="宋体"/>
      <w:kern w:val="0"/>
    </w:rPr>
  </w:style>
  <w:style w:type="character" w:styleId="31">
    <w:name w:val="Strong"/>
    <w:basedOn w:val="30"/>
    <w:qFormat/>
    <w:uiPriority w:val="22"/>
    <w:rPr>
      <w:b/>
      <w:bCs/>
    </w:rPr>
  </w:style>
  <w:style w:type="character" w:styleId="32">
    <w:name w:val="page number"/>
    <w:basedOn w:val="30"/>
    <w:uiPriority w:val="0"/>
    <w:rPr/>
  </w:style>
  <w:style w:type="character" w:styleId="33">
    <w:name w:val="Emphasis"/>
    <w:basedOn w:val="30"/>
    <w:qFormat/>
    <w:uiPriority w:val="20"/>
    <w:rPr>
      <w:color w:val="CC0000"/>
    </w:rPr>
  </w:style>
  <w:style w:type="character" w:styleId="34">
    <w:name w:val="Hyperlink"/>
    <w:basedOn w:val="30"/>
    <w:unhideWhenUsed/>
    <w:uiPriority w:val="99"/>
    <w:rPr>
      <w:color w:val="0000FF"/>
      <w:u w:val="single"/>
    </w:rPr>
  </w:style>
  <w:style w:type="character" w:styleId="35">
    <w:name w:val="annotation reference"/>
    <w:basedOn w:val="30"/>
    <w:semiHidden/>
    <w:uiPriority w:val="0"/>
    <w:rPr>
      <w:sz w:val="21"/>
      <w:szCs w:val="21"/>
    </w:rPr>
  </w:style>
  <w:style w:type="table" w:styleId="37">
    <w:name w:val="Table Grid"/>
    <w:basedOn w:val="36"/>
    <w:uiPriority w:val="59"/>
    <w:pPr>
      <w:spacing w:beforeLines="50" w:afterLines="50" w:line="240" w:lineRule="auto"/>
    </w:pPr>
    <w:tblPr>
      <w:tblStyle w:val="36"/>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38">
    <w:name w:val="List Paragraph"/>
    <w:basedOn w:val="1"/>
    <w:link w:val="83"/>
    <w:qFormat/>
    <w:uiPriority w:val="34"/>
    <w:pPr>
      <w:ind w:firstLine="420"/>
    </w:pPr>
  </w:style>
  <w:style w:type="paragraph" w:customStyle="1" w:styleId="39">
    <w:name w:val="仿宋正文缩进"/>
    <w:basedOn w:val="1"/>
    <w:link w:val="79"/>
    <w:qFormat/>
    <w:uiPriority w:val="0"/>
    <w:pPr>
      <w:spacing w:beforeLines="50" w:afterLines="50" w:line="360" w:lineRule="auto"/>
      <w:ind w:firstLine="480"/>
    </w:pPr>
  </w:style>
  <w:style w:type="paragraph" w:customStyle="1" w:styleId="40">
    <w:name w:val="正文缩进2字符"/>
    <w:link w:val="80"/>
    <w:qFormat/>
    <w:uiPriority w:val="0"/>
    <w:pPr>
      <w:ind w:firstLine="520"/>
    </w:pPr>
    <w:rPr>
      <w:rFonts w:ascii="仿宋" w:hAnsi="仿宋" w:eastAsia="仿宋" w:cs="Times New Roman"/>
      <w:spacing w:val="10"/>
      <w:kern w:val="0"/>
      <w:sz w:val="24"/>
      <w:szCs w:val="24"/>
      <w:lang w:val="en-US" w:eastAsia="zh-CN" w:bidi="ar-SA"/>
    </w:rPr>
  </w:style>
  <w:style w:type="paragraph" w:customStyle="1" w:styleId="41">
    <w:name w:val="正文样式"/>
    <w:basedOn w:val="1"/>
    <w:link w:val="81"/>
    <w:qFormat/>
    <w:uiPriority w:val="0"/>
    <w:pPr>
      <w:spacing w:line="360" w:lineRule="auto"/>
    </w:pPr>
    <w:rPr>
      <w:rFonts w:ascii="宋体" w:hAnsi="宋体" w:eastAsia="宋体"/>
      <w:kern w:val="0"/>
    </w:rPr>
  </w:style>
  <w:style w:type="paragraph" w:customStyle="1" w:styleId="42">
    <w:name w:val="文字"/>
    <w:uiPriority w:val="0"/>
    <w:pPr>
      <w:spacing w:beforeLines="10" w:line="240" w:lineRule="auto"/>
    </w:pPr>
    <w:rPr>
      <w:rFonts w:ascii="Times New Roman" w:hAnsi="Times New Roman" w:eastAsia="仿宋_GB2312" w:cs="Times New Roman"/>
      <w:kern w:val="2"/>
      <w:sz w:val="28"/>
      <w:szCs w:val="24"/>
      <w:lang w:val="en-US" w:eastAsia="zh-CN" w:bidi="ar-SA"/>
    </w:rPr>
  </w:style>
  <w:style w:type="paragraph" w:customStyle="1" w:styleId="43">
    <w:name w:val="仿宋正文"/>
    <w:basedOn w:val="39"/>
    <w:link w:val="84"/>
    <w:qFormat/>
    <w:uiPriority w:val="0"/>
    <w:pPr>
      <w:spacing w:beforeLines="0" w:afterLines="0"/>
      <w:ind w:firstLine="0"/>
    </w:pPr>
    <w:rPr>
      <w:rFonts w:ascii="仿宋" w:hAnsi="仿宋"/>
      <w:sz w:val="28"/>
      <w:szCs w:val="28"/>
    </w:rPr>
  </w:style>
  <w:style w:type="paragraph" w:customStyle="1" w:styleId="44">
    <w:name w:val="列出段落1"/>
    <w:basedOn w:val="1"/>
    <w:uiPriority w:val="0"/>
    <w:pPr>
      <w:ind w:firstLine="420"/>
    </w:pPr>
    <w:rPr>
      <w:rFonts w:ascii="Calibri" w:hAnsi="Calibri" w:eastAsia="宋体"/>
      <w:sz w:val="21"/>
      <w:szCs w:val="22"/>
    </w:rPr>
  </w:style>
  <w:style w:type="paragraph" w:customStyle="1" w:styleId="45">
    <w:name w:val="标题4"/>
    <w:basedOn w:val="5"/>
    <w:link w:val="85"/>
    <w:qFormat/>
    <w:uiPriority w:val="0"/>
  </w:style>
  <w:style w:type="paragraph" w:customStyle="1" w:styleId="46">
    <w:name w:val="Bullet Dash"/>
    <w:basedOn w:val="1"/>
    <w:semiHidden/>
    <w:uiPriority w:val="0"/>
    <w:pPr>
      <w:widowControl/>
      <w:numPr>
        <w:ilvl w:val="0"/>
        <w:numId w:val="3"/>
      </w:numPr>
      <w:spacing w:before="120" w:after="120"/>
      <w:ind w:firstLine="0"/>
    </w:pPr>
    <w:rPr>
      <w:rFonts w:ascii="Book Antiqua" w:hAnsi="Book Antiqua" w:eastAsia="宋体"/>
      <w:spacing w:val="10"/>
      <w:kern w:val="0"/>
      <w:sz w:val="28"/>
      <w:szCs w:val="20"/>
    </w:rPr>
  </w:style>
  <w:style w:type="paragraph" w:customStyle="1" w:styleId="47">
    <w:name w:val="reader-word-layer"/>
    <w:basedOn w:val="1"/>
    <w:uiPriority w:val="0"/>
    <w:pPr>
      <w:widowControl/>
      <w:spacing w:before="100" w:beforeAutospacing="1" w:after="100" w:afterAutospacing="1"/>
    </w:pPr>
    <w:rPr>
      <w:rFonts w:ascii="宋体" w:hAnsi="宋体" w:eastAsia="宋体" w:cs="宋体"/>
      <w:kern w:val="0"/>
    </w:rPr>
  </w:style>
  <w:style w:type="paragraph" w:customStyle="1" w:styleId="48">
    <w:name w:val="样式 样式 首行缩进:  2 字符 + 首行缩进:  2 字符"/>
    <w:basedOn w:val="1"/>
    <w:link w:val="88"/>
    <w:uiPriority w:val="0"/>
    <w:pPr>
      <w:spacing w:line="360" w:lineRule="auto"/>
      <w:ind w:firstLine="480"/>
    </w:pPr>
    <w:rPr>
      <w:rFonts w:eastAsia="宋体"/>
      <w:kern w:val="0"/>
      <w:sz w:val="20"/>
      <w:szCs w:val="20"/>
    </w:rPr>
  </w:style>
  <w:style w:type="paragraph" w:customStyle="1" w:styleId="49">
    <w:name w:val="目录 11"/>
    <w:basedOn w:val="1"/>
    <w:next w:val="1"/>
    <w:unhideWhenUsed/>
    <w:qFormat/>
    <w:uiPriority w:val="39"/>
    <w:pPr>
      <w:tabs>
        <w:tab w:val="right" w:leader="dot" w:pos="8810"/>
      </w:tabs>
      <w:spacing w:line="360" w:lineRule="auto"/>
      <w:ind w:left="100" w:leftChars="100" w:right="240" w:rightChars="100" w:firstLine="480"/>
    </w:pPr>
    <w:rPr>
      <w:rFonts w:eastAsia="微软雅黑"/>
      <w:b/>
      <w:kern w:val="0"/>
    </w:rPr>
  </w:style>
  <w:style w:type="paragraph" w:customStyle="1" w:styleId="50">
    <w:name w:val="方案正文"/>
    <w:basedOn w:val="1"/>
    <w:uiPriority w:val="0"/>
    <w:pPr>
      <w:adjustRightInd w:val="0"/>
      <w:snapToGrid w:val="0"/>
      <w:spacing w:line="500" w:lineRule="exact"/>
      <w:ind w:firstLine="480"/>
    </w:pPr>
    <w:rPr>
      <w:rFonts w:ascii="宋体" w:hAnsi="宋体" w:eastAsia="宋体"/>
      <w:color w:val="000000"/>
    </w:rPr>
  </w:style>
  <w:style w:type="paragraph" w:customStyle="1" w:styleId="51">
    <w:name w:val="样式16"/>
    <w:basedOn w:val="3"/>
    <w:qFormat/>
    <w:uiPriority w:val="0"/>
    <w:pPr>
      <w:numPr>
        <w:ilvl w:val="0"/>
        <w:numId w:val="4"/>
      </w:numPr>
      <w:snapToGrid/>
      <w:spacing w:beforeLines="0" w:afterLines="0"/>
      <w:ind w:right="50" w:rightChars="50"/>
    </w:pPr>
    <w:rPr>
      <w:rFonts w:cs="黑体"/>
      <w:sz w:val="30"/>
    </w:rPr>
  </w:style>
  <w:style w:type="paragraph" w:customStyle="1" w:styleId="52">
    <w:name w:val="Char Char1 Char Char Char Char Char Char Char Char Char Char"/>
    <w:basedOn w:val="1"/>
    <w:uiPriority w:val="0"/>
    <w:pPr>
      <w:widowControl/>
      <w:spacing w:after="160" w:line="240" w:lineRule="exact"/>
    </w:pPr>
    <w:rPr>
      <w:rFonts w:ascii="Verdana" w:hAnsi="Verdana" w:eastAsia="仿宋_GB2312"/>
      <w:kern w:val="0"/>
      <w:szCs w:val="20"/>
      <w:lang w:eastAsia="en-US"/>
    </w:rPr>
  </w:style>
  <w:style w:type="paragraph" w:customStyle="1" w:styleId="53">
    <w:name w:val="样式 标题 2 + 仿宋_GB2312"/>
    <w:basedOn w:val="3"/>
    <w:next w:val="1"/>
    <w:uiPriority w:val="0"/>
    <w:pPr>
      <w:spacing w:beforeLines="0" w:afterLines="0" w:line="240" w:lineRule="auto"/>
    </w:pPr>
    <w:rPr>
      <w:rFonts w:ascii="仿宋_GB2312" w:hAnsi="仿宋_GB2312" w:eastAsia="仿宋_GB2312"/>
      <w:sz w:val="24"/>
    </w:rPr>
  </w:style>
  <w:style w:type="paragraph" w:customStyle="1" w:styleId="54">
    <w:name w:val="Char"/>
    <w:basedOn w:val="1"/>
    <w:uiPriority w:val="0"/>
    <w:pPr>
      <w:widowControl/>
      <w:spacing w:after="160" w:line="240" w:lineRule="exact"/>
    </w:pPr>
    <w:rPr>
      <w:rFonts w:ascii="Verdana" w:hAnsi="Verdana" w:eastAsia="仿宋_GB2312"/>
      <w:kern w:val="0"/>
      <w:szCs w:val="20"/>
      <w:lang w:eastAsia="en-US"/>
    </w:rPr>
  </w:style>
  <w:style w:type="paragraph" w:customStyle="1" w:styleId="55">
    <w:name w:val="Char Char1 Char Char Char Char Char Char"/>
    <w:basedOn w:val="1"/>
    <w:uiPriority w:val="0"/>
    <w:pPr>
      <w:widowControl/>
      <w:spacing w:after="160" w:line="240" w:lineRule="exact"/>
    </w:pPr>
    <w:rPr>
      <w:rFonts w:ascii="Verdana" w:hAnsi="Verdana" w:eastAsia="仿宋_GB2312"/>
      <w:kern w:val="0"/>
      <w:szCs w:val="20"/>
      <w:lang w:eastAsia="en-US"/>
    </w:rPr>
  </w:style>
  <w:style w:type="paragraph" w:customStyle="1" w:styleId="56">
    <w:name w:val="标题1对齐"/>
    <w:basedOn w:val="2"/>
    <w:link w:val="90"/>
    <w:qFormat/>
    <w:uiPriority w:val="0"/>
    <w:pPr>
      <w:numPr>
        <w:ilvl w:val="0"/>
        <w:numId w:val="0"/>
      </w:numPr>
      <w:jc w:val="both"/>
    </w:pPr>
  </w:style>
  <w:style w:type="paragraph" w:customStyle="1" w:styleId="57">
    <w:name w:val="TOC Heading"/>
    <w:basedOn w:val="2"/>
    <w:next w:val="1"/>
    <w:unhideWhenUsed/>
    <w:qFormat/>
    <w:uiPriority w:val="39"/>
    <w:pPr>
      <w:widowControl/>
      <w:numPr>
        <w:ilvl w:val="0"/>
        <w:numId w:val="0"/>
      </w:numPr>
      <w:spacing w:beforeLines="0" w:afterLines="0" w:line="276" w:lineRule="auto"/>
      <w:jc w:val="left"/>
      <w:outlineLvl w:val="9"/>
    </w:pPr>
    <w:rPr>
      <w:rFonts w:ascii="Cambria" w:hAnsi="Cambria" w:eastAsia="宋体" w:cs="黑体"/>
      <w:color w:val="365F90"/>
      <w:sz w:val="28"/>
      <w:szCs w:val="28"/>
    </w:rPr>
  </w:style>
  <w:style w:type="paragraph" w:customStyle="1" w:styleId="58">
    <w:name w:val="工可正文"/>
    <w:basedOn w:val="1"/>
    <w:link w:val="91"/>
    <w:qFormat/>
    <w:uiPriority w:val="0"/>
    <w:pPr>
      <w:ind w:firstLine="560" w:firstLineChars="200"/>
      <w:jc w:val="both"/>
    </w:pPr>
    <w:rPr>
      <w:rFonts w:ascii="宋体" w:hAnsi="Courier New" w:eastAsia="宋体" w:cs="黑体"/>
      <w:sz w:val="28"/>
      <w:szCs w:val="22"/>
    </w:rPr>
  </w:style>
  <w:style w:type="paragraph" w:customStyle="1" w:styleId="59">
    <w:name w:val="mtitle"/>
    <w:basedOn w:val="1"/>
    <w:uiPriority w:val="0"/>
    <w:pPr>
      <w:widowControl/>
      <w:spacing w:before="30"/>
      <w:jc w:val="center"/>
    </w:pPr>
    <w:rPr>
      <w:rFonts w:ascii="方正小标宋简体" w:hAnsi="宋体" w:eastAsia="方正小标宋简体"/>
      <w:color w:val="000000"/>
      <w:kern w:val="0"/>
      <w:sz w:val="44"/>
      <w:szCs w:val="44"/>
    </w:rPr>
  </w:style>
  <w:style w:type="paragraph" w:customStyle="1" w:styleId="60">
    <w:name w:val="area"/>
    <w:basedOn w:val="1"/>
    <w:uiPriority w:val="0"/>
    <w:pPr>
      <w:widowControl/>
      <w:spacing w:before="30"/>
      <w:jc w:val="center"/>
    </w:pPr>
    <w:rPr>
      <w:rFonts w:ascii="方正仿宋简体" w:hAnsi="宋体" w:eastAsia="方正仿宋简体"/>
      <w:color w:val="000000"/>
      <w:kern w:val="0"/>
      <w:sz w:val="28"/>
      <w:szCs w:val="28"/>
    </w:rPr>
  </w:style>
  <w:style w:type="paragraph" w:customStyle="1" w:styleId="61">
    <w:name w:val="zw"/>
    <w:basedOn w:val="1"/>
    <w:uiPriority w:val="0"/>
    <w:pPr>
      <w:widowControl/>
      <w:spacing w:before="30"/>
      <w:ind w:left="100" w:right="100"/>
      <w:jc w:val="both"/>
    </w:pPr>
    <w:rPr>
      <w:rFonts w:ascii="方正书宋简体" w:hAnsi="宋体" w:eastAsia="方正书宋简体"/>
      <w:color w:val="000000"/>
      <w:kern w:val="0"/>
      <w:sz w:val="21"/>
      <w:szCs w:val="21"/>
    </w:rPr>
  </w:style>
  <w:style w:type="paragraph" w:customStyle="1" w:styleId="62">
    <w:name w:val="样式73"/>
    <w:basedOn w:val="1"/>
    <w:uiPriority w:val="0"/>
    <w:pPr>
      <w:widowControl/>
      <w:spacing w:after="80" w:line="360" w:lineRule="auto"/>
      <w:ind w:left="851" w:hanging="284"/>
      <w:jc w:val="both"/>
    </w:pPr>
    <w:rPr>
      <w:rFonts w:ascii="Arial" w:hAnsi="Arial" w:eastAsia="宋体"/>
      <w:kern w:val="0"/>
      <w:sz w:val="21"/>
      <w:szCs w:val="20"/>
    </w:rPr>
  </w:style>
  <w:style w:type="paragraph" w:customStyle="1" w:styleId="63">
    <w:name w:val="Char1"/>
    <w:basedOn w:val="1"/>
    <w:uiPriority w:val="0"/>
    <w:pPr>
      <w:spacing w:line="330" w:lineRule="atLeast"/>
      <w:ind w:left="360" w:firstLine="360" w:firstLineChars="150"/>
    </w:pPr>
    <w:rPr>
      <w:rFonts w:ascii="ˎ̥" w:hAnsi="ˎ̥" w:eastAsia="宋体" w:cs="宋体"/>
      <w:color w:val="51585D"/>
      <w:kern w:val="0"/>
      <w:sz w:val="21"/>
      <w:szCs w:val="18"/>
    </w:rPr>
  </w:style>
  <w:style w:type="paragraph" w:customStyle="1" w:styleId="64">
    <w:name w:val="样式66"/>
    <w:basedOn w:val="1"/>
    <w:uiPriority w:val="0"/>
    <w:pPr>
      <w:spacing w:before="100" w:beforeAutospacing="1" w:after="100" w:afterAutospacing="1"/>
      <w:ind w:firstLine="420"/>
      <w:jc w:val="both"/>
    </w:pPr>
    <w:rPr>
      <w:rFonts w:eastAsia="宋体" w:cs="宋体"/>
      <w:sz w:val="21"/>
      <w:szCs w:val="20"/>
    </w:rPr>
  </w:style>
  <w:style w:type="paragraph" w:customStyle="1" w:styleId="65">
    <w:name w:val="样式67"/>
    <w:uiPriority w:val="0"/>
    <w:pPr>
      <w:spacing w:line="240" w:lineRule="auto"/>
    </w:pPr>
    <w:rPr>
      <w:rFonts w:ascii="Times New Roman" w:hAnsi="Times New Roman" w:eastAsia="宋体" w:cs="Times New Roman"/>
      <w:kern w:val="0"/>
      <w:sz w:val="20"/>
      <w:szCs w:val="20"/>
      <w:lang w:val="en-US" w:eastAsia="zh-CN" w:bidi="ar-SA"/>
    </w:rPr>
  </w:style>
  <w:style w:type="paragraph" w:customStyle="1" w:styleId="66">
    <w:name w:val="样式68"/>
    <w:basedOn w:val="1"/>
    <w:uiPriority w:val="0"/>
    <w:pPr>
      <w:widowControl/>
      <w:snapToGrid w:val="0"/>
      <w:spacing w:before="80" w:after="320"/>
      <w:jc w:val="center"/>
    </w:pPr>
    <w:rPr>
      <w:rFonts w:ascii="Arial" w:hAnsi="Arial" w:eastAsia="黑体"/>
      <w:kern w:val="0"/>
      <w:sz w:val="21"/>
      <w:szCs w:val="20"/>
    </w:rPr>
  </w:style>
  <w:style w:type="paragraph" w:customStyle="1" w:styleId="67">
    <w:name w:val="列表1"/>
    <w:basedOn w:val="1"/>
    <w:uiPriority w:val="0"/>
    <w:pPr>
      <w:numPr>
        <w:ilvl w:val="0"/>
        <w:numId w:val="5"/>
      </w:numPr>
      <w:tabs>
        <w:tab w:val="left" w:pos="680"/>
      </w:tabs>
      <w:jc w:val="both"/>
    </w:pPr>
    <w:rPr>
      <w:rFonts w:ascii="Arial" w:hAnsi="Arial" w:eastAsia="宋体"/>
      <w:sz w:val="28"/>
      <w:szCs w:val="28"/>
    </w:rPr>
  </w:style>
  <w:style w:type="paragraph" w:customStyle="1" w:styleId="68">
    <w:name w:val="Revision"/>
    <w:hidden/>
    <w:semiHidden/>
    <w:uiPriority w:val="99"/>
    <w:pPr>
      <w:spacing w:line="240" w:lineRule="auto"/>
    </w:pPr>
    <w:rPr>
      <w:rFonts w:ascii="Times New Roman" w:hAnsi="Times New Roman" w:eastAsia="仿宋" w:cs="Times New Roman"/>
      <w:kern w:val="2"/>
      <w:sz w:val="24"/>
      <w:szCs w:val="24"/>
      <w:lang w:val="en-US" w:eastAsia="zh-CN" w:bidi="ar-SA"/>
    </w:rPr>
  </w:style>
  <w:style w:type="character" w:customStyle="1" w:styleId="69">
    <w:name w:val="标题 1 Char"/>
    <w:aliases w:val="标题1章节居中 Char,章节 Char,第一层 Char,h1 Char,Head1 Char,Heading apps Char,BMS Heading 1 Char,H1 Char,PIM 1 Char,Heading 0 Char,heading 1 Char,1st level Char,Section Head Char,l1 Char,Heading 11 Char,level 1 Char,Level 1 Head Char,Head 1 Char,章 Char"/>
    <w:basedOn w:val="30"/>
    <w:link w:val="2"/>
    <w:uiPriority w:val="0"/>
    <w:rPr>
      <w:rFonts w:ascii="微软雅黑" w:hAnsi="微软雅黑" w:eastAsia="微软雅黑" w:cs="Times New Roman"/>
      <w:b/>
      <w:bCs/>
      <w:kern w:val="0"/>
      <w:sz w:val="32"/>
      <w:szCs w:val="32"/>
    </w:rPr>
  </w:style>
  <w:style w:type="character" w:customStyle="1" w:styleId="70">
    <w:name w:val="文档结构图 Char"/>
    <w:basedOn w:val="30"/>
    <w:link w:val="16"/>
    <w:semiHidden/>
    <w:uiPriority w:val="99"/>
    <w:rPr>
      <w:rFonts w:ascii="宋体" w:hAnsi="Times New Roman" w:eastAsia="宋体" w:cs="Times New Roman"/>
      <w:sz w:val="18"/>
      <w:szCs w:val="18"/>
    </w:rPr>
  </w:style>
  <w:style w:type="character" w:customStyle="1" w:styleId="71">
    <w:name w:val="标题 2 Char"/>
    <w:aliases w:val="第一层条 Char,第二层 Char,论文标题 1 Char,2nd level Char,h2 Char,2 Char,Header 2 Char,l2 Char,H2 Char,Underrubrik1 Char,prop2 Char,Level 2 Topic Heading Char,Titre2 Char,Heading 2 Hidden Char,Heading2 Char,No Number Char,A Char,o Char,H2-Heading 2 Char"/>
    <w:basedOn w:val="30"/>
    <w:link w:val="3"/>
    <w:uiPriority w:val="0"/>
    <w:rPr>
      <w:rFonts w:ascii="微软雅黑" w:hAnsi="微软雅黑" w:eastAsia="微软雅黑" w:cs="Times New Roman"/>
      <w:b/>
      <w:bCs/>
      <w:sz w:val="28"/>
      <w:szCs w:val="32"/>
    </w:rPr>
  </w:style>
  <w:style w:type="character" w:customStyle="1" w:styleId="72">
    <w:name w:val="标题 3 Char"/>
    <w:aliases w:val="第二层条 Char,第三层 Char,h3 Char,H3 Char,1.1.1 标题 3 Char,3rd level Char,sect1.2.3 Char,l3 Char,CT Char,Level 3 Topic Heading Char,Level 3 Head Char,3 Char,Head 3 Char,Heading 3 - old Char,BOD 0 Char,Bold Head Char,bh Char,1.1.1 Char,level_3 Char"/>
    <w:basedOn w:val="30"/>
    <w:link w:val="4"/>
    <w:uiPriority w:val="0"/>
    <w:rPr>
      <w:rFonts w:ascii="黑体" w:hAnsi="黑体" w:eastAsia="黑体" w:cs="Times New Roman"/>
      <w:sz w:val="28"/>
      <w:szCs w:val="30"/>
    </w:rPr>
  </w:style>
  <w:style w:type="character" w:customStyle="1" w:styleId="73">
    <w:name w:val="标题 4 Char"/>
    <w:aliases w:val="Heading 14 Char,Heading 141 Char,Heading 142 Char,bullet Char,bl Char,bb Char,H4 Char,第三层条 Char,Ref Heading 1 Char,rh1 Char,Heading sql Char,sect 1.2.3.4 Char,h4 Char,4 Char,4heading Char,标题 4---- Char,Fab-4 Char,T5 Char,付标题 Char,rh11 Char"/>
    <w:basedOn w:val="30"/>
    <w:link w:val="5"/>
    <w:uiPriority w:val="0"/>
    <w:rPr>
      <w:rFonts w:ascii="仿宋" w:hAnsi="仿宋" w:eastAsia="仿宋" w:cs="黑体"/>
      <w:b/>
      <w:bCs/>
      <w:sz w:val="24"/>
      <w:szCs w:val="24"/>
    </w:rPr>
  </w:style>
  <w:style w:type="character" w:customStyle="1" w:styleId="74">
    <w:name w:val="标题 5 Char"/>
    <w:aliases w:val="H5 Char,dash Char,ds Char,dd Char,h5 Char,PIM 5 Char,口 Char,口1 Char,口2 Char,heading 5 Char,Level 3 - i Char,Appendix A  Heading 5 Char,Table label Char,l5 Char,hm Char,mh2 Char,Module heading 2 Char,Head 5 Char,list 5 Char,Block Label Char"/>
    <w:basedOn w:val="30"/>
    <w:link w:val="6"/>
    <w:uiPriority w:val="0"/>
    <w:rPr>
      <w:rFonts w:ascii="Times New Roman" w:hAnsi="Times New Roman" w:eastAsia="仿宋" w:cs="Times New Roman"/>
      <w:bCs/>
      <w:sz w:val="24"/>
      <w:szCs w:val="28"/>
    </w:rPr>
  </w:style>
  <w:style w:type="character" w:customStyle="1" w:styleId="75">
    <w:name w:val="标题 6 Char"/>
    <w:aliases w:val="H6 Char,PIM 6 Char,Bullet (Single Lines) Char,BOD 4 Char,PIM 61 Char,H61 Char,BOD 41 Char,PIM 62 Char,H62 Char,BOD 42 Char,PIM 63 Char,H63 Char,PIM 64 Char,H64 Char,PIM 65 Char,H65 Char,BOD 43 Char,PIM 611 Char,H611 Char,BOD 411 Char,H621 Char"/>
    <w:basedOn w:val="30"/>
    <w:link w:val="7"/>
    <w:uiPriority w:val="0"/>
    <w:rPr>
      <w:rFonts w:ascii="Cambria" w:hAnsi="Cambria" w:eastAsia="宋体" w:cs="黑体"/>
      <w:b/>
      <w:bCs/>
      <w:sz w:val="24"/>
      <w:szCs w:val="24"/>
    </w:rPr>
  </w:style>
  <w:style w:type="character" w:customStyle="1" w:styleId="76">
    <w:name w:val="标题 7 Char"/>
    <w:aliases w:val="PIM 7 Char,H7 Char,PIM 71 Char,H71 Char,PIM 72 Char,H72 Char,PIM 73 Char,PIM 74 Char,PIM 75 Char,H73 Char,PIM 711 Char,H711 Char,PIM 721 Char,H721 Char,PIM 731 Char,PIM 741 Char,PIM 76 Char,H74 Char,PIM 712 Char,H712 Char,PIM 722 Char,H75 Char"/>
    <w:basedOn w:val="30"/>
    <w:link w:val="8"/>
    <w:uiPriority w:val="0"/>
    <w:rPr>
      <w:rFonts w:ascii="Times New Roman" w:hAnsi="Times New Roman" w:eastAsia="仿宋" w:cs="Times New Roman"/>
      <w:b/>
      <w:bCs/>
      <w:sz w:val="24"/>
      <w:szCs w:val="24"/>
    </w:rPr>
  </w:style>
  <w:style w:type="character" w:customStyle="1" w:styleId="77">
    <w:name w:val="标题 8 Char"/>
    <w:aliases w:val="H8 Char,H81 Char,H82 Char,H83 Char,H811 Char,H821 Char,H84 Char,H812 Char,H822 Char,H85 Char,H813 Char,H823 Char,注意框体 Char,不用8 Char,Legal Level 1.1.1. Char,h8 Char,标题6 Char,ITT t8 Char,PA Appendix Minor Char,L1 Heading 8 Char,Annex Char"/>
    <w:basedOn w:val="30"/>
    <w:link w:val="9"/>
    <w:uiPriority w:val="0"/>
    <w:rPr>
      <w:rFonts w:ascii="Cambria" w:hAnsi="Cambria" w:eastAsia="宋体" w:cs="黑体"/>
      <w:sz w:val="24"/>
      <w:szCs w:val="24"/>
    </w:rPr>
  </w:style>
  <w:style w:type="character" w:customStyle="1" w:styleId="78">
    <w:name w:val="标题 9 Char"/>
    <w:aliases w:val="PIM 9 Char,H9 Char,PIM 91 Char,H91 Char,PIM 92 Char,H92 Char,PIM 93 Char,PIM 94 Char,PIM 95 Char,H93 Char,PIM 911 Char,H911 Char,PIM 921 Char,H921 Char,PIM 931 Char,PIM 941 Char,PIM 96 Char,H94 Char,PIM 912 Char,H912 Char,PIM 922 Char,H95 Char"/>
    <w:basedOn w:val="30"/>
    <w:link w:val="10"/>
    <w:uiPriority w:val="0"/>
    <w:rPr>
      <w:rFonts w:ascii="Cambria" w:hAnsi="Cambria" w:eastAsia="宋体" w:cs="黑体"/>
      <w:szCs w:val="21"/>
    </w:rPr>
  </w:style>
  <w:style w:type="character" w:customStyle="1" w:styleId="79">
    <w:name w:val="仿宋正文缩进 Char"/>
    <w:basedOn w:val="30"/>
    <w:link w:val="39"/>
    <w:uiPriority w:val="0"/>
    <w:rPr>
      <w:rFonts w:ascii="Times New Roman" w:hAnsi="Times New Roman" w:eastAsia="仿宋" w:cs="Times New Roman"/>
      <w:sz w:val="24"/>
      <w:szCs w:val="24"/>
    </w:rPr>
  </w:style>
  <w:style w:type="character" w:customStyle="1" w:styleId="80">
    <w:name w:val="正文缩进2字符 Char"/>
    <w:link w:val="40"/>
    <w:uiPriority w:val="0"/>
    <w:rPr>
      <w:rFonts w:ascii="仿宋" w:hAnsi="仿宋" w:eastAsia="仿宋" w:cs="Times New Roman"/>
      <w:spacing w:val="10"/>
      <w:kern w:val="0"/>
      <w:sz w:val="24"/>
      <w:szCs w:val="24"/>
    </w:rPr>
  </w:style>
  <w:style w:type="character" w:customStyle="1" w:styleId="81">
    <w:name w:val="正文样式 Char"/>
    <w:basedOn w:val="30"/>
    <w:link w:val="41"/>
    <w:uiPriority w:val="0"/>
    <w:rPr>
      <w:rFonts w:ascii="宋体" w:hAnsi="宋体" w:eastAsia="宋体" w:cs="Times New Roman"/>
      <w:kern w:val="0"/>
      <w:sz w:val="24"/>
      <w:szCs w:val="24"/>
    </w:rPr>
  </w:style>
  <w:style w:type="character" w:customStyle="1" w:styleId="82">
    <w:name w:val="批注框文本 Char"/>
    <w:basedOn w:val="30"/>
    <w:link w:val="21"/>
    <w:semiHidden/>
    <w:uiPriority w:val="99"/>
    <w:rPr>
      <w:rFonts w:ascii="Times New Roman" w:hAnsi="Times New Roman" w:eastAsia="仿宋" w:cs="Times New Roman"/>
      <w:sz w:val="18"/>
      <w:szCs w:val="18"/>
    </w:rPr>
  </w:style>
  <w:style w:type="character" w:customStyle="1" w:styleId="83">
    <w:name w:val="列出段落 Char"/>
    <w:link w:val="38"/>
    <w:uiPriority w:val="0"/>
    <w:rPr>
      <w:rFonts w:ascii="Times New Roman" w:hAnsi="Times New Roman" w:eastAsia="仿宋" w:cs="Times New Roman"/>
      <w:sz w:val="24"/>
      <w:szCs w:val="24"/>
    </w:rPr>
  </w:style>
  <w:style w:type="character" w:customStyle="1" w:styleId="84">
    <w:name w:val="仿宋正文 Char"/>
    <w:basedOn w:val="79"/>
    <w:link w:val="43"/>
    <w:uiPriority w:val="0"/>
    <w:rPr>
      <w:rFonts w:ascii="仿宋" w:hAnsi="仿宋" w:eastAsia="仿宋" w:cs="Times New Roman"/>
      <w:sz w:val="28"/>
      <w:szCs w:val="28"/>
    </w:rPr>
  </w:style>
  <w:style w:type="character" w:customStyle="1" w:styleId="85">
    <w:name w:val="标题4 Char"/>
    <w:aliases w:val="正文缩进 Char1,表正文 Char,正文非缩进 Char,段1 Char,特点 Char1,正文不缩进 Char,正文缩进 Char Char,特点 Char Char1,ALT+Z Char,水上软件 Char,首行缩进 Char,正文双线 Char,特点 Char Char Char,四号 Char,正文(首行缩进两字) Char,正文(首行缩进两字)1 Char,正文（正常） Char,缩进 Char,正文文字首行缩进 Char,正文（首行缩进两字） Char Char"/>
    <w:basedOn w:val="73"/>
    <w:link w:val="45"/>
    <w:uiPriority w:val="0"/>
    <w:rPr>
      <w:rFonts w:ascii="仿宋" w:hAnsi="仿宋" w:eastAsia="仿宋" w:cs="黑体"/>
      <w:sz w:val="24"/>
      <w:szCs w:val="24"/>
    </w:rPr>
  </w:style>
  <w:style w:type="character" w:customStyle="1" w:styleId="86">
    <w:name w:val="页眉 Char"/>
    <w:basedOn w:val="30"/>
    <w:link w:val="23"/>
    <w:semiHidden/>
    <w:uiPriority w:val="99"/>
    <w:rPr>
      <w:rFonts w:ascii="Times New Roman" w:hAnsi="Times New Roman" w:eastAsia="仿宋" w:cs="Times New Roman"/>
      <w:sz w:val="18"/>
      <w:szCs w:val="18"/>
    </w:rPr>
  </w:style>
  <w:style w:type="character" w:customStyle="1" w:styleId="87">
    <w:name w:val="页脚 Char"/>
    <w:basedOn w:val="30"/>
    <w:link w:val="22"/>
    <w:uiPriority w:val="99"/>
    <w:rPr>
      <w:rFonts w:ascii="Times New Roman" w:hAnsi="Times New Roman" w:eastAsia="仿宋" w:cs="Times New Roman"/>
      <w:sz w:val="18"/>
      <w:szCs w:val="18"/>
    </w:rPr>
  </w:style>
  <w:style w:type="character" w:customStyle="1" w:styleId="88">
    <w:name w:val="样式 样式 首行缩进:  2 字符 + 首行缩进:  2 字符 Char"/>
    <w:link w:val="48"/>
    <w:uiPriority w:val="0"/>
    <w:rPr>
      <w:rFonts w:ascii="Times New Roman" w:hAnsi="Times New Roman" w:eastAsia="宋体" w:cs="Times New Roman"/>
      <w:kern w:val="0"/>
      <w:sz w:val="20"/>
      <w:szCs w:val="20"/>
    </w:rPr>
  </w:style>
  <w:style w:type="character" w:customStyle="1" w:styleId="89">
    <w:name w:val="批注文字 Char"/>
    <w:basedOn w:val="30"/>
    <w:link w:val="12"/>
    <w:semiHidden/>
    <w:uiPriority w:val="0"/>
    <w:rPr>
      <w:rFonts w:ascii="Times New Roman" w:hAnsi="Times New Roman" w:eastAsia="宋体" w:cs="Times New Roman"/>
      <w:szCs w:val="24"/>
    </w:rPr>
  </w:style>
  <w:style w:type="character" w:customStyle="1" w:styleId="90">
    <w:name w:val="标题1对齐 Char"/>
    <w:basedOn w:val="69"/>
    <w:link w:val="56"/>
    <w:uiPriority w:val="0"/>
    <w:rPr>
      <w:rFonts w:ascii="微软雅黑" w:hAnsi="微软雅黑" w:eastAsia="微软雅黑" w:cs="Times New Roman"/>
      <w:kern w:val="0"/>
      <w:sz w:val="32"/>
      <w:szCs w:val="32"/>
    </w:rPr>
  </w:style>
  <w:style w:type="character" w:customStyle="1" w:styleId="91">
    <w:name w:val="工可正文 Char"/>
    <w:link w:val="58"/>
    <w:uiPriority w:val="0"/>
    <w:rPr>
      <w:rFonts w:ascii="宋体" w:hAnsi="Courier New" w:eastAsia="宋体"/>
      <w:sz w:val="28"/>
    </w:rPr>
  </w:style>
  <w:style w:type="character" w:customStyle="1" w:styleId="92">
    <w:name w:val="标题1"/>
    <w:basedOn w:val="30"/>
    <w:uiPriority w:val="0"/>
    <w:rPr/>
  </w:style>
  <w:style w:type="character" w:customStyle="1" w:styleId="93">
    <w:name w:val="ht1"/>
    <w:basedOn w:val="30"/>
    <w:uiPriority w:val="0"/>
    <w:rPr>
      <w:rFonts w:ascii="黑体" w:eastAsia="黑体"/>
      <w:b/>
      <w:bCs/>
    </w:rPr>
  </w:style>
  <w:style w:type="character" w:customStyle="1" w:styleId="94">
    <w:name w:val="题注 Char"/>
    <w:aliases w:val="题注-QBPT Char,图注 Char,Caption Char Char2,Caption Char Char Char Char1,Caption Char Char1 Char,Caption Char Char Char Char Char,Caption Char Char Char1,Char Char Char Char Char Char,题注(图注) Char, Char Char Char Char Char Char,表题题注 Char,题注(表) Char"/>
    <w:link w:val="15"/>
    <w:uiPriority w:val="0"/>
    <w:rPr>
      <w:rFonts w:ascii="Cambria" w:hAnsi="Cambria" w:eastAsia="黑体" w:cs="Times New Roman"/>
      <w:sz w:val="20"/>
      <w:szCs w:val="20"/>
    </w:rPr>
  </w:style>
  <w:style w:type="character" w:customStyle="1" w:styleId="95">
    <w:name w:val="ask-title2"/>
    <w:basedOn w:val="30"/>
    <w:uiPriority w:val="0"/>
    <w:rPr/>
  </w:style>
  <w:style w:type="character" w:customStyle="1" w:styleId="96">
    <w:name w:val="仿宋正文缩进 Char Char"/>
    <w:uiPriority w:val="0"/>
    <w:rPr>
      <w:rFonts w:ascii="仿宋" w:hAnsi="仿宋" w:eastAsia="仿宋"/>
      <w:kern w:val="2"/>
      <w:sz w:val="28"/>
      <w:szCs w:val="28"/>
      <w:lang w:bidi="ar-SA"/>
    </w:rPr>
  </w:style>
  <w:style w:type="character" w:customStyle="1" w:styleId="97">
    <w:name w:val="纯文本 Char"/>
    <w:aliases w:val="普通文字 Char"/>
    <w:basedOn w:val="30"/>
    <w:link w:val="19"/>
    <w:locked/>
    <w:uiPriority w:val="0"/>
    <w:rPr>
      <w:rFonts w:ascii="宋体" w:hAnsi="Courier New" w:eastAsia="仿宋_GB2312" w:cs="宋体"/>
      <w:kern w:val="0"/>
      <w:sz w:val="30"/>
      <w:szCs w:val="21"/>
    </w:rPr>
  </w:style>
  <w:style w:type="character" w:customStyle="1" w:styleId="98">
    <w:name w:val="纯文本 Char1"/>
    <w:basedOn w:val="30"/>
    <w:semiHidden/>
    <w:uiPriority w:val="99"/>
    <w:rPr>
      <w:rFonts w:ascii="宋体" w:hAnsi="Courier New" w:eastAsia="宋体" w:cs="Courier New"/>
      <w:szCs w:val="21"/>
    </w:rPr>
  </w:style>
  <w:style w:type="character" w:customStyle="1" w:styleId="99">
    <w:name w:val="text_edit"/>
    <w:basedOn w:val="30"/>
    <w:uiPriority w:val="0"/>
    <w:rPr/>
  </w:style>
  <w:style w:type="character" w:customStyle="1" w:styleId="100">
    <w:name w:val="title10"/>
    <w:basedOn w:val="30"/>
    <w:uiPriority w:val="0"/>
    <w:rPr/>
  </w:style>
  <w:style w:type="character" w:customStyle="1" w:styleId="101">
    <w:name w:val="headline-content4"/>
    <w:basedOn w:val="30"/>
    <w:uiPriority w:val="0"/>
    <w:rPr/>
  </w:style>
  <w:style w:type="character" w:customStyle="1" w:styleId="102">
    <w:name w:val="批注主题 Char"/>
    <w:basedOn w:val="89"/>
    <w:link w:val="11"/>
    <w:semiHidden/>
    <w:uiPriority w:val="99"/>
    <w:rPr>
      <w:rFonts w:ascii="Times New Roman" w:hAnsi="Times New Roman" w:eastAsia="仿宋" w:cs="Times New Roman"/>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1.jpeg"/><Relationship Id="rId53" Type="http://schemas.openxmlformats.org/officeDocument/2006/relationships/image" Target="media/image40.png"/><Relationship Id="rId52" Type="http://schemas.openxmlformats.org/officeDocument/2006/relationships/image" Target="media/image39.jpe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jpeg"/><Relationship Id="rId46" Type="http://schemas.openxmlformats.org/officeDocument/2006/relationships/image" Target="media/image33.png"/><Relationship Id="rId45" Type="http://schemas.openxmlformats.org/officeDocument/2006/relationships/image" Target="media/image32.jpeg"/><Relationship Id="rId44" Type="http://schemas.openxmlformats.org/officeDocument/2006/relationships/image" Target="media/image31.jpe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jpeg"/><Relationship Id="rId4" Type="http://schemas.openxmlformats.org/officeDocument/2006/relationships/comments" Target="comment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emf"/><Relationship Id="rId33" Type="http://schemas.openxmlformats.org/officeDocument/2006/relationships/image" Target="media/image20.jpeg"/><Relationship Id="rId32" Type="http://schemas.openxmlformats.org/officeDocument/2006/relationships/image" Target="media/image19.jpeg"/><Relationship Id="rId31" Type="http://schemas.openxmlformats.org/officeDocument/2006/relationships/image" Target="media/image18.jpeg"/><Relationship Id="rId30" Type="http://schemas.openxmlformats.org/officeDocument/2006/relationships/image" Target="media/image17.png"/><Relationship Id="rId3" Type="http://schemas.openxmlformats.org/officeDocument/2006/relationships/settings" Target="settings.xml"/><Relationship Id="rId29" Type="http://schemas.openxmlformats.org/officeDocument/2006/relationships/image" Target="media/image16.png"/><Relationship Id="rId28" Type="http://schemas.openxmlformats.org/officeDocument/2006/relationships/image" Target="media/image15.jpeg"/><Relationship Id="rId27" Type="http://schemas.openxmlformats.org/officeDocument/2006/relationships/image" Target="media/image14.jpeg"/><Relationship Id="rId26" Type="http://schemas.openxmlformats.org/officeDocument/2006/relationships/image" Target="media/image13.png"/><Relationship Id="rId25" Type="http://schemas.openxmlformats.org/officeDocument/2006/relationships/image" Target="media/image12.jpe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jpeg"/><Relationship Id="rId20" Type="http://schemas.openxmlformats.org/officeDocument/2006/relationships/image" Target="media/image7.jpeg"/><Relationship Id="rId2" Type="http://schemas.openxmlformats.org/officeDocument/2006/relationships/styles" Target="style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jpe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30" textRotate="1"/>
    <customShpInfo spid="_x0000_s1032" textRotate="1"/>
    <customShpInfo spid="_x0000_s1034" textRotate="1"/>
    <customShpInfo spid="_x0000_s1035" textRotate="1"/>
    <customShpInfo spid="_x0000_s1036" textRotate="1"/>
    <customShpInfo spid="_x0000_s1037" textRotate="1"/>
    <customShpInfo spid="_x0000_s1038" textRotate="1"/>
    <customShpInfo spid="_x0000_s1039" textRotate="1"/>
    <customShpInfo spid="_x0000_s1040" textRotate="1"/>
    <customShpInfo spid="_x0000_s1042" textRotate="1"/>
    <customShpInfo spid="_x0000_s1043" textRotate="1"/>
    <customShpInfo spid="_x0000_s1044" textRotate="1"/>
    <customShpInfo spid="_x0000_s104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232</Pages>
  <Words>17472</Words>
  <Characters>99591</Characters>
  <Lines>829</Lines>
  <Paragraphs>233</Paragraphs>
  <ScaleCrop>false</ScaleCrop>
  <LinksUpToDate>false</LinksUpToDate>
  <CharactersWithSpaces>0</CharactersWithSpaces>
  <Application>WPS Office 个人版_9.1.0.4985_{F1E327BC-269C-435d-A152-05C5408002CA}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2015-01-19T02:32:00Z</dcterms:created>
  <dc:creator>lenovo</dc:creator>
  <cp:lastModifiedBy>许胄资</cp:lastModifiedBy>
  <dcterms:modified xsi:type="dcterms:W3CDTF">2015-03-18T02:09:03Z</dcterms:modified>
  <dc:title>贵州省电子政务网工程建设项目</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2052-9.1.0.4985</vt:lpwstr>
  </property>
</Properties>
</file>